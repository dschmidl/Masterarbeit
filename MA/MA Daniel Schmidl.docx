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5A6A40C4" w:rsidR="00031E56" w:rsidRDefault="00031E56"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031E56" w:rsidRDefault="00031E56"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031E56" w:rsidRDefault="00031E56" w:rsidP="001E4AFC">
                            <w:pPr>
                              <w:pStyle w:val="TitelseiteText"/>
                              <w:rPr>
                                <w:rFonts w:ascii="Palatino Linotype" w:hAnsi="Palatino Linotype"/>
                              </w:rPr>
                            </w:pPr>
                            <w:r>
                              <w:rPr>
                                <w:rFonts w:ascii="Palatino Linotype" w:hAnsi="Palatino Linotype"/>
                              </w:rPr>
                              <w:t xml:space="preserve">E-Mail (Universität): </w:t>
                            </w:r>
                            <w:hyperlink r:id="rId9" w:history="1">
                              <w:r w:rsidRPr="00E54CB7">
                                <w:rPr>
                                  <w:rStyle w:val="Hyperlink"/>
                                  <w:rFonts w:ascii="Palatino Linotype" w:hAnsi="Palatino Linotype"/>
                                  <w:highlight w:val="yellow"/>
                                </w:rPr>
                                <w:t>max.mustermann@stud.uni-regensburg.de</w:t>
                              </w:r>
                            </w:hyperlink>
                          </w:p>
                          <w:p w14:paraId="3D652FF2" w14:textId="21270706" w:rsidR="00031E56" w:rsidRPr="000B4D48" w:rsidRDefault="00031E56" w:rsidP="001E4AFC">
                            <w:pPr>
                              <w:pStyle w:val="TitelseiteText"/>
                              <w:rPr>
                                <w:rFonts w:ascii="Palatino Linotype" w:hAnsi="Palatino Linotype"/>
                              </w:rPr>
                            </w:pPr>
                            <w:r>
                              <w:rPr>
                                <w:rFonts w:ascii="Palatino Linotype" w:hAnsi="Palatino Linotype"/>
                              </w:rPr>
                              <w:t xml:space="preserve">E-Mail (privat): </w:t>
                            </w:r>
                            <w:hyperlink r:id="rId10"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031E56" w:rsidRPr="000B4D48" w:rsidRDefault="00031E56"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031E56" w:rsidRPr="000B4D48" w:rsidRDefault="00031E56"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031E56" w:rsidRDefault="00031E56"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031E56" w:rsidRPr="000B4D48" w:rsidRDefault="00031E56"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031E56" w:rsidRPr="000B4D48" w:rsidRDefault="00031E56"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031E56" w:rsidRPr="000B4D48" w:rsidRDefault="00031E56"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5A6A40C4" w:rsidR="00031E56" w:rsidRDefault="00031E56"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031E56" w:rsidRDefault="00031E56"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031E56" w:rsidRDefault="00031E56" w:rsidP="001E4AFC">
                      <w:pPr>
                        <w:pStyle w:val="TitelseiteText"/>
                        <w:rPr>
                          <w:rFonts w:ascii="Palatino Linotype" w:hAnsi="Palatino Linotype"/>
                        </w:rPr>
                      </w:pPr>
                      <w:r>
                        <w:rPr>
                          <w:rFonts w:ascii="Palatino Linotype" w:hAnsi="Palatino Linotype"/>
                        </w:rPr>
                        <w:t xml:space="preserve">E-Mail (Universität): </w:t>
                      </w:r>
                      <w:hyperlink r:id="rId11" w:history="1">
                        <w:r w:rsidRPr="00E54CB7">
                          <w:rPr>
                            <w:rStyle w:val="Hyperlink"/>
                            <w:rFonts w:ascii="Palatino Linotype" w:hAnsi="Palatino Linotype"/>
                            <w:highlight w:val="yellow"/>
                          </w:rPr>
                          <w:t>max.mustermann@stud.uni-regensburg.de</w:t>
                        </w:r>
                      </w:hyperlink>
                    </w:p>
                    <w:p w14:paraId="3D652FF2" w14:textId="21270706" w:rsidR="00031E56" w:rsidRPr="000B4D48" w:rsidRDefault="00031E56" w:rsidP="001E4AFC">
                      <w:pPr>
                        <w:pStyle w:val="TitelseiteText"/>
                        <w:rPr>
                          <w:rFonts w:ascii="Palatino Linotype" w:hAnsi="Palatino Linotype"/>
                        </w:rPr>
                      </w:pPr>
                      <w:r>
                        <w:rPr>
                          <w:rFonts w:ascii="Palatino Linotype" w:hAnsi="Palatino Linotype"/>
                        </w:rPr>
                        <w:t xml:space="preserve">E-Mail (privat): </w:t>
                      </w:r>
                      <w:hyperlink r:id="rId12"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031E56" w:rsidRPr="000B4D48" w:rsidRDefault="00031E56"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031E56" w:rsidRPr="000B4D48" w:rsidRDefault="00031E56"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031E56" w:rsidRDefault="00031E56"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031E56" w:rsidRPr="000B4D48" w:rsidRDefault="00031E56"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031E56" w:rsidRPr="000B4D48" w:rsidRDefault="00031E56"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031E56" w:rsidRPr="000B4D48" w:rsidRDefault="00031E56"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1FED5645" w14:textId="77777777" w:rsidR="00031E56"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2322079" w:history="1">
        <w:r w:rsidR="00031E56" w:rsidRPr="001A0C48">
          <w:rPr>
            <w:rStyle w:val="Hyperlink"/>
            <w:rFonts w:eastAsiaTheme="majorEastAsia"/>
            <w:noProof/>
          </w:rPr>
          <w:t>1</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rPr>
          <w:t>Einleitung</w:t>
        </w:r>
        <w:r w:rsidR="00031E56">
          <w:rPr>
            <w:noProof/>
            <w:webHidden/>
          </w:rPr>
          <w:tab/>
        </w:r>
        <w:r w:rsidR="00031E56">
          <w:rPr>
            <w:noProof/>
            <w:webHidden/>
          </w:rPr>
          <w:fldChar w:fldCharType="begin"/>
        </w:r>
        <w:r w:rsidR="00031E56">
          <w:rPr>
            <w:noProof/>
            <w:webHidden/>
          </w:rPr>
          <w:instrText xml:space="preserve"> PAGEREF _Toc502322079 \h </w:instrText>
        </w:r>
        <w:r w:rsidR="00031E56">
          <w:rPr>
            <w:noProof/>
            <w:webHidden/>
          </w:rPr>
        </w:r>
        <w:r w:rsidR="00031E56">
          <w:rPr>
            <w:noProof/>
            <w:webHidden/>
          </w:rPr>
          <w:fldChar w:fldCharType="separate"/>
        </w:r>
        <w:r w:rsidR="00031E56">
          <w:rPr>
            <w:noProof/>
            <w:webHidden/>
          </w:rPr>
          <w:t>7</w:t>
        </w:r>
        <w:r w:rsidR="00031E56">
          <w:rPr>
            <w:noProof/>
            <w:webHidden/>
          </w:rPr>
          <w:fldChar w:fldCharType="end"/>
        </w:r>
      </w:hyperlink>
    </w:p>
    <w:p w14:paraId="6F136610" w14:textId="77777777" w:rsidR="00031E56" w:rsidRDefault="00031E56">
      <w:pPr>
        <w:pStyle w:val="Verzeichnis1"/>
        <w:rPr>
          <w:rFonts w:asciiTheme="minorHAnsi" w:eastAsiaTheme="minorEastAsia" w:hAnsiTheme="minorHAnsi" w:cstheme="minorBidi"/>
          <w:b w:val="0"/>
          <w:noProof/>
          <w:sz w:val="22"/>
          <w:szCs w:val="22"/>
        </w:rPr>
      </w:pPr>
      <w:hyperlink w:anchor="_Toc502322080" w:history="1">
        <w:r w:rsidRPr="001A0C48">
          <w:rPr>
            <w:rStyle w:val="Hyperlink"/>
            <w:rFonts w:eastAsiaTheme="majorEastAsia"/>
            <w:noProof/>
          </w:rPr>
          <w:t>2</w:t>
        </w:r>
        <w:r>
          <w:rPr>
            <w:rFonts w:asciiTheme="minorHAnsi" w:eastAsiaTheme="minorEastAsia" w:hAnsiTheme="minorHAnsi" w:cstheme="minorBidi"/>
            <w:b w:val="0"/>
            <w:noProof/>
            <w:sz w:val="22"/>
            <w:szCs w:val="22"/>
          </w:rPr>
          <w:tab/>
        </w:r>
        <w:r w:rsidRPr="001A0C48">
          <w:rPr>
            <w:rStyle w:val="Hyperlink"/>
            <w:rFonts w:eastAsiaTheme="majorEastAsia"/>
            <w:noProof/>
          </w:rPr>
          <w:t>Theorie</w:t>
        </w:r>
        <w:r>
          <w:rPr>
            <w:noProof/>
            <w:webHidden/>
          </w:rPr>
          <w:tab/>
        </w:r>
        <w:r>
          <w:rPr>
            <w:noProof/>
            <w:webHidden/>
          </w:rPr>
          <w:fldChar w:fldCharType="begin"/>
        </w:r>
        <w:r>
          <w:rPr>
            <w:noProof/>
            <w:webHidden/>
          </w:rPr>
          <w:instrText xml:space="preserve"> PAGEREF _Toc502322080 \h </w:instrText>
        </w:r>
        <w:r>
          <w:rPr>
            <w:noProof/>
            <w:webHidden/>
          </w:rPr>
        </w:r>
        <w:r>
          <w:rPr>
            <w:noProof/>
            <w:webHidden/>
          </w:rPr>
          <w:fldChar w:fldCharType="separate"/>
        </w:r>
        <w:r>
          <w:rPr>
            <w:noProof/>
            <w:webHidden/>
          </w:rPr>
          <w:t>8</w:t>
        </w:r>
        <w:r>
          <w:rPr>
            <w:noProof/>
            <w:webHidden/>
          </w:rPr>
          <w:fldChar w:fldCharType="end"/>
        </w:r>
      </w:hyperlink>
    </w:p>
    <w:p w14:paraId="563F5B36"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081" w:history="1">
        <w:r w:rsidRPr="001A0C48">
          <w:rPr>
            <w:rStyle w:val="Hyperlink"/>
            <w:rFonts w:eastAsiaTheme="majorEastAsia"/>
            <w:noProof/>
          </w:rPr>
          <w:t>2.1</w:t>
        </w:r>
        <w:r>
          <w:rPr>
            <w:rFonts w:asciiTheme="minorHAnsi" w:eastAsiaTheme="minorEastAsia" w:hAnsiTheme="minorHAnsi" w:cstheme="minorBidi"/>
            <w:noProof/>
            <w:sz w:val="22"/>
            <w:szCs w:val="22"/>
          </w:rPr>
          <w:tab/>
        </w:r>
        <w:r w:rsidRPr="001A0C48">
          <w:rPr>
            <w:rStyle w:val="Hyperlink"/>
            <w:rFonts w:eastAsiaTheme="majorEastAsia"/>
            <w:noProof/>
          </w:rPr>
          <w:t>Games</w:t>
        </w:r>
        <w:r>
          <w:rPr>
            <w:noProof/>
            <w:webHidden/>
          </w:rPr>
          <w:tab/>
        </w:r>
        <w:r>
          <w:rPr>
            <w:noProof/>
            <w:webHidden/>
          </w:rPr>
          <w:fldChar w:fldCharType="begin"/>
        </w:r>
        <w:r>
          <w:rPr>
            <w:noProof/>
            <w:webHidden/>
          </w:rPr>
          <w:instrText xml:space="preserve"> PAGEREF _Toc502322081 \h </w:instrText>
        </w:r>
        <w:r>
          <w:rPr>
            <w:noProof/>
            <w:webHidden/>
          </w:rPr>
        </w:r>
        <w:r>
          <w:rPr>
            <w:noProof/>
            <w:webHidden/>
          </w:rPr>
          <w:fldChar w:fldCharType="separate"/>
        </w:r>
        <w:r>
          <w:rPr>
            <w:noProof/>
            <w:webHidden/>
          </w:rPr>
          <w:t>8</w:t>
        </w:r>
        <w:r>
          <w:rPr>
            <w:noProof/>
            <w:webHidden/>
          </w:rPr>
          <w:fldChar w:fldCharType="end"/>
        </w:r>
      </w:hyperlink>
    </w:p>
    <w:p w14:paraId="579B19EE"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2" w:history="1">
        <w:r w:rsidRPr="001A0C48">
          <w:rPr>
            <w:rStyle w:val="Hyperlink"/>
            <w:rFonts w:eastAsiaTheme="majorEastAsia"/>
            <w:noProof/>
          </w:rPr>
          <w:t>2.1.1</w:t>
        </w:r>
        <w:r>
          <w:rPr>
            <w:rFonts w:asciiTheme="minorHAnsi" w:eastAsiaTheme="minorEastAsia" w:hAnsiTheme="minorHAnsi" w:cstheme="minorBidi"/>
            <w:noProof/>
            <w:szCs w:val="22"/>
          </w:rPr>
          <w:tab/>
        </w:r>
        <w:r w:rsidRPr="001A0C48">
          <w:rPr>
            <w:rStyle w:val="Hyperlink"/>
            <w:rFonts w:eastAsiaTheme="majorEastAsia"/>
            <w:noProof/>
          </w:rPr>
          <w:t>Definition von digitalen Spielen</w:t>
        </w:r>
        <w:r>
          <w:rPr>
            <w:noProof/>
            <w:webHidden/>
          </w:rPr>
          <w:tab/>
        </w:r>
        <w:r>
          <w:rPr>
            <w:noProof/>
            <w:webHidden/>
          </w:rPr>
          <w:fldChar w:fldCharType="begin"/>
        </w:r>
        <w:r>
          <w:rPr>
            <w:noProof/>
            <w:webHidden/>
          </w:rPr>
          <w:instrText xml:space="preserve"> PAGEREF _Toc502322082 \h </w:instrText>
        </w:r>
        <w:r>
          <w:rPr>
            <w:noProof/>
            <w:webHidden/>
          </w:rPr>
        </w:r>
        <w:r>
          <w:rPr>
            <w:noProof/>
            <w:webHidden/>
          </w:rPr>
          <w:fldChar w:fldCharType="separate"/>
        </w:r>
        <w:r>
          <w:rPr>
            <w:noProof/>
            <w:webHidden/>
          </w:rPr>
          <w:t>8</w:t>
        </w:r>
        <w:r>
          <w:rPr>
            <w:noProof/>
            <w:webHidden/>
          </w:rPr>
          <w:fldChar w:fldCharType="end"/>
        </w:r>
      </w:hyperlink>
    </w:p>
    <w:p w14:paraId="743EAE34"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3" w:history="1">
        <w:r w:rsidRPr="001A0C48">
          <w:rPr>
            <w:rStyle w:val="Hyperlink"/>
            <w:rFonts w:eastAsiaTheme="majorEastAsia"/>
            <w:noProof/>
          </w:rPr>
          <w:t>2.1.2</w:t>
        </w:r>
        <w:r>
          <w:rPr>
            <w:rFonts w:asciiTheme="minorHAnsi" w:eastAsiaTheme="minorEastAsia" w:hAnsiTheme="minorHAnsi" w:cstheme="minorBidi"/>
            <w:noProof/>
            <w:szCs w:val="22"/>
          </w:rPr>
          <w:tab/>
        </w:r>
        <w:r w:rsidRPr="001A0C48">
          <w:rPr>
            <w:rStyle w:val="Hyperlink"/>
            <w:rFonts w:eastAsiaTheme="majorEastAsia"/>
            <w:noProof/>
          </w:rPr>
          <w:t>Edutainment für Sport und Gesundheit</w:t>
        </w:r>
        <w:r>
          <w:rPr>
            <w:noProof/>
            <w:webHidden/>
          </w:rPr>
          <w:tab/>
        </w:r>
        <w:r>
          <w:rPr>
            <w:noProof/>
            <w:webHidden/>
          </w:rPr>
          <w:fldChar w:fldCharType="begin"/>
        </w:r>
        <w:r>
          <w:rPr>
            <w:noProof/>
            <w:webHidden/>
          </w:rPr>
          <w:instrText xml:space="preserve"> PAGEREF _Toc502322083 \h </w:instrText>
        </w:r>
        <w:r>
          <w:rPr>
            <w:noProof/>
            <w:webHidden/>
          </w:rPr>
        </w:r>
        <w:r>
          <w:rPr>
            <w:noProof/>
            <w:webHidden/>
          </w:rPr>
          <w:fldChar w:fldCharType="separate"/>
        </w:r>
        <w:r>
          <w:rPr>
            <w:noProof/>
            <w:webHidden/>
          </w:rPr>
          <w:t>14</w:t>
        </w:r>
        <w:r>
          <w:rPr>
            <w:noProof/>
            <w:webHidden/>
          </w:rPr>
          <w:fldChar w:fldCharType="end"/>
        </w:r>
      </w:hyperlink>
    </w:p>
    <w:p w14:paraId="23ADEC91"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4" w:history="1">
        <w:r w:rsidRPr="001A0C48">
          <w:rPr>
            <w:rStyle w:val="Hyperlink"/>
            <w:rFonts w:eastAsiaTheme="majorEastAsia"/>
            <w:noProof/>
          </w:rPr>
          <w:t>2.1.3</w:t>
        </w:r>
        <w:r>
          <w:rPr>
            <w:rFonts w:asciiTheme="minorHAnsi" w:eastAsiaTheme="minorEastAsia" w:hAnsiTheme="minorHAnsi" w:cstheme="minorBidi"/>
            <w:noProof/>
            <w:szCs w:val="22"/>
          </w:rPr>
          <w:tab/>
        </w:r>
        <w:r w:rsidRPr="001A0C48">
          <w:rPr>
            <w:rStyle w:val="Hyperlink"/>
            <w:rFonts w:eastAsiaTheme="majorEastAsia"/>
            <w:noProof/>
          </w:rPr>
          <w:t>Immersion und Präsenz</w:t>
        </w:r>
        <w:r>
          <w:rPr>
            <w:noProof/>
            <w:webHidden/>
          </w:rPr>
          <w:tab/>
        </w:r>
        <w:r>
          <w:rPr>
            <w:noProof/>
            <w:webHidden/>
          </w:rPr>
          <w:fldChar w:fldCharType="begin"/>
        </w:r>
        <w:r>
          <w:rPr>
            <w:noProof/>
            <w:webHidden/>
          </w:rPr>
          <w:instrText xml:space="preserve"> PAGEREF _Toc502322084 \h </w:instrText>
        </w:r>
        <w:r>
          <w:rPr>
            <w:noProof/>
            <w:webHidden/>
          </w:rPr>
        </w:r>
        <w:r>
          <w:rPr>
            <w:noProof/>
            <w:webHidden/>
          </w:rPr>
          <w:fldChar w:fldCharType="separate"/>
        </w:r>
        <w:r>
          <w:rPr>
            <w:noProof/>
            <w:webHidden/>
          </w:rPr>
          <w:t>19</w:t>
        </w:r>
        <w:r>
          <w:rPr>
            <w:noProof/>
            <w:webHidden/>
          </w:rPr>
          <w:fldChar w:fldCharType="end"/>
        </w:r>
      </w:hyperlink>
    </w:p>
    <w:p w14:paraId="62592AE6"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085" w:history="1">
        <w:r w:rsidRPr="001A0C48">
          <w:rPr>
            <w:rStyle w:val="Hyperlink"/>
            <w:rFonts w:eastAsiaTheme="majorEastAsia"/>
            <w:noProof/>
          </w:rPr>
          <w:t>2.2</w:t>
        </w:r>
        <w:r>
          <w:rPr>
            <w:rFonts w:asciiTheme="minorHAnsi" w:eastAsiaTheme="minorEastAsia" w:hAnsiTheme="minorHAnsi" w:cstheme="minorBidi"/>
            <w:noProof/>
            <w:sz w:val="22"/>
            <w:szCs w:val="22"/>
          </w:rPr>
          <w:tab/>
        </w:r>
        <w:r w:rsidRPr="001A0C48">
          <w:rPr>
            <w:rStyle w:val="Hyperlink"/>
            <w:rFonts w:eastAsiaTheme="majorEastAsia"/>
            <w:noProof/>
          </w:rPr>
          <w:t>Virtual Reality</w:t>
        </w:r>
        <w:r>
          <w:rPr>
            <w:noProof/>
            <w:webHidden/>
          </w:rPr>
          <w:tab/>
        </w:r>
        <w:r>
          <w:rPr>
            <w:noProof/>
            <w:webHidden/>
          </w:rPr>
          <w:fldChar w:fldCharType="begin"/>
        </w:r>
        <w:r>
          <w:rPr>
            <w:noProof/>
            <w:webHidden/>
          </w:rPr>
          <w:instrText xml:space="preserve"> PAGEREF _Toc502322085 \h </w:instrText>
        </w:r>
        <w:r>
          <w:rPr>
            <w:noProof/>
            <w:webHidden/>
          </w:rPr>
        </w:r>
        <w:r>
          <w:rPr>
            <w:noProof/>
            <w:webHidden/>
          </w:rPr>
          <w:fldChar w:fldCharType="separate"/>
        </w:r>
        <w:r>
          <w:rPr>
            <w:noProof/>
            <w:webHidden/>
          </w:rPr>
          <w:t>24</w:t>
        </w:r>
        <w:r>
          <w:rPr>
            <w:noProof/>
            <w:webHidden/>
          </w:rPr>
          <w:fldChar w:fldCharType="end"/>
        </w:r>
      </w:hyperlink>
    </w:p>
    <w:p w14:paraId="11CFAA8D"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6" w:history="1">
        <w:r w:rsidRPr="001A0C48">
          <w:rPr>
            <w:rStyle w:val="Hyperlink"/>
            <w:rFonts w:eastAsiaTheme="majorEastAsia"/>
            <w:noProof/>
          </w:rPr>
          <w:t>2.2.1</w:t>
        </w:r>
        <w:r>
          <w:rPr>
            <w:rFonts w:asciiTheme="minorHAnsi" w:eastAsiaTheme="minorEastAsia" w:hAnsiTheme="minorHAnsi" w:cstheme="minorBidi"/>
            <w:noProof/>
            <w:szCs w:val="22"/>
          </w:rPr>
          <w:tab/>
        </w:r>
        <w:r w:rsidRPr="001A0C48">
          <w:rPr>
            <w:rStyle w:val="Hyperlink"/>
            <w:rFonts w:eastAsiaTheme="majorEastAsia"/>
            <w:noProof/>
          </w:rPr>
          <w:t>Was ist Virtual Reality?</w:t>
        </w:r>
        <w:r>
          <w:rPr>
            <w:noProof/>
            <w:webHidden/>
          </w:rPr>
          <w:tab/>
        </w:r>
        <w:r>
          <w:rPr>
            <w:noProof/>
            <w:webHidden/>
          </w:rPr>
          <w:fldChar w:fldCharType="begin"/>
        </w:r>
        <w:r>
          <w:rPr>
            <w:noProof/>
            <w:webHidden/>
          </w:rPr>
          <w:instrText xml:space="preserve"> PAGEREF _Toc502322086 \h </w:instrText>
        </w:r>
        <w:r>
          <w:rPr>
            <w:noProof/>
            <w:webHidden/>
          </w:rPr>
        </w:r>
        <w:r>
          <w:rPr>
            <w:noProof/>
            <w:webHidden/>
          </w:rPr>
          <w:fldChar w:fldCharType="separate"/>
        </w:r>
        <w:r>
          <w:rPr>
            <w:noProof/>
            <w:webHidden/>
          </w:rPr>
          <w:t>24</w:t>
        </w:r>
        <w:r>
          <w:rPr>
            <w:noProof/>
            <w:webHidden/>
          </w:rPr>
          <w:fldChar w:fldCharType="end"/>
        </w:r>
      </w:hyperlink>
    </w:p>
    <w:p w14:paraId="66CE9366"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7" w:history="1">
        <w:r w:rsidRPr="001A0C48">
          <w:rPr>
            <w:rStyle w:val="Hyperlink"/>
            <w:rFonts w:eastAsiaTheme="majorEastAsia"/>
            <w:noProof/>
          </w:rPr>
          <w:t>2.2.2</w:t>
        </w:r>
        <w:r>
          <w:rPr>
            <w:rFonts w:asciiTheme="minorHAnsi" w:eastAsiaTheme="minorEastAsia" w:hAnsiTheme="minorHAnsi" w:cstheme="minorBidi"/>
            <w:noProof/>
            <w:szCs w:val="22"/>
          </w:rPr>
          <w:tab/>
        </w:r>
        <w:r w:rsidRPr="001A0C48">
          <w:rPr>
            <w:rStyle w:val="Hyperlink"/>
            <w:rFonts w:eastAsiaTheme="majorEastAsia"/>
            <w:noProof/>
          </w:rPr>
          <w:t>Technologie</w:t>
        </w:r>
        <w:r>
          <w:rPr>
            <w:noProof/>
            <w:webHidden/>
          </w:rPr>
          <w:tab/>
        </w:r>
        <w:r>
          <w:rPr>
            <w:noProof/>
            <w:webHidden/>
          </w:rPr>
          <w:fldChar w:fldCharType="begin"/>
        </w:r>
        <w:r>
          <w:rPr>
            <w:noProof/>
            <w:webHidden/>
          </w:rPr>
          <w:instrText xml:space="preserve"> PAGEREF _Toc502322087 \h </w:instrText>
        </w:r>
        <w:r>
          <w:rPr>
            <w:noProof/>
            <w:webHidden/>
          </w:rPr>
        </w:r>
        <w:r>
          <w:rPr>
            <w:noProof/>
            <w:webHidden/>
          </w:rPr>
          <w:fldChar w:fldCharType="separate"/>
        </w:r>
        <w:r>
          <w:rPr>
            <w:noProof/>
            <w:webHidden/>
          </w:rPr>
          <w:t>27</w:t>
        </w:r>
        <w:r>
          <w:rPr>
            <w:noProof/>
            <w:webHidden/>
          </w:rPr>
          <w:fldChar w:fldCharType="end"/>
        </w:r>
      </w:hyperlink>
    </w:p>
    <w:p w14:paraId="1DF9A864"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8" w:history="1">
        <w:r w:rsidRPr="001A0C48">
          <w:rPr>
            <w:rStyle w:val="Hyperlink"/>
            <w:rFonts w:eastAsiaTheme="majorEastAsia"/>
            <w:noProof/>
          </w:rPr>
          <w:t>2.2.3</w:t>
        </w:r>
        <w:r>
          <w:rPr>
            <w:rFonts w:asciiTheme="minorHAnsi" w:eastAsiaTheme="minorEastAsia" w:hAnsiTheme="minorHAnsi" w:cstheme="minorBidi"/>
            <w:noProof/>
            <w:szCs w:val="22"/>
          </w:rPr>
          <w:tab/>
        </w:r>
        <w:r w:rsidRPr="001A0C48">
          <w:rPr>
            <w:rStyle w:val="Hyperlink"/>
            <w:rFonts w:eastAsiaTheme="majorEastAsia"/>
            <w:noProof/>
          </w:rPr>
          <w:t>Anwendungsfälle</w:t>
        </w:r>
        <w:r>
          <w:rPr>
            <w:noProof/>
            <w:webHidden/>
          </w:rPr>
          <w:tab/>
        </w:r>
        <w:r>
          <w:rPr>
            <w:noProof/>
            <w:webHidden/>
          </w:rPr>
          <w:fldChar w:fldCharType="begin"/>
        </w:r>
        <w:r>
          <w:rPr>
            <w:noProof/>
            <w:webHidden/>
          </w:rPr>
          <w:instrText xml:space="preserve"> PAGEREF _Toc502322088 \h </w:instrText>
        </w:r>
        <w:r>
          <w:rPr>
            <w:noProof/>
            <w:webHidden/>
          </w:rPr>
        </w:r>
        <w:r>
          <w:rPr>
            <w:noProof/>
            <w:webHidden/>
          </w:rPr>
          <w:fldChar w:fldCharType="separate"/>
        </w:r>
        <w:r>
          <w:rPr>
            <w:noProof/>
            <w:webHidden/>
          </w:rPr>
          <w:t>30</w:t>
        </w:r>
        <w:r>
          <w:rPr>
            <w:noProof/>
            <w:webHidden/>
          </w:rPr>
          <w:fldChar w:fldCharType="end"/>
        </w:r>
      </w:hyperlink>
    </w:p>
    <w:p w14:paraId="0DBDD33B"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89" w:history="1">
        <w:r w:rsidRPr="001A0C48">
          <w:rPr>
            <w:rStyle w:val="Hyperlink"/>
            <w:rFonts w:eastAsiaTheme="majorEastAsia"/>
            <w:noProof/>
          </w:rPr>
          <w:t>2.2.4</w:t>
        </w:r>
        <w:r>
          <w:rPr>
            <w:rFonts w:asciiTheme="minorHAnsi" w:eastAsiaTheme="minorEastAsia" w:hAnsiTheme="minorHAnsi" w:cstheme="minorBidi"/>
            <w:noProof/>
            <w:szCs w:val="22"/>
          </w:rPr>
          <w:tab/>
        </w:r>
        <w:r w:rsidRPr="001A0C48">
          <w:rPr>
            <w:rStyle w:val="Hyperlink"/>
            <w:rFonts w:eastAsiaTheme="majorEastAsia"/>
            <w:noProof/>
          </w:rPr>
          <w:t>Virtual Reality und Exertion Games</w:t>
        </w:r>
        <w:r>
          <w:rPr>
            <w:noProof/>
            <w:webHidden/>
          </w:rPr>
          <w:tab/>
        </w:r>
        <w:r>
          <w:rPr>
            <w:noProof/>
            <w:webHidden/>
          </w:rPr>
          <w:fldChar w:fldCharType="begin"/>
        </w:r>
        <w:r>
          <w:rPr>
            <w:noProof/>
            <w:webHidden/>
          </w:rPr>
          <w:instrText xml:space="preserve"> PAGEREF _Toc502322089 \h </w:instrText>
        </w:r>
        <w:r>
          <w:rPr>
            <w:noProof/>
            <w:webHidden/>
          </w:rPr>
        </w:r>
        <w:r>
          <w:rPr>
            <w:noProof/>
            <w:webHidden/>
          </w:rPr>
          <w:fldChar w:fldCharType="separate"/>
        </w:r>
        <w:r>
          <w:rPr>
            <w:noProof/>
            <w:webHidden/>
          </w:rPr>
          <w:t>34</w:t>
        </w:r>
        <w:r>
          <w:rPr>
            <w:noProof/>
            <w:webHidden/>
          </w:rPr>
          <w:fldChar w:fldCharType="end"/>
        </w:r>
      </w:hyperlink>
    </w:p>
    <w:p w14:paraId="465D3C2D"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90" w:history="1">
        <w:r w:rsidRPr="001A0C48">
          <w:rPr>
            <w:rStyle w:val="Hyperlink"/>
            <w:rFonts w:eastAsiaTheme="majorEastAsia"/>
            <w:noProof/>
          </w:rPr>
          <w:t>2.2.5</w:t>
        </w:r>
        <w:r>
          <w:rPr>
            <w:rFonts w:asciiTheme="minorHAnsi" w:eastAsiaTheme="minorEastAsia" w:hAnsiTheme="minorHAnsi" w:cstheme="minorBidi"/>
            <w:noProof/>
            <w:szCs w:val="22"/>
          </w:rPr>
          <w:tab/>
        </w:r>
        <w:r w:rsidRPr="001A0C48">
          <w:rPr>
            <w:rStyle w:val="Hyperlink"/>
            <w:rFonts w:eastAsiaTheme="majorEastAsia"/>
            <w:noProof/>
          </w:rPr>
          <w:t>Interaktionsdesign für Virtual Reality</w:t>
        </w:r>
        <w:r>
          <w:rPr>
            <w:noProof/>
            <w:webHidden/>
          </w:rPr>
          <w:tab/>
        </w:r>
        <w:r>
          <w:rPr>
            <w:noProof/>
            <w:webHidden/>
          </w:rPr>
          <w:fldChar w:fldCharType="begin"/>
        </w:r>
        <w:r>
          <w:rPr>
            <w:noProof/>
            <w:webHidden/>
          </w:rPr>
          <w:instrText xml:space="preserve"> PAGEREF _Toc502322090 \h </w:instrText>
        </w:r>
        <w:r>
          <w:rPr>
            <w:noProof/>
            <w:webHidden/>
          </w:rPr>
        </w:r>
        <w:r>
          <w:rPr>
            <w:noProof/>
            <w:webHidden/>
          </w:rPr>
          <w:fldChar w:fldCharType="separate"/>
        </w:r>
        <w:r>
          <w:rPr>
            <w:noProof/>
            <w:webHidden/>
          </w:rPr>
          <w:t>37</w:t>
        </w:r>
        <w:r>
          <w:rPr>
            <w:noProof/>
            <w:webHidden/>
          </w:rPr>
          <w:fldChar w:fldCharType="end"/>
        </w:r>
      </w:hyperlink>
    </w:p>
    <w:p w14:paraId="01DA579A"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091" w:history="1">
        <w:r w:rsidRPr="001A0C48">
          <w:rPr>
            <w:rStyle w:val="Hyperlink"/>
            <w:rFonts w:eastAsiaTheme="majorEastAsia"/>
            <w:noProof/>
          </w:rPr>
          <w:t>2.3</w:t>
        </w:r>
        <w:r>
          <w:rPr>
            <w:rFonts w:asciiTheme="minorHAnsi" w:eastAsiaTheme="minorEastAsia" w:hAnsiTheme="minorHAnsi" w:cstheme="minorBidi"/>
            <w:noProof/>
            <w:sz w:val="22"/>
            <w:szCs w:val="22"/>
          </w:rPr>
          <w:tab/>
        </w:r>
        <w:r w:rsidRPr="001A0C48">
          <w:rPr>
            <w:rStyle w:val="Hyperlink"/>
            <w:rFonts w:eastAsiaTheme="majorEastAsia"/>
            <w:noProof/>
          </w:rPr>
          <w:t>Natural User Interaction</w:t>
        </w:r>
        <w:r>
          <w:rPr>
            <w:noProof/>
            <w:webHidden/>
          </w:rPr>
          <w:tab/>
        </w:r>
        <w:r>
          <w:rPr>
            <w:noProof/>
            <w:webHidden/>
          </w:rPr>
          <w:fldChar w:fldCharType="begin"/>
        </w:r>
        <w:r>
          <w:rPr>
            <w:noProof/>
            <w:webHidden/>
          </w:rPr>
          <w:instrText xml:space="preserve"> PAGEREF _Toc502322091 \h </w:instrText>
        </w:r>
        <w:r>
          <w:rPr>
            <w:noProof/>
            <w:webHidden/>
          </w:rPr>
        </w:r>
        <w:r>
          <w:rPr>
            <w:noProof/>
            <w:webHidden/>
          </w:rPr>
          <w:fldChar w:fldCharType="separate"/>
        </w:r>
        <w:r>
          <w:rPr>
            <w:noProof/>
            <w:webHidden/>
          </w:rPr>
          <w:t>44</w:t>
        </w:r>
        <w:r>
          <w:rPr>
            <w:noProof/>
            <w:webHidden/>
          </w:rPr>
          <w:fldChar w:fldCharType="end"/>
        </w:r>
      </w:hyperlink>
    </w:p>
    <w:p w14:paraId="305F6CD6"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92" w:history="1">
        <w:r w:rsidRPr="001A0C48">
          <w:rPr>
            <w:rStyle w:val="Hyperlink"/>
            <w:rFonts w:eastAsiaTheme="majorEastAsia"/>
            <w:noProof/>
          </w:rPr>
          <w:t>2.3.1</w:t>
        </w:r>
        <w:r>
          <w:rPr>
            <w:rFonts w:asciiTheme="minorHAnsi" w:eastAsiaTheme="minorEastAsia" w:hAnsiTheme="minorHAnsi" w:cstheme="minorBidi"/>
            <w:noProof/>
            <w:szCs w:val="22"/>
          </w:rPr>
          <w:tab/>
        </w:r>
        <w:r w:rsidRPr="001A0C48">
          <w:rPr>
            <w:rStyle w:val="Hyperlink"/>
            <w:rFonts w:eastAsiaTheme="majorEastAsia"/>
            <w:noProof/>
          </w:rPr>
          <w:t>Was ist Natural User Interaction?</w:t>
        </w:r>
        <w:r>
          <w:rPr>
            <w:noProof/>
            <w:webHidden/>
          </w:rPr>
          <w:tab/>
        </w:r>
        <w:r>
          <w:rPr>
            <w:noProof/>
            <w:webHidden/>
          </w:rPr>
          <w:fldChar w:fldCharType="begin"/>
        </w:r>
        <w:r>
          <w:rPr>
            <w:noProof/>
            <w:webHidden/>
          </w:rPr>
          <w:instrText xml:space="preserve"> PAGEREF _Toc502322092 \h </w:instrText>
        </w:r>
        <w:r>
          <w:rPr>
            <w:noProof/>
            <w:webHidden/>
          </w:rPr>
        </w:r>
        <w:r>
          <w:rPr>
            <w:noProof/>
            <w:webHidden/>
          </w:rPr>
          <w:fldChar w:fldCharType="separate"/>
        </w:r>
        <w:r>
          <w:rPr>
            <w:noProof/>
            <w:webHidden/>
          </w:rPr>
          <w:t>44</w:t>
        </w:r>
        <w:r>
          <w:rPr>
            <w:noProof/>
            <w:webHidden/>
          </w:rPr>
          <w:fldChar w:fldCharType="end"/>
        </w:r>
      </w:hyperlink>
    </w:p>
    <w:p w14:paraId="57DF28EE"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95" w:history="1">
        <w:r w:rsidRPr="001A0C48">
          <w:rPr>
            <w:rStyle w:val="Hyperlink"/>
            <w:rFonts w:eastAsiaTheme="majorEastAsia"/>
            <w:noProof/>
          </w:rPr>
          <w:t>2.3.2</w:t>
        </w:r>
        <w:r>
          <w:rPr>
            <w:rFonts w:asciiTheme="minorHAnsi" w:eastAsiaTheme="minorEastAsia" w:hAnsiTheme="minorHAnsi" w:cstheme="minorBidi"/>
            <w:noProof/>
            <w:szCs w:val="22"/>
          </w:rPr>
          <w:tab/>
        </w:r>
        <w:r w:rsidRPr="001A0C48">
          <w:rPr>
            <w:rStyle w:val="Hyperlink"/>
            <w:rFonts w:eastAsiaTheme="majorEastAsia"/>
            <w:noProof/>
          </w:rPr>
          <w:t>Technologien und Ansätze (Gestentracking, Eyetracking, usw.)</w:t>
        </w:r>
        <w:r>
          <w:rPr>
            <w:noProof/>
            <w:webHidden/>
          </w:rPr>
          <w:tab/>
        </w:r>
        <w:r>
          <w:rPr>
            <w:noProof/>
            <w:webHidden/>
          </w:rPr>
          <w:fldChar w:fldCharType="begin"/>
        </w:r>
        <w:r>
          <w:rPr>
            <w:noProof/>
            <w:webHidden/>
          </w:rPr>
          <w:instrText xml:space="preserve"> PAGEREF _Toc502322095 \h </w:instrText>
        </w:r>
        <w:r>
          <w:rPr>
            <w:noProof/>
            <w:webHidden/>
          </w:rPr>
        </w:r>
        <w:r>
          <w:rPr>
            <w:noProof/>
            <w:webHidden/>
          </w:rPr>
          <w:fldChar w:fldCharType="separate"/>
        </w:r>
        <w:r>
          <w:rPr>
            <w:noProof/>
            <w:webHidden/>
          </w:rPr>
          <w:t>46</w:t>
        </w:r>
        <w:r>
          <w:rPr>
            <w:noProof/>
            <w:webHidden/>
          </w:rPr>
          <w:fldChar w:fldCharType="end"/>
        </w:r>
      </w:hyperlink>
    </w:p>
    <w:p w14:paraId="2732257A"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096" w:history="1">
        <w:r w:rsidRPr="001A0C48">
          <w:rPr>
            <w:rStyle w:val="Hyperlink"/>
            <w:rFonts w:eastAsiaTheme="majorEastAsia"/>
            <w:noProof/>
          </w:rPr>
          <w:t>2.3.3</w:t>
        </w:r>
        <w:r>
          <w:rPr>
            <w:rFonts w:asciiTheme="minorHAnsi" w:eastAsiaTheme="minorEastAsia" w:hAnsiTheme="minorHAnsi" w:cstheme="minorBidi"/>
            <w:noProof/>
            <w:szCs w:val="22"/>
          </w:rPr>
          <w:tab/>
        </w:r>
        <w:r w:rsidRPr="001A0C48">
          <w:rPr>
            <w:rStyle w:val="Hyperlink"/>
            <w:rFonts w:eastAsiaTheme="majorEastAsia"/>
            <w:noProof/>
          </w:rPr>
          <w:t>Tangibles in Games</w:t>
        </w:r>
        <w:r>
          <w:rPr>
            <w:noProof/>
            <w:webHidden/>
          </w:rPr>
          <w:tab/>
        </w:r>
        <w:r>
          <w:rPr>
            <w:noProof/>
            <w:webHidden/>
          </w:rPr>
          <w:fldChar w:fldCharType="begin"/>
        </w:r>
        <w:r>
          <w:rPr>
            <w:noProof/>
            <w:webHidden/>
          </w:rPr>
          <w:instrText xml:space="preserve"> PAGEREF _Toc502322096 \h </w:instrText>
        </w:r>
        <w:r>
          <w:rPr>
            <w:noProof/>
            <w:webHidden/>
          </w:rPr>
        </w:r>
        <w:r>
          <w:rPr>
            <w:noProof/>
            <w:webHidden/>
          </w:rPr>
          <w:fldChar w:fldCharType="separate"/>
        </w:r>
        <w:r>
          <w:rPr>
            <w:noProof/>
            <w:webHidden/>
          </w:rPr>
          <w:t>46</w:t>
        </w:r>
        <w:r>
          <w:rPr>
            <w:noProof/>
            <w:webHidden/>
          </w:rPr>
          <w:fldChar w:fldCharType="end"/>
        </w:r>
      </w:hyperlink>
    </w:p>
    <w:p w14:paraId="49D48C31" w14:textId="77777777" w:rsidR="00031E56" w:rsidRDefault="00031E56">
      <w:pPr>
        <w:pStyle w:val="Verzeichnis1"/>
        <w:rPr>
          <w:rFonts w:asciiTheme="minorHAnsi" w:eastAsiaTheme="minorEastAsia" w:hAnsiTheme="minorHAnsi" w:cstheme="minorBidi"/>
          <w:b w:val="0"/>
          <w:noProof/>
          <w:sz w:val="22"/>
          <w:szCs w:val="22"/>
        </w:rPr>
      </w:pPr>
      <w:hyperlink w:anchor="_Toc502322097" w:history="1">
        <w:r w:rsidRPr="001A0C48">
          <w:rPr>
            <w:rStyle w:val="Hyperlink"/>
            <w:rFonts w:eastAsiaTheme="majorEastAsia"/>
            <w:noProof/>
          </w:rPr>
          <w:t>3</w:t>
        </w:r>
        <w:r>
          <w:rPr>
            <w:rFonts w:asciiTheme="minorHAnsi" w:eastAsiaTheme="minorEastAsia" w:hAnsiTheme="minorHAnsi" w:cstheme="minorBidi"/>
            <w:b w:val="0"/>
            <w:noProof/>
            <w:sz w:val="22"/>
            <w:szCs w:val="22"/>
          </w:rPr>
          <w:tab/>
        </w:r>
        <w:r w:rsidRPr="001A0C48">
          <w:rPr>
            <w:rStyle w:val="Hyperlink"/>
            <w:rFonts w:eastAsiaTheme="majorEastAsia"/>
            <w:noProof/>
          </w:rPr>
          <w:t>Praxis</w:t>
        </w:r>
        <w:r>
          <w:rPr>
            <w:noProof/>
            <w:webHidden/>
          </w:rPr>
          <w:tab/>
        </w:r>
        <w:r>
          <w:rPr>
            <w:noProof/>
            <w:webHidden/>
          </w:rPr>
          <w:fldChar w:fldCharType="begin"/>
        </w:r>
        <w:r>
          <w:rPr>
            <w:noProof/>
            <w:webHidden/>
          </w:rPr>
          <w:instrText xml:space="preserve"> PAGEREF _Toc502322097 \h </w:instrText>
        </w:r>
        <w:r>
          <w:rPr>
            <w:noProof/>
            <w:webHidden/>
          </w:rPr>
        </w:r>
        <w:r>
          <w:rPr>
            <w:noProof/>
            <w:webHidden/>
          </w:rPr>
          <w:fldChar w:fldCharType="separate"/>
        </w:r>
        <w:r>
          <w:rPr>
            <w:noProof/>
            <w:webHidden/>
          </w:rPr>
          <w:t>50</w:t>
        </w:r>
        <w:r>
          <w:rPr>
            <w:noProof/>
            <w:webHidden/>
          </w:rPr>
          <w:fldChar w:fldCharType="end"/>
        </w:r>
      </w:hyperlink>
    </w:p>
    <w:p w14:paraId="7A130997"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098" w:history="1">
        <w:r w:rsidRPr="001A0C48">
          <w:rPr>
            <w:rStyle w:val="Hyperlink"/>
            <w:rFonts w:eastAsiaTheme="majorEastAsia"/>
            <w:noProof/>
          </w:rPr>
          <w:t>3.1</w:t>
        </w:r>
        <w:r>
          <w:rPr>
            <w:rFonts w:asciiTheme="minorHAnsi" w:eastAsiaTheme="minorEastAsia" w:hAnsiTheme="minorHAnsi" w:cstheme="minorBidi"/>
            <w:noProof/>
            <w:sz w:val="22"/>
            <w:szCs w:val="22"/>
          </w:rPr>
          <w:tab/>
        </w:r>
        <w:r w:rsidRPr="001A0C48">
          <w:rPr>
            <w:rStyle w:val="Hyperlink"/>
            <w:rFonts w:eastAsiaTheme="majorEastAsia"/>
            <w:noProof/>
          </w:rPr>
          <w:t>Eigener Ansatz</w:t>
        </w:r>
        <w:r>
          <w:rPr>
            <w:noProof/>
            <w:webHidden/>
          </w:rPr>
          <w:tab/>
        </w:r>
        <w:r>
          <w:rPr>
            <w:noProof/>
            <w:webHidden/>
          </w:rPr>
          <w:fldChar w:fldCharType="begin"/>
        </w:r>
        <w:r>
          <w:rPr>
            <w:noProof/>
            <w:webHidden/>
          </w:rPr>
          <w:instrText xml:space="preserve"> PAGEREF _Toc502322098 \h </w:instrText>
        </w:r>
        <w:r>
          <w:rPr>
            <w:noProof/>
            <w:webHidden/>
          </w:rPr>
        </w:r>
        <w:r>
          <w:rPr>
            <w:noProof/>
            <w:webHidden/>
          </w:rPr>
          <w:fldChar w:fldCharType="separate"/>
        </w:r>
        <w:r>
          <w:rPr>
            <w:noProof/>
            <w:webHidden/>
          </w:rPr>
          <w:t>50</w:t>
        </w:r>
        <w:r>
          <w:rPr>
            <w:noProof/>
            <w:webHidden/>
          </w:rPr>
          <w:fldChar w:fldCharType="end"/>
        </w:r>
      </w:hyperlink>
    </w:p>
    <w:p w14:paraId="4763E53C"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099" w:history="1">
        <w:r w:rsidRPr="001A0C48">
          <w:rPr>
            <w:rStyle w:val="Hyperlink"/>
            <w:rFonts w:eastAsiaTheme="majorEastAsia"/>
            <w:noProof/>
          </w:rPr>
          <w:t>3.2</w:t>
        </w:r>
        <w:r>
          <w:rPr>
            <w:rFonts w:asciiTheme="minorHAnsi" w:eastAsiaTheme="minorEastAsia" w:hAnsiTheme="minorHAnsi" w:cstheme="minorBidi"/>
            <w:noProof/>
            <w:sz w:val="22"/>
            <w:szCs w:val="22"/>
          </w:rPr>
          <w:tab/>
        </w:r>
        <w:r w:rsidRPr="001A0C48">
          <w:rPr>
            <w:rStyle w:val="Hyperlink"/>
            <w:rFonts w:eastAsiaTheme="majorEastAsia"/>
            <w:noProof/>
          </w:rPr>
          <w:t>Forschungsfragen und Hypothesen</w:t>
        </w:r>
        <w:r>
          <w:rPr>
            <w:noProof/>
            <w:webHidden/>
          </w:rPr>
          <w:tab/>
        </w:r>
        <w:r>
          <w:rPr>
            <w:noProof/>
            <w:webHidden/>
          </w:rPr>
          <w:fldChar w:fldCharType="begin"/>
        </w:r>
        <w:r>
          <w:rPr>
            <w:noProof/>
            <w:webHidden/>
          </w:rPr>
          <w:instrText xml:space="preserve"> PAGEREF _Toc502322099 \h </w:instrText>
        </w:r>
        <w:r>
          <w:rPr>
            <w:noProof/>
            <w:webHidden/>
          </w:rPr>
        </w:r>
        <w:r>
          <w:rPr>
            <w:noProof/>
            <w:webHidden/>
          </w:rPr>
          <w:fldChar w:fldCharType="separate"/>
        </w:r>
        <w:r>
          <w:rPr>
            <w:noProof/>
            <w:webHidden/>
          </w:rPr>
          <w:t>51</w:t>
        </w:r>
        <w:r>
          <w:rPr>
            <w:noProof/>
            <w:webHidden/>
          </w:rPr>
          <w:fldChar w:fldCharType="end"/>
        </w:r>
      </w:hyperlink>
    </w:p>
    <w:p w14:paraId="5E5E008B"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00" w:history="1">
        <w:r w:rsidRPr="001A0C48">
          <w:rPr>
            <w:rStyle w:val="Hyperlink"/>
            <w:rFonts w:eastAsiaTheme="majorEastAsia"/>
            <w:noProof/>
          </w:rPr>
          <w:t>3.3</w:t>
        </w:r>
        <w:r>
          <w:rPr>
            <w:rFonts w:asciiTheme="minorHAnsi" w:eastAsiaTheme="minorEastAsia" w:hAnsiTheme="minorHAnsi" w:cstheme="minorBidi"/>
            <w:noProof/>
            <w:sz w:val="22"/>
            <w:szCs w:val="22"/>
          </w:rPr>
          <w:tab/>
        </w:r>
        <w:r w:rsidRPr="001A0C48">
          <w:rPr>
            <w:rStyle w:val="Hyperlink"/>
            <w:rFonts w:eastAsiaTheme="majorEastAsia"/>
            <w:noProof/>
          </w:rPr>
          <w:t>Studie</w:t>
        </w:r>
        <w:r>
          <w:rPr>
            <w:noProof/>
            <w:webHidden/>
          </w:rPr>
          <w:tab/>
        </w:r>
        <w:r>
          <w:rPr>
            <w:noProof/>
            <w:webHidden/>
          </w:rPr>
          <w:fldChar w:fldCharType="begin"/>
        </w:r>
        <w:r>
          <w:rPr>
            <w:noProof/>
            <w:webHidden/>
          </w:rPr>
          <w:instrText xml:space="preserve"> PAGEREF _Toc502322100 \h </w:instrText>
        </w:r>
        <w:r>
          <w:rPr>
            <w:noProof/>
            <w:webHidden/>
          </w:rPr>
        </w:r>
        <w:r>
          <w:rPr>
            <w:noProof/>
            <w:webHidden/>
          </w:rPr>
          <w:fldChar w:fldCharType="separate"/>
        </w:r>
        <w:r>
          <w:rPr>
            <w:noProof/>
            <w:webHidden/>
          </w:rPr>
          <w:t>51</w:t>
        </w:r>
        <w:r>
          <w:rPr>
            <w:noProof/>
            <w:webHidden/>
          </w:rPr>
          <w:fldChar w:fldCharType="end"/>
        </w:r>
      </w:hyperlink>
    </w:p>
    <w:p w14:paraId="5747B4DA"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101" w:history="1">
        <w:r w:rsidRPr="001A0C48">
          <w:rPr>
            <w:rStyle w:val="Hyperlink"/>
            <w:rFonts w:eastAsiaTheme="majorEastAsia"/>
            <w:noProof/>
          </w:rPr>
          <w:t>3.3.1</w:t>
        </w:r>
        <w:r>
          <w:rPr>
            <w:rFonts w:asciiTheme="minorHAnsi" w:eastAsiaTheme="minorEastAsia" w:hAnsiTheme="minorHAnsi" w:cstheme="minorBidi"/>
            <w:noProof/>
            <w:szCs w:val="22"/>
          </w:rPr>
          <w:tab/>
        </w:r>
        <w:r w:rsidRPr="001A0C48">
          <w:rPr>
            <w:rStyle w:val="Hyperlink"/>
            <w:rFonts w:eastAsiaTheme="majorEastAsia"/>
            <w:noProof/>
          </w:rPr>
          <w:t>Probandenakquise</w:t>
        </w:r>
        <w:r>
          <w:rPr>
            <w:noProof/>
            <w:webHidden/>
          </w:rPr>
          <w:tab/>
        </w:r>
        <w:r>
          <w:rPr>
            <w:noProof/>
            <w:webHidden/>
          </w:rPr>
          <w:fldChar w:fldCharType="begin"/>
        </w:r>
        <w:r>
          <w:rPr>
            <w:noProof/>
            <w:webHidden/>
          </w:rPr>
          <w:instrText xml:space="preserve"> PAGEREF _Toc502322101 \h </w:instrText>
        </w:r>
        <w:r>
          <w:rPr>
            <w:noProof/>
            <w:webHidden/>
          </w:rPr>
        </w:r>
        <w:r>
          <w:rPr>
            <w:noProof/>
            <w:webHidden/>
          </w:rPr>
          <w:fldChar w:fldCharType="separate"/>
        </w:r>
        <w:r>
          <w:rPr>
            <w:noProof/>
            <w:webHidden/>
          </w:rPr>
          <w:t>51</w:t>
        </w:r>
        <w:r>
          <w:rPr>
            <w:noProof/>
            <w:webHidden/>
          </w:rPr>
          <w:fldChar w:fldCharType="end"/>
        </w:r>
      </w:hyperlink>
    </w:p>
    <w:p w14:paraId="74F1FFA9"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102" w:history="1">
        <w:r w:rsidRPr="001A0C48">
          <w:rPr>
            <w:rStyle w:val="Hyperlink"/>
            <w:rFonts w:eastAsiaTheme="majorEastAsia"/>
            <w:noProof/>
          </w:rPr>
          <w:t>3.3.2</w:t>
        </w:r>
        <w:r>
          <w:rPr>
            <w:rFonts w:asciiTheme="minorHAnsi" w:eastAsiaTheme="minorEastAsia" w:hAnsiTheme="minorHAnsi" w:cstheme="minorBidi"/>
            <w:noProof/>
            <w:szCs w:val="22"/>
          </w:rPr>
          <w:tab/>
        </w:r>
        <w:r w:rsidRPr="001A0C48">
          <w:rPr>
            <w:rStyle w:val="Hyperlink"/>
            <w:rFonts w:eastAsiaTheme="majorEastAsia"/>
            <w:noProof/>
          </w:rPr>
          <w:t>Setup/Aufbau</w:t>
        </w:r>
        <w:r>
          <w:rPr>
            <w:noProof/>
            <w:webHidden/>
          </w:rPr>
          <w:tab/>
        </w:r>
        <w:r>
          <w:rPr>
            <w:noProof/>
            <w:webHidden/>
          </w:rPr>
          <w:fldChar w:fldCharType="begin"/>
        </w:r>
        <w:r>
          <w:rPr>
            <w:noProof/>
            <w:webHidden/>
          </w:rPr>
          <w:instrText xml:space="preserve"> PAGEREF _Toc502322102 \h </w:instrText>
        </w:r>
        <w:r>
          <w:rPr>
            <w:noProof/>
            <w:webHidden/>
          </w:rPr>
        </w:r>
        <w:r>
          <w:rPr>
            <w:noProof/>
            <w:webHidden/>
          </w:rPr>
          <w:fldChar w:fldCharType="separate"/>
        </w:r>
        <w:r>
          <w:rPr>
            <w:noProof/>
            <w:webHidden/>
          </w:rPr>
          <w:t>54</w:t>
        </w:r>
        <w:r>
          <w:rPr>
            <w:noProof/>
            <w:webHidden/>
          </w:rPr>
          <w:fldChar w:fldCharType="end"/>
        </w:r>
      </w:hyperlink>
    </w:p>
    <w:p w14:paraId="02E9E8E4"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103" w:history="1">
        <w:r w:rsidRPr="001A0C48">
          <w:rPr>
            <w:rStyle w:val="Hyperlink"/>
            <w:rFonts w:eastAsiaTheme="majorEastAsia"/>
            <w:noProof/>
          </w:rPr>
          <w:t>3.3.3</w:t>
        </w:r>
        <w:r>
          <w:rPr>
            <w:rFonts w:asciiTheme="minorHAnsi" w:eastAsiaTheme="minorEastAsia" w:hAnsiTheme="minorHAnsi" w:cstheme="minorBidi"/>
            <w:noProof/>
            <w:szCs w:val="22"/>
          </w:rPr>
          <w:tab/>
        </w:r>
        <w:r w:rsidRPr="001A0C48">
          <w:rPr>
            <w:rStyle w:val="Hyperlink"/>
            <w:rFonts w:eastAsiaTheme="majorEastAsia"/>
            <w:noProof/>
          </w:rPr>
          <w:t>Ablauf</w:t>
        </w:r>
        <w:r>
          <w:rPr>
            <w:noProof/>
            <w:webHidden/>
          </w:rPr>
          <w:tab/>
        </w:r>
        <w:r>
          <w:rPr>
            <w:noProof/>
            <w:webHidden/>
          </w:rPr>
          <w:fldChar w:fldCharType="begin"/>
        </w:r>
        <w:r>
          <w:rPr>
            <w:noProof/>
            <w:webHidden/>
          </w:rPr>
          <w:instrText xml:space="preserve"> PAGEREF _Toc502322103 \h </w:instrText>
        </w:r>
        <w:r>
          <w:rPr>
            <w:noProof/>
            <w:webHidden/>
          </w:rPr>
        </w:r>
        <w:r>
          <w:rPr>
            <w:noProof/>
            <w:webHidden/>
          </w:rPr>
          <w:fldChar w:fldCharType="separate"/>
        </w:r>
        <w:r>
          <w:rPr>
            <w:noProof/>
            <w:webHidden/>
          </w:rPr>
          <w:t>55</w:t>
        </w:r>
        <w:r>
          <w:rPr>
            <w:noProof/>
            <w:webHidden/>
          </w:rPr>
          <w:fldChar w:fldCharType="end"/>
        </w:r>
      </w:hyperlink>
    </w:p>
    <w:p w14:paraId="629814EB"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104" w:history="1">
        <w:r w:rsidRPr="001A0C48">
          <w:rPr>
            <w:rStyle w:val="Hyperlink"/>
            <w:rFonts w:eastAsiaTheme="majorEastAsia"/>
            <w:noProof/>
          </w:rPr>
          <w:t>3.3.4</w:t>
        </w:r>
        <w:r>
          <w:rPr>
            <w:rFonts w:asciiTheme="minorHAnsi" w:eastAsiaTheme="minorEastAsia" w:hAnsiTheme="minorHAnsi" w:cstheme="minorBidi"/>
            <w:noProof/>
            <w:szCs w:val="22"/>
          </w:rPr>
          <w:tab/>
        </w:r>
        <w:r w:rsidRPr="001A0C48">
          <w:rPr>
            <w:rStyle w:val="Hyperlink"/>
            <w:rFonts w:eastAsiaTheme="majorEastAsia"/>
            <w:noProof/>
          </w:rPr>
          <w:t>Tasks und Fragebögen</w:t>
        </w:r>
        <w:r>
          <w:rPr>
            <w:noProof/>
            <w:webHidden/>
          </w:rPr>
          <w:tab/>
        </w:r>
        <w:r>
          <w:rPr>
            <w:noProof/>
            <w:webHidden/>
          </w:rPr>
          <w:fldChar w:fldCharType="begin"/>
        </w:r>
        <w:r>
          <w:rPr>
            <w:noProof/>
            <w:webHidden/>
          </w:rPr>
          <w:instrText xml:space="preserve"> PAGEREF _Toc502322104 \h </w:instrText>
        </w:r>
        <w:r>
          <w:rPr>
            <w:noProof/>
            <w:webHidden/>
          </w:rPr>
        </w:r>
        <w:r>
          <w:rPr>
            <w:noProof/>
            <w:webHidden/>
          </w:rPr>
          <w:fldChar w:fldCharType="separate"/>
        </w:r>
        <w:r>
          <w:rPr>
            <w:noProof/>
            <w:webHidden/>
          </w:rPr>
          <w:t>56</w:t>
        </w:r>
        <w:r>
          <w:rPr>
            <w:noProof/>
            <w:webHidden/>
          </w:rPr>
          <w:fldChar w:fldCharType="end"/>
        </w:r>
      </w:hyperlink>
    </w:p>
    <w:p w14:paraId="7F676E03" w14:textId="77777777" w:rsidR="00031E56" w:rsidRDefault="00031E56">
      <w:pPr>
        <w:pStyle w:val="Verzeichnis3"/>
        <w:tabs>
          <w:tab w:val="left" w:pos="1320"/>
          <w:tab w:val="right" w:leader="dot" w:pos="8493"/>
        </w:tabs>
        <w:rPr>
          <w:rFonts w:asciiTheme="minorHAnsi" w:eastAsiaTheme="minorEastAsia" w:hAnsiTheme="minorHAnsi" w:cstheme="minorBidi"/>
          <w:noProof/>
          <w:szCs w:val="22"/>
        </w:rPr>
      </w:pPr>
      <w:hyperlink w:anchor="_Toc502322105" w:history="1">
        <w:r w:rsidRPr="001A0C48">
          <w:rPr>
            <w:rStyle w:val="Hyperlink"/>
            <w:rFonts w:eastAsiaTheme="majorEastAsia"/>
            <w:noProof/>
          </w:rPr>
          <w:t>3.3.5</w:t>
        </w:r>
        <w:r>
          <w:rPr>
            <w:rFonts w:asciiTheme="minorHAnsi" w:eastAsiaTheme="minorEastAsia" w:hAnsiTheme="minorHAnsi" w:cstheme="minorBidi"/>
            <w:noProof/>
            <w:szCs w:val="22"/>
          </w:rPr>
          <w:tab/>
        </w:r>
        <w:r w:rsidRPr="001A0C48">
          <w:rPr>
            <w:rStyle w:val="Hyperlink"/>
            <w:rFonts w:eastAsiaTheme="majorEastAsia"/>
            <w:noProof/>
          </w:rPr>
          <w:t>Implementierung</w:t>
        </w:r>
        <w:r>
          <w:rPr>
            <w:noProof/>
            <w:webHidden/>
          </w:rPr>
          <w:tab/>
        </w:r>
        <w:r>
          <w:rPr>
            <w:noProof/>
            <w:webHidden/>
          </w:rPr>
          <w:fldChar w:fldCharType="begin"/>
        </w:r>
        <w:r>
          <w:rPr>
            <w:noProof/>
            <w:webHidden/>
          </w:rPr>
          <w:instrText xml:space="preserve"> PAGEREF _Toc502322105 \h </w:instrText>
        </w:r>
        <w:r>
          <w:rPr>
            <w:noProof/>
            <w:webHidden/>
          </w:rPr>
        </w:r>
        <w:r>
          <w:rPr>
            <w:noProof/>
            <w:webHidden/>
          </w:rPr>
          <w:fldChar w:fldCharType="separate"/>
        </w:r>
        <w:r>
          <w:rPr>
            <w:noProof/>
            <w:webHidden/>
          </w:rPr>
          <w:t>58</w:t>
        </w:r>
        <w:r>
          <w:rPr>
            <w:noProof/>
            <w:webHidden/>
          </w:rPr>
          <w:fldChar w:fldCharType="end"/>
        </w:r>
      </w:hyperlink>
    </w:p>
    <w:p w14:paraId="3DF4567C" w14:textId="77777777" w:rsidR="00031E56" w:rsidRDefault="00031E56">
      <w:pPr>
        <w:pStyle w:val="Verzeichnis1"/>
        <w:rPr>
          <w:rFonts w:asciiTheme="minorHAnsi" w:eastAsiaTheme="minorEastAsia" w:hAnsiTheme="minorHAnsi" w:cstheme="minorBidi"/>
          <w:b w:val="0"/>
          <w:noProof/>
          <w:sz w:val="22"/>
          <w:szCs w:val="22"/>
        </w:rPr>
      </w:pPr>
      <w:hyperlink w:anchor="_Toc502322106" w:history="1">
        <w:r w:rsidRPr="001A0C48">
          <w:rPr>
            <w:rStyle w:val="Hyperlink"/>
            <w:rFonts w:eastAsiaTheme="majorEastAsia"/>
            <w:noProof/>
            <w:lang w:eastAsia="en-US"/>
          </w:rPr>
          <w:t>4</w:t>
        </w:r>
        <w:r>
          <w:rPr>
            <w:rFonts w:asciiTheme="minorHAnsi" w:eastAsiaTheme="minorEastAsia" w:hAnsiTheme="minorHAnsi" w:cstheme="minorBidi"/>
            <w:b w:val="0"/>
            <w:noProof/>
            <w:sz w:val="22"/>
            <w:szCs w:val="22"/>
          </w:rPr>
          <w:tab/>
        </w:r>
        <w:r w:rsidRPr="001A0C48">
          <w:rPr>
            <w:rStyle w:val="Hyperlink"/>
            <w:rFonts w:eastAsiaTheme="majorEastAsia"/>
            <w:noProof/>
            <w:lang w:eastAsia="en-US"/>
          </w:rPr>
          <w:t>Evaluation</w:t>
        </w:r>
        <w:r>
          <w:rPr>
            <w:noProof/>
            <w:webHidden/>
          </w:rPr>
          <w:tab/>
        </w:r>
        <w:r>
          <w:rPr>
            <w:noProof/>
            <w:webHidden/>
          </w:rPr>
          <w:fldChar w:fldCharType="begin"/>
        </w:r>
        <w:r>
          <w:rPr>
            <w:noProof/>
            <w:webHidden/>
          </w:rPr>
          <w:instrText xml:space="preserve"> PAGEREF _Toc502322106 \h </w:instrText>
        </w:r>
        <w:r>
          <w:rPr>
            <w:noProof/>
            <w:webHidden/>
          </w:rPr>
        </w:r>
        <w:r>
          <w:rPr>
            <w:noProof/>
            <w:webHidden/>
          </w:rPr>
          <w:fldChar w:fldCharType="separate"/>
        </w:r>
        <w:r>
          <w:rPr>
            <w:noProof/>
            <w:webHidden/>
          </w:rPr>
          <w:t>64</w:t>
        </w:r>
        <w:r>
          <w:rPr>
            <w:noProof/>
            <w:webHidden/>
          </w:rPr>
          <w:fldChar w:fldCharType="end"/>
        </w:r>
      </w:hyperlink>
    </w:p>
    <w:p w14:paraId="61A6B461"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07" w:history="1">
        <w:r w:rsidRPr="001A0C48">
          <w:rPr>
            <w:rStyle w:val="Hyperlink"/>
            <w:rFonts w:eastAsiaTheme="majorEastAsia"/>
            <w:noProof/>
            <w:lang w:val="en-US" w:eastAsia="en-US"/>
          </w:rPr>
          <w:t>4.1</w:t>
        </w:r>
        <w:r>
          <w:rPr>
            <w:rFonts w:asciiTheme="minorHAnsi" w:eastAsiaTheme="minorEastAsia" w:hAnsiTheme="minorHAnsi" w:cstheme="minorBidi"/>
            <w:noProof/>
            <w:sz w:val="22"/>
            <w:szCs w:val="22"/>
          </w:rPr>
          <w:tab/>
        </w:r>
        <w:r w:rsidRPr="001A0C48">
          <w:rPr>
            <w:rStyle w:val="Hyperlink"/>
            <w:rFonts w:eastAsiaTheme="majorEastAsia"/>
            <w:noProof/>
            <w:lang w:val="en-US" w:eastAsia="en-US"/>
          </w:rPr>
          <w:t>NASA Task Load Index (NASA TLX)</w:t>
        </w:r>
        <w:r>
          <w:rPr>
            <w:noProof/>
            <w:webHidden/>
          </w:rPr>
          <w:tab/>
        </w:r>
        <w:r>
          <w:rPr>
            <w:noProof/>
            <w:webHidden/>
          </w:rPr>
          <w:fldChar w:fldCharType="begin"/>
        </w:r>
        <w:r>
          <w:rPr>
            <w:noProof/>
            <w:webHidden/>
          </w:rPr>
          <w:instrText xml:space="preserve"> PAGEREF _Toc502322107 \h </w:instrText>
        </w:r>
        <w:r>
          <w:rPr>
            <w:noProof/>
            <w:webHidden/>
          </w:rPr>
        </w:r>
        <w:r>
          <w:rPr>
            <w:noProof/>
            <w:webHidden/>
          </w:rPr>
          <w:fldChar w:fldCharType="separate"/>
        </w:r>
        <w:r>
          <w:rPr>
            <w:noProof/>
            <w:webHidden/>
          </w:rPr>
          <w:t>64</w:t>
        </w:r>
        <w:r>
          <w:rPr>
            <w:noProof/>
            <w:webHidden/>
          </w:rPr>
          <w:fldChar w:fldCharType="end"/>
        </w:r>
      </w:hyperlink>
    </w:p>
    <w:p w14:paraId="5362C534"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08" w:history="1">
        <w:r w:rsidRPr="001A0C48">
          <w:rPr>
            <w:rStyle w:val="Hyperlink"/>
            <w:rFonts w:eastAsiaTheme="majorEastAsia"/>
            <w:noProof/>
            <w:lang w:eastAsia="en-US"/>
          </w:rPr>
          <w:t>4.2</w:t>
        </w:r>
        <w:r>
          <w:rPr>
            <w:rFonts w:asciiTheme="minorHAnsi" w:eastAsiaTheme="minorEastAsia" w:hAnsiTheme="minorHAnsi" w:cstheme="minorBidi"/>
            <w:noProof/>
            <w:sz w:val="22"/>
            <w:szCs w:val="22"/>
          </w:rPr>
          <w:tab/>
        </w:r>
        <w:r w:rsidRPr="001A0C48">
          <w:rPr>
            <w:rStyle w:val="Hyperlink"/>
            <w:rFonts w:eastAsiaTheme="majorEastAsia"/>
            <w:noProof/>
            <w:lang w:eastAsia="en-US"/>
          </w:rPr>
          <w:t>Perceived Controller Naturalness</w:t>
        </w:r>
        <w:r>
          <w:rPr>
            <w:noProof/>
            <w:webHidden/>
          </w:rPr>
          <w:tab/>
        </w:r>
        <w:r>
          <w:rPr>
            <w:noProof/>
            <w:webHidden/>
          </w:rPr>
          <w:fldChar w:fldCharType="begin"/>
        </w:r>
        <w:r>
          <w:rPr>
            <w:noProof/>
            <w:webHidden/>
          </w:rPr>
          <w:instrText xml:space="preserve"> PAGEREF _Toc502322108 \h </w:instrText>
        </w:r>
        <w:r>
          <w:rPr>
            <w:noProof/>
            <w:webHidden/>
          </w:rPr>
        </w:r>
        <w:r>
          <w:rPr>
            <w:noProof/>
            <w:webHidden/>
          </w:rPr>
          <w:fldChar w:fldCharType="separate"/>
        </w:r>
        <w:r>
          <w:rPr>
            <w:noProof/>
            <w:webHidden/>
          </w:rPr>
          <w:t>68</w:t>
        </w:r>
        <w:r>
          <w:rPr>
            <w:noProof/>
            <w:webHidden/>
          </w:rPr>
          <w:fldChar w:fldCharType="end"/>
        </w:r>
      </w:hyperlink>
    </w:p>
    <w:p w14:paraId="0F343F2D"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09" w:history="1">
        <w:r w:rsidRPr="001A0C48">
          <w:rPr>
            <w:rStyle w:val="Hyperlink"/>
            <w:rFonts w:eastAsiaTheme="majorEastAsia"/>
            <w:noProof/>
            <w:lang w:eastAsia="en-US"/>
          </w:rPr>
          <w:t>4.3</w:t>
        </w:r>
        <w:r>
          <w:rPr>
            <w:rFonts w:asciiTheme="minorHAnsi" w:eastAsiaTheme="minorEastAsia" w:hAnsiTheme="minorHAnsi" w:cstheme="minorBidi"/>
            <w:noProof/>
            <w:sz w:val="22"/>
            <w:szCs w:val="22"/>
          </w:rPr>
          <w:tab/>
        </w:r>
        <w:r w:rsidRPr="001A0C48">
          <w:rPr>
            <w:rStyle w:val="Hyperlink"/>
            <w:rFonts w:eastAsiaTheme="majorEastAsia"/>
            <w:noProof/>
            <w:lang w:eastAsia="en-US"/>
          </w:rPr>
          <w:t>Effizienz und Effektivität</w:t>
        </w:r>
        <w:r>
          <w:rPr>
            <w:noProof/>
            <w:webHidden/>
          </w:rPr>
          <w:tab/>
        </w:r>
        <w:r>
          <w:rPr>
            <w:noProof/>
            <w:webHidden/>
          </w:rPr>
          <w:fldChar w:fldCharType="begin"/>
        </w:r>
        <w:r>
          <w:rPr>
            <w:noProof/>
            <w:webHidden/>
          </w:rPr>
          <w:instrText xml:space="preserve"> PAGEREF _Toc502322109 \h </w:instrText>
        </w:r>
        <w:r>
          <w:rPr>
            <w:noProof/>
            <w:webHidden/>
          </w:rPr>
        </w:r>
        <w:r>
          <w:rPr>
            <w:noProof/>
            <w:webHidden/>
          </w:rPr>
          <w:fldChar w:fldCharType="separate"/>
        </w:r>
        <w:r>
          <w:rPr>
            <w:noProof/>
            <w:webHidden/>
          </w:rPr>
          <w:t>69</w:t>
        </w:r>
        <w:r>
          <w:rPr>
            <w:noProof/>
            <w:webHidden/>
          </w:rPr>
          <w:fldChar w:fldCharType="end"/>
        </w:r>
      </w:hyperlink>
    </w:p>
    <w:p w14:paraId="6268484F"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10" w:history="1">
        <w:r w:rsidRPr="001A0C48">
          <w:rPr>
            <w:rStyle w:val="Hyperlink"/>
            <w:rFonts w:eastAsiaTheme="majorEastAsia"/>
            <w:noProof/>
            <w:lang w:eastAsia="en-US"/>
          </w:rPr>
          <w:t>4.4</w:t>
        </w:r>
        <w:r>
          <w:rPr>
            <w:rFonts w:asciiTheme="minorHAnsi" w:eastAsiaTheme="minorEastAsia" w:hAnsiTheme="minorHAnsi" w:cstheme="minorBidi"/>
            <w:noProof/>
            <w:sz w:val="22"/>
            <w:szCs w:val="22"/>
          </w:rPr>
          <w:tab/>
        </w:r>
        <w:r w:rsidRPr="001A0C48">
          <w:rPr>
            <w:rStyle w:val="Hyperlink"/>
            <w:rFonts w:eastAsiaTheme="majorEastAsia"/>
            <w:noProof/>
            <w:lang w:eastAsia="en-US"/>
          </w:rPr>
          <w:t>Performance</w:t>
        </w:r>
        <w:r>
          <w:rPr>
            <w:noProof/>
            <w:webHidden/>
          </w:rPr>
          <w:tab/>
        </w:r>
        <w:r>
          <w:rPr>
            <w:noProof/>
            <w:webHidden/>
          </w:rPr>
          <w:fldChar w:fldCharType="begin"/>
        </w:r>
        <w:r>
          <w:rPr>
            <w:noProof/>
            <w:webHidden/>
          </w:rPr>
          <w:instrText xml:space="preserve"> PAGEREF _Toc502322110 \h </w:instrText>
        </w:r>
        <w:r>
          <w:rPr>
            <w:noProof/>
            <w:webHidden/>
          </w:rPr>
        </w:r>
        <w:r>
          <w:rPr>
            <w:noProof/>
            <w:webHidden/>
          </w:rPr>
          <w:fldChar w:fldCharType="separate"/>
        </w:r>
        <w:r>
          <w:rPr>
            <w:noProof/>
            <w:webHidden/>
          </w:rPr>
          <w:t>72</w:t>
        </w:r>
        <w:r>
          <w:rPr>
            <w:noProof/>
            <w:webHidden/>
          </w:rPr>
          <w:fldChar w:fldCharType="end"/>
        </w:r>
      </w:hyperlink>
    </w:p>
    <w:p w14:paraId="55AAE9EC"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11" w:history="1">
        <w:r w:rsidRPr="001A0C48">
          <w:rPr>
            <w:rStyle w:val="Hyperlink"/>
            <w:rFonts w:eastAsiaTheme="majorEastAsia"/>
            <w:noProof/>
            <w:lang w:val="en-US"/>
          </w:rPr>
          <w:t>4.5</w:t>
        </w:r>
        <w:r>
          <w:rPr>
            <w:rFonts w:asciiTheme="minorHAnsi" w:eastAsiaTheme="minorEastAsia" w:hAnsiTheme="minorHAnsi" w:cstheme="minorBidi"/>
            <w:noProof/>
            <w:sz w:val="22"/>
            <w:szCs w:val="22"/>
          </w:rPr>
          <w:tab/>
        </w:r>
        <w:r w:rsidRPr="001A0C48">
          <w:rPr>
            <w:rStyle w:val="Hyperlink"/>
            <w:rFonts w:eastAsiaTheme="majorEastAsia"/>
            <w:noProof/>
            <w:lang w:val="en-US"/>
          </w:rPr>
          <w:t>System Usability Scale</w:t>
        </w:r>
        <w:r>
          <w:rPr>
            <w:noProof/>
            <w:webHidden/>
          </w:rPr>
          <w:tab/>
        </w:r>
        <w:r>
          <w:rPr>
            <w:noProof/>
            <w:webHidden/>
          </w:rPr>
          <w:fldChar w:fldCharType="begin"/>
        </w:r>
        <w:r>
          <w:rPr>
            <w:noProof/>
            <w:webHidden/>
          </w:rPr>
          <w:instrText xml:space="preserve"> PAGEREF _Toc502322111 \h </w:instrText>
        </w:r>
        <w:r>
          <w:rPr>
            <w:noProof/>
            <w:webHidden/>
          </w:rPr>
        </w:r>
        <w:r>
          <w:rPr>
            <w:noProof/>
            <w:webHidden/>
          </w:rPr>
          <w:fldChar w:fldCharType="separate"/>
        </w:r>
        <w:r>
          <w:rPr>
            <w:noProof/>
            <w:webHidden/>
          </w:rPr>
          <w:t>74</w:t>
        </w:r>
        <w:r>
          <w:rPr>
            <w:noProof/>
            <w:webHidden/>
          </w:rPr>
          <w:fldChar w:fldCharType="end"/>
        </w:r>
      </w:hyperlink>
    </w:p>
    <w:p w14:paraId="18DCD9CE" w14:textId="77777777" w:rsidR="00031E56" w:rsidRDefault="00031E56">
      <w:pPr>
        <w:pStyle w:val="Verzeichnis2"/>
        <w:tabs>
          <w:tab w:val="left" w:pos="880"/>
          <w:tab w:val="right" w:leader="dot" w:pos="8493"/>
        </w:tabs>
        <w:rPr>
          <w:rFonts w:asciiTheme="minorHAnsi" w:eastAsiaTheme="minorEastAsia" w:hAnsiTheme="minorHAnsi" w:cstheme="minorBidi"/>
          <w:noProof/>
          <w:sz w:val="22"/>
          <w:szCs w:val="22"/>
        </w:rPr>
      </w:pPr>
      <w:hyperlink w:anchor="_Toc502322112" w:history="1">
        <w:r w:rsidRPr="001A0C48">
          <w:rPr>
            <w:rStyle w:val="Hyperlink"/>
            <w:rFonts w:eastAsiaTheme="majorEastAsia"/>
            <w:noProof/>
            <w:lang w:eastAsia="en-US"/>
          </w:rPr>
          <w:t>4.6</w:t>
        </w:r>
        <w:r>
          <w:rPr>
            <w:rFonts w:asciiTheme="minorHAnsi" w:eastAsiaTheme="minorEastAsia" w:hAnsiTheme="minorHAnsi" w:cstheme="minorBidi"/>
            <w:noProof/>
            <w:sz w:val="22"/>
            <w:szCs w:val="22"/>
          </w:rPr>
          <w:tab/>
        </w:r>
        <w:r w:rsidRPr="001A0C48">
          <w:rPr>
            <w:rStyle w:val="Hyperlink"/>
            <w:rFonts w:eastAsiaTheme="majorEastAsia"/>
            <w:noProof/>
            <w:lang w:eastAsia="en-US"/>
          </w:rPr>
          <w:t>Ermittlung von Spielspaß mittels NASA TLX und User Experience Questionnaire</w:t>
        </w:r>
        <w:r>
          <w:rPr>
            <w:noProof/>
            <w:webHidden/>
          </w:rPr>
          <w:tab/>
        </w:r>
        <w:r>
          <w:rPr>
            <w:noProof/>
            <w:webHidden/>
          </w:rPr>
          <w:fldChar w:fldCharType="begin"/>
        </w:r>
        <w:r>
          <w:rPr>
            <w:noProof/>
            <w:webHidden/>
          </w:rPr>
          <w:instrText xml:space="preserve"> PAGEREF _Toc502322112 \h </w:instrText>
        </w:r>
        <w:r>
          <w:rPr>
            <w:noProof/>
            <w:webHidden/>
          </w:rPr>
        </w:r>
        <w:r>
          <w:rPr>
            <w:noProof/>
            <w:webHidden/>
          </w:rPr>
          <w:fldChar w:fldCharType="separate"/>
        </w:r>
        <w:r>
          <w:rPr>
            <w:noProof/>
            <w:webHidden/>
          </w:rPr>
          <w:t>75</w:t>
        </w:r>
        <w:r>
          <w:rPr>
            <w:noProof/>
            <w:webHidden/>
          </w:rPr>
          <w:fldChar w:fldCharType="end"/>
        </w:r>
      </w:hyperlink>
    </w:p>
    <w:p w14:paraId="6B9C69DB" w14:textId="77777777" w:rsidR="00031E56" w:rsidRDefault="00031E56">
      <w:pPr>
        <w:pStyle w:val="Verzeichnis1"/>
        <w:rPr>
          <w:rFonts w:asciiTheme="minorHAnsi" w:eastAsiaTheme="minorEastAsia" w:hAnsiTheme="minorHAnsi" w:cstheme="minorBidi"/>
          <w:b w:val="0"/>
          <w:noProof/>
          <w:sz w:val="22"/>
          <w:szCs w:val="22"/>
        </w:rPr>
      </w:pPr>
      <w:hyperlink w:anchor="_Toc502322113" w:history="1">
        <w:r w:rsidRPr="001A0C48">
          <w:rPr>
            <w:rStyle w:val="Hyperlink"/>
            <w:rFonts w:eastAsiaTheme="majorEastAsia"/>
            <w:noProof/>
            <w:lang w:eastAsia="en-US"/>
          </w:rPr>
          <w:t>5</w:t>
        </w:r>
        <w:r>
          <w:rPr>
            <w:rFonts w:asciiTheme="minorHAnsi" w:eastAsiaTheme="minorEastAsia" w:hAnsiTheme="minorHAnsi" w:cstheme="minorBidi"/>
            <w:b w:val="0"/>
            <w:noProof/>
            <w:sz w:val="22"/>
            <w:szCs w:val="22"/>
          </w:rPr>
          <w:tab/>
        </w:r>
        <w:r w:rsidRPr="001A0C48">
          <w:rPr>
            <w:rStyle w:val="Hyperlink"/>
            <w:rFonts w:eastAsiaTheme="majorEastAsia"/>
            <w:noProof/>
            <w:lang w:eastAsia="en-US"/>
          </w:rPr>
          <w:t>Diskussion</w:t>
        </w:r>
        <w:r>
          <w:rPr>
            <w:noProof/>
            <w:webHidden/>
          </w:rPr>
          <w:tab/>
        </w:r>
        <w:r>
          <w:rPr>
            <w:noProof/>
            <w:webHidden/>
          </w:rPr>
          <w:fldChar w:fldCharType="begin"/>
        </w:r>
        <w:r>
          <w:rPr>
            <w:noProof/>
            <w:webHidden/>
          </w:rPr>
          <w:instrText xml:space="preserve"> PAGEREF _Toc502322113 \h </w:instrText>
        </w:r>
        <w:r>
          <w:rPr>
            <w:noProof/>
            <w:webHidden/>
          </w:rPr>
        </w:r>
        <w:r>
          <w:rPr>
            <w:noProof/>
            <w:webHidden/>
          </w:rPr>
          <w:fldChar w:fldCharType="separate"/>
        </w:r>
        <w:r>
          <w:rPr>
            <w:noProof/>
            <w:webHidden/>
          </w:rPr>
          <w:t>79</w:t>
        </w:r>
        <w:r>
          <w:rPr>
            <w:noProof/>
            <w:webHidden/>
          </w:rPr>
          <w:fldChar w:fldCharType="end"/>
        </w:r>
      </w:hyperlink>
    </w:p>
    <w:p w14:paraId="6A95F556" w14:textId="77777777" w:rsidR="00031E56" w:rsidRDefault="00031E56">
      <w:pPr>
        <w:pStyle w:val="Verzeichnis1"/>
        <w:rPr>
          <w:rFonts w:asciiTheme="minorHAnsi" w:eastAsiaTheme="minorEastAsia" w:hAnsiTheme="minorHAnsi" w:cstheme="minorBidi"/>
          <w:b w:val="0"/>
          <w:noProof/>
          <w:sz w:val="22"/>
          <w:szCs w:val="22"/>
        </w:rPr>
      </w:pPr>
      <w:hyperlink w:anchor="_Toc502322114" w:history="1">
        <w:r w:rsidRPr="001A0C48">
          <w:rPr>
            <w:rStyle w:val="Hyperlink"/>
            <w:rFonts w:eastAsiaTheme="majorEastAsia"/>
            <w:noProof/>
          </w:rPr>
          <w:t>Literaturverzeichnis</w:t>
        </w:r>
        <w:r>
          <w:rPr>
            <w:noProof/>
            <w:webHidden/>
          </w:rPr>
          <w:tab/>
        </w:r>
        <w:r>
          <w:rPr>
            <w:noProof/>
            <w:webHidden/>
          </w:rPr>
          <w:fldChar w:fldCharType="begin"/>
        </w:r>
        <w:r>
          <w:rPr>
            <w:noProof/>
            <w:webHidden/>
          </w:rPr>
          <w:instrText xml:space="preserve"> PAGEREF _Toc502322114 \h </w:instrText>
        </w:r>
        <w:r>
          <w:rPr>
            <w:noProof/>
            <w:webHidden/>
          </w:rPr>
        </w:r>
        <w:r>
          <w:rPr>
            <w:noProof/>
            <w:webHidden/>
          </w:rPr>
          <w:fldChar w:fldCharType="separate"/>
        </w:r>
        <w:r>
          <w:rPr>
            <w:noProof/>
            <w:webHidden/>
          </w:rPr>
          <w:t>84</w:t>
        </w:r>
        <w:r>
          <w:rPr>
            <w:noProof/>
            <w:webHidden/>
          </w:rPr>
          <w:fldChar w:fldCharType="end"/>
        </w:r>
      </w:hyperlink>
    </w:p>
    <w:p w14:paraId="15F1CAF9" w14:textId="77777777" w:rsidR="00031E56" w:rsidRDefault="00031E56">
      <w:pPr>
        <w:pStyle w:val="Verzeichnis1"/>
        <w:rPr>
          <w:rFonts w:asciiTheme="minorHAnsi" w:eastAsiaTheme="minorEastAsia" w:hAnsiTheme="minorHAnsi" w:cstheme="minorBidi"/>
          <w:b w:val="0"/>
          <w:noProof/>
          <w:sz w:val="22"/>
          <w:szCs w:val="22"/>
        </w:rPr>
      </w:pPr>
      <w:hyperlink w:anchor="_Toc502322115" w:history="1">
        <w:r w:rsidRPr="001A0C48">
          <w:rPr>
            <w:rStyle w:val="Hyperlink"/>
            <w:rFonts w:eastAsiaTheme="majorEastAsia"/>
            <w:noProof/>
          </w:rPr>
          <w:t>Anhang A: Bausteine wissenschaftlicher Arbeiten</w:t>
        </w:r>
        <w:r>
          <w:rPr>
            <w:noProof/>
            <w:webHidden/>
          </w:rPr>
          <w:tab/>
        </w:r>
        <w:r>
          <w:rPr>
            <w:noProof/>
            <w:webHidden/>
          </w:rPr>
          <w:fldChar w:fldCharType="begin"/>
        </w:r>
        <w:r>
          <w:rPr>
            <w:noProof/>
            <w:webHidden/>
          </w:rPr>
          <w:instrText xml:space="preserve"> PAGEREF _Toc502322115 \h </w:instrText>
        </w:r>
        <w:r>
          <w:rPr>
            <w:noProof/>
            <w:webHidden/>
          </w:rPr>
        </w:r>
        <w:r>
          <w:rPr>
            <w:noProof/>
            <w:webHidden/>
          </w:rPr>
          <w:fldChar w:fldCharType="separate"/>
        </w:r>
        <w:r>
          <w:rPr>
            <w:noProof/>
            <w:webHidden/>
          </w:rPr>
          <w:t>88</w:t>
        </w:r>
        <w:r>
          <w:rPr>
            <w:noProof/>
            <w:webHidden/>
          </w:rPr>
          <w:fldChar w:fldCharType="end"/>
        </w:r>
      </w:hyperlink>
    </w:p>
    <w:p w14:paraId="7804670E" w14:textId="77777777" w:rsidR="00031E56" w:rsidRDefault="00031E56">
      <w:pPr>
        <w:pStyle w:val="Verzeichnis2"/>
        <w:tabs>
          <w:tab w:val="right" w:leader="dot" w:pos="8493"/>
        </w:tabs>
        <w:rPr>
          <w:rFonts w:asciiTheme="minorHAnsi" w:eastAsiaTheme="minorEastAsia" w:hAnsiTheme="minorHAnsi" w:cstheme="minorBidi"/>
          <w:noProof/>
          <w:sz w:val="22"/>
          <w:szCs w:val="22"/>
        </w:rPr>
      </w:pPr>
      <w:hyperlink w:anchor="_Toc502322116" w:history="1">
        <w:r w:rsidRPr="001A0C48">
          <w:rPr>
            <w:rStyle w:val="Hyperlink"/>
            <w:rFonts w:eastAsiaTheme="majorEastAsia"/>
            <w:noProof/>
            <w:lang w:eastAsia="en-US"/>
          </w:rPr>
          <w:t>A1 Theoretische Arbeit</w:t>
        </w:r>
        <w:r>
          <w:rPr>
            <w:noProof/>
            <w:webHidden/>
          </w:rPr>
          <w:tab/>
        </w:r>
        <w:r>
          <w:rPr>
            <w:noProof/>
            <w:webHidden/>
          </w:rPr>
          <w:fldChar w:fldCharType="begin"/>
        </w:r>
        <w:r>
          <w:rPr>
            <w:noProof/>
            <w:webHidden/>
          </w:rPr>
          <w:instrText xml:space="preserve"> PAGEREF _Toc502322116 \h </w:instrText>
        </w:r>
        <w:r>
          <w:rPr>
            <w:noProof/>
            <w:webHidden/>
          </w:rPr>
        </w:r>
        <w:r>
          <w:rPr>
            <w:noProof/>
            <w:webHidden/>
          </w:rPr>
          <w:fldChar w:fldCharType="separate"/>
        </w:r>
        <w:r>
          <w:rPr>
            <w:noProof/>
            <w:webHidden/>
          </w:rPr>
          <w:t>88</w:t>
        </w:r>
        <w:r>
          <w:rPr>
            <w:noProof/>
            <w:webHidden/>
          </w:rPr>
          <w:fldChar w:fldCharType="end"/>
        </w:r>
      </w:hyperlink>
    </w:p>
    <w:p w14:paraId="5BF2718E" w14:textId="77777777" w:rsidR="00031E56" w:rsidRDefault="00031E56">
      <w:pPr>
        <w:pStyle w:val="Verzeichnis2"/>
        <w:tabs>
          <w:tab w:val="right" w:leader="dot" w:pos="8493"/>
        </w:tabs>
        <w:rPr>
          <w:rFonts w:asciiTheme="minorHAnsi" w:eastAsiaTheme="minorEastAsia" w:hAnsiTheme="minorHAnsi" w:cstheme="minorBidi"/>
          <w:noProof/>
          <w:sz w:val="22"/>
          <w:szCs w:val="22"/>
        </w:rPr>
      </w:pPr>
      <w:hyperlink w:anchor="_Toc502322117" w:history="1">
        <w:r w:rsidRPr="001A0C48">
          <w:rPr>
            <w:rStyle w:val="Hyperlink"/>
            <w:rFonts w:eastAsiaTheme="majorEastAsia"/>
            <w:noProof/>
            <w:lang w:eastAsia="en-US"/>
          </w:rPr>
          <w:t>A2 Konstruktive Arbeit</w:t>
        </w:r>
        <w:r>
          <w:rPr>
            <w:noProof/>
            <w:webHidden/>
          </w:rPr>
          <w:tab/>
        </w:r>
        <w:r>
          <w:rPr>
            <w:noProof/>
            <w:webHidden/>
          </w:rPr>
          <w:fldChar w:fldCharType="begin"/>
        </w:r>
        <w:r>
          <w:rPr>
            <w:noProof/>
            <w:webHidden/>
          </w:rPr>
          <w:instrText xml:space="preserve"> PAGEREF _Toc502322117 \h </w:instrText>
        </w:r>
        <w:r>
          <w:rPr>
            <w:noProof/>
            <w:webHidden/>
          </w:rPr>
        </w:r>
        <w:r>
          <w:rPr>
            <w:noProof/>
            <w:webHidden/>
          </w:rPr>
          <w:fldChar w:fldCharType="separate"/>
        </w:r>
        <w:r>
          <w:rPr>
            <w:noProof/>
            <w:webHidden/>
          </w:rPr>
          <w:t>88</w:t>
        </w:r>
        <w:r>
          <w:rPr>
            <w:noProof/>
            <w:webHidden/>
          </w:rPr>
          <w:fldChar w:fldCharType="end"/>
        </w:r>
      </w:hyperlink>
    </w:p>
    <w:p w14:paraId="7EFB3CF5" w14:textId="77777777" w:rsidR="00031E56" w:rsidRDefault="00031E56">
      <w:pPr>
        <w:pStyle w:val="Verzeichnis2"/>
        <w:tabs>
          <w:tab w:val="right" w:leader="dot" w:pos="8493"/>
        </w:tabs>
        <w:rPr>
          <w:rFonts w:asciiTheme="minorHAnsi" w:eastAsiaTheme="minorEastAsia" w:hAnsiTheme="minorHAnsi" w:cstheme="minorBidi"/>
          <w:noProof/>
          <w:sz w:val="22"/>
          <w:szCs w:val="22"/>
        </w:rPr>
      </w:pPr>
      <w:hyperlink w:anchor="_Toc502322118" w:history="1">
        <w:r w:rsidRPr="001A0C48">
          <w:rPr>
            <w:rStyle w:val="Hyperlink"/>
            <w:rFonts w:eastAsiaTheme="majorEastAsia"/>
            <w:noProof/>
          </w:rPr>
          <w:t>A3 Empirische Arbeit</w:t>
        </w:r>
        <w:r>
          <w:rPr>
            <w:noProof/>
            <w:webHidden/>
          </w:rPr>
          <w:tab/>
        </w:r>
        <w:r>
          <w:rPr>
            <w:noProof/>
            <w:webHidden/>
          </w:rPr>
          <w:fldChar w:fldCharType="begin"/>
        </w:r>
        <w:r>
          <w:rPr>
            <w:noProof/>
            <w:webHidden/>
          </w:rPr>
          <w:instrText xml:space="preserve"> PAGEREF _Toc502322118 \h </w:instrText>
        </w:r>
        <w:r>
          <w:rPr>
            <w:noProof/>
            <w:webHidden/>
          </w:rPr>
        </w:r>
        <w:r>
          <w:rPr>
            <w:noProof/>
            <w:webHidden/>
          </w:rPr>
          <w:fldChar w:fldCharType="separate"/>
        </w:r>
        <w:r>
          <w:rPr>
            <w:noProof/>
            <w:webHidden/>
          </w:rPr>
          <w:t>88</w:t>
        </w:r>
        <w:r>
          <w:rPr>
            <w:noProof/>
            <w:webHidden/>
          </w:rPr>
          <w:fldChar w:fldCharType="end"/>
        </w:r>
      </w:hyperlink>
    </w:p>
    <w:p w14:paraId="075E842F" w14:textId="77777777" w:rsidR="00031E56" w:rsidRDefault="00031E56">
      <w:pPr>
        <w:pStyle w:val="Verzeichnis1"/>
        <w:rPr>
          <w:rFonts w:asciiTheme="minorHAnsi" w:eastAsiaTheme="minorEastAsia" w:hAnsiTheme="minorHAnsi" w:cstheme="minorBidi"/>
          <w:b w:val="0"/>
          <w:noProof/>
          <w:sz w:val="22"/>
          <w:szCs w:val="22"/>
        </w:rPr>
      </w:pPr>
      <w:hyperlink w:anchor="_Toc502322119" w:history="1">
        <w:r w:rsidRPr="001A0C48">
          <w:rPr>
            <w:rStyle w:val="Hyperlink"/>
            <w:rFonts w:eastAsiaTheme="majorEastAsia"/>
            <w:noProof/>
          </w:rPr>
          <w:t>Erklärung zur Urheberschaft</w:t>
        </w:r>
        <w:r>
          <w:rPr>
            <w:noProof/>
            <w:webHidden/>
          </w:rPr>
          <w:tab/>
        </w:r>
        <w:r>
          <w:rPr>
            <w:noProof/>
            <w:webHidden/>
          </w:rPr>
          <w:fldChar w:fldCharType="begin"/>
        </w:r>
        <w:r>
          <w:rPr>
            <w:noProof/>
            <w:webHidden/>
          </w:rPr>
          <w:instrText xml:space="preserve"> PAGEREF _Toc502322119 \h </w:instrText>
        </w:r>
        <w:r>
          <w:rPr>
            <w:noProof/>
            <w:webHidden/>
          </w:rPr>
        </w:r>
        <w:r>
          <w:rPr>
            <w:noProof/>
            <w:webHidden/>
          </w:rPr>
          <w:fldChar w:fldCharType="separate"/>
        </w:r>
        <w:r>
          <w:rPr>
            <w:noProof/>
            <w:webHidden/>
          </w:rPr>
          <w:t>90</w:t>
        </w:r>
        <w:r>
          <w:rPr>
            <w:noProof/>
            <w:webHidden/>
          </w:rPr>
          <w:fldChar w:fldCharType="end"/>
        </w:r>
      </w:hyperlink>
    </w:p>
    <w:p w14:paraId="5001B83E" w14:textId="77777777" w:rsidR="00031E56" w:rsidRDefault="00031E56">
      <w:pPr>
        <w:pStyle w:val="Verzeichnis1"/>
        <w:rPr>
          <w:rFonts w:asciiTheme="minorHAnsi" w:eastAsiaTheme="minorEastAsia" w:hAnsiTheme="minorHAnsi" w:cstheme="minorBidi"/>
          <w:b w:val="0"/>
          <w:noProof/>
          <w:sz w:val="22"/>
          <w:szCs w:val="22"/>
        </w:rPr>
      </w:pPr>
      <w:hyperlink w:anchor="_Toc502322120" w:history="1">
        <w:r w:rsidRPr="001A0C48">
          <w:rPr>
            <w:rStyle w:val="Hyperlink"/>
            <w:rFonts w:eastAsiaTheme="majorEastAsia"/>
            <w:noProof/>
          </w:rPr>
          <w:t>Stichwortverzeichnis (optional, in der Regel nicht notwendig)</w:t>
        </w:r>
        <w:r>
          <w:rPr>
            <w:noProof/>
            <w:webHidden/>
          </w:rPr>
          <w:tab/>
        </w:r>
        <w:r>
          <w:rPr>
            <w:noProof/>
            <w:webHidden/>
          </w:rPr>
          <w:fldChar w:fldCharType="begin"/>
        </w:r>
        <w:r>
          <w:rPr>
            <w:noProof/>
            <w:webHidden/>
          </w:rPr>
          <w:instrText xml:space="preserve"> PAGEREF _Toc502322120 \h </w:instrText>
        </w:r>
        <w:r>
          <w:rPr>
            <w:noProof/>
            <w:webHidden/>
          </w:rPr>
        </w:r>
        <w:r>
          <w:rPr>
            <w:noProof/>
            <w:webHidden/>
          </w:rPr>
          <w:fldChar w:fldCharType="separate"/>
        </w:r>
        <w:r>
          <w:rPr>
            <w:noProof/>
            <w:webHidden/>
          </w:rPr>
          <w:t>93</w:t>
        </w:r>
        <w:r>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0F7EB1C7" w14:textId="77777777" w:rsidR="00031E56"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2322121" w:history="1">
        <w:r w:rsidR="00031E56" w:rsidRPr="0091686F">
          <w:rPr>
            <w:rStyle w:val="Hyperlink"/>
            <w:noProof/>
          </w:rPr>
          <w:t>Abbildung 1: Mitwirkung der Domain Experts bei der Spieleentwicklung</w:t>
        </w:r>
        <w:r w:rsidR="00031E56">
          <w:rPr>
            <w:noProof/>
            <w:webHidden/>
          </w:rPr>
          <w:tab/>
        </w:r>
        <w:r w:rsidR="00031E56">
          <w:rPr>
            <w:noProof/>
            <w:webHidden/>
          </w:rPr>
          <w:fldChar w:fldCharType="begin"/>
        </w:r>
        <w:r w:rsidR="00031E56">
          <w:rPr>
            <w:noProof/>
            <w:webHidden/>
          </w:rPr>
          <w:instrText xml:space="preserve"> PAGEREF _Toc502322121 \h </w:instrText>
        </w:r>
        <w:r w:rsidR="00031E56">
          <w:rPr>
            <w:noProof/>
            <w:webHidden/>
          </w:rPr>
        </w:r>
        <w:r w:rsidR="00031E56">
          <w:rPr>
            <w:noProof/>
            <w:webHidden/>
          </w:rPr>
          <w:fldChar w:fldCharType="separate"/>
        </w:r>
        <w:r w:rsidR="00031E56">
          <w:rPr>
            <w:noProof/>
            <w:webHidden/>
          </w:rPr>
          <w:t>13</w:t>
        </w:r>
        <w:r w:rsidR="00031E56">
          <w:rPr>
            <w:noProof/>
            <w:webHidden/>
          </w:rPr>
          <w:fldChar w:fldCharType="end"/>
        </w:r>
      </w:hyperlink>
    </w:p>
    <w:p w14:paraId="0A76E4C1"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2" w:history="1">
        <w:r w:rsidRPr="0091686F">
          <w:rPr>
            <w:rStyle w:val="Hyperlink"/>
            <w:noProof/>
          </w:rPr>
          <w:t>Abbildung 2: Immersionslevel und ihre Barrieren (nach Brown und Cairns, 2004))</w:t>
        </w:r>
        <w:r>
          <w:rPr>
            <w:noProof/>
            <w:webHidden/>
          </w:rPr>
          <w:tab/>
        </w:r>
        <w:r>
          <w:rPr>
            <w:noProof/>
            <w:webHidden/>
          </w:rPr>
          <w:fldChar w:fldCharType="begin"/>
        </w:r>
        <w:r>
          <w:rPr>
            <w:noProof/>
            <w:webHidden/>
          </w:rPr>
          <w:instrText xml:space="preserve"> PAGEREF _Toc502322122 \h </w:instrText>
        </w:r>
        <w:r>
          <w:rPr>
            <w:noProof/>
            <w:webHidden/>
          </w:rPr>
        </w:r>
        <w:r>
          <w:rPr>
            <w:noProof/>
            <w:webHidden/>
          </w:rPr>
          <w:fldChar w:fldCharType="separate"/>
        </w:r>
        <w:r>
          <w:rPr>
            <w:noProof/>
            <w:webHidden/>
          </w:rPr>
          <w:t>20</w:t>
        </w:r>
        <w:r>
          <w:rPr>
            <w:noProof/>
            <w:webHidden/>
          </w:rPr>
          <w:fldChar w:fldCharType="end"/>
        </w:r>
      </w:hyperlink>
    </w:p>
    <w:p w14:paraId="0E328234"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3" w:history="1">
        <w:r w:rsidRPr="0091686F">
          <w:rPr>
            <w:rStyle w:val="Hyperlink"/>
            <w:noProof/>
          </w:rPr>
          <w:t>Abbildung 3: virtuality continuum (nach Milgram et al., 1994)</w:t>
        </w:r>
        <w:r>
          <w:rPr>
            <w:noProof/>
            <w:webHidden/>
          </w:rPr>
          <w:tab/>
        </w:r>
        <w:r>
          <w:rPr>
            <w:noProof/>
            <w:webHidden/>
          </w:rPr>
          <w:fldChar w:fldCharType="begin"/>
        </w:r>
        <w:r>
          <w:rPr>
            <w:noProof/>
            <w:webHidden/>
          </w:rPr>
          <w:instrText xml:space="preserve"> PAGEREF _Toc502322123 \h </w:instrText>
        </w:r>
        <w:r>
          <w:rPr>
            <w:noProof/>
            <w:webHidden/>
          </w:rPr>
        </w:r>
        <w:r>
          <w:rPr>
            <w:noProof/>
            <w:webHidden/>
          </w:rPr>
          <w:fldChar w:fldCharType="separate"/>
        </w:r>
        <w:r>
          <w:rPr>
            <w:noProof/>
            <w:webHidden/>
          </w:rPr>
          <w:t>26</w:t>
        </w:r>
        <w:r>
          <w:rPr>
            <w:noProof/>
            <w:webHidden/>
          </w:rPr>
          <w:fldChar w:fldCharType="end"/>
        </w:r>
      </w:hyperlink>
    </w:p>
    <w:p w14:paraId="42B9C04F"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4" w:history="1">
        <w:r w:rsidRPr="0091686F">
          <w:rPr>
            <w:rStyle w:val="Hyperlink"/>
            <w:noProof/>
          </w:rPr>
          <w:t>Abbildung 4: Sega VR (http://segaretro.org/images/4/43/Segavr_physical01.jpg)</w:t>
        </w:r>
        <w:r>
          <w:rPr>
            <w:noProof/>
            <w:webHidden/>
          </w:rPr>
          <w:tab/>
        </w:r>
        <w:r>
          <w:rPr>
            <w:noProof/>
            <w:webHidden/>
          </w:rPr>
          <w:fldChar w:fldCharType="begin"/>
        </w:r>
        <w:r>
          <w:rPr>
            <w:noProof/>
            <w:webHidden/>
          </w:rPr>
          <w:instrText xml:space="preserve"> PAGEREF _Toc502322124 \h </w:instrText>
        </w:r>
        <w:r>
          <w:rPr>
            <w:noProof/>
            <w:webHidden/>
          </w:rPr>
        </w:r>
        <w:r>
          <w:rPr>
            <w:noProof/>
            <w:webHidden/>
          </w:rPr>
          <w:fldChar w:fldCharType="separate"/>
        </w:r>
        <w:r>
          <w:rPr>
            <w:noProof/>
            <w:webHidden/>
          </w:rPr>
          <w:t>28</w:t>
        </w:r>
        <w:r>
          <w:rPr>
            <w:noProof/>
            <w:webHidden/>
          </w:rPr>
          <w:fldChar w:fldCharType="end"/>
        </w:r>
      </w:hyperlink>
    </w:p>
    <w:p w14:paraId="6B13721C"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5" w:history="1">
        <w:r w:rsidRPr="0091686F">
          <w:rPr>
            <w:rStyle w:val="Hyperlink"/>
            <w:noProof/>
          </w:rPr>
          <w:t>Abbildung 5: HTC Vive inkl. Tracker und Controller (Quelle: https://www.vive.com/media/filer_public/b1/5f/b15f1847-5e1a-4b35-8afe-dca0aa08f35a/vive-pdp-ce-ksp-family-2.png)</w:t>
        </w:r>
        <w:r>
          <w:rPr>
            <w:noProof/>
            <w:webHidden/>
          </w:rPr>
          <w:tab/>
        </w:r>
        <w:r>
          <w:rPr>
            <w:noProof/>
            <w:webHidden/>
          </w:rPr>
          <w:fldChar w:fldCharType="begin"/>
        </w:r>
        <w:r>
          <w:rPr>
            <w:noProof/>
            <w:webHidden/>
          </w:rPr>
          <w:instrText xml:space="preserve"> PAGEREF _Toc502322125 \h </w:instrText>
        </w:r>
        <w:r>
          <w:rPr>
            <w:noProof/>
            <w:webHidden/>
          </w:rPr>
        </w:r>
        <w:r>
          <w:rPr>
            <w:noProof/>
            <w:webHidden/>
          </w:rPr>
          <w:fldChar w:fldCharType="separate"/>
        </w:r>
        <w:r>
          <w:rPr>
            <w:noProof/>
            <w:webHidden/>
          </w:rPr>
          <w:t>29</w:t>
        </w:r>
        <w:r>
          <w:rPr>
            <w:noProof/>
            <w:webHidden/>
          </w:rPr>
          <w:fldChar w:fldCharType="end"/>
        </w:r>
      </w:hyperlink>
    </w:p>
    <w:p w14:paraId="640D8D16"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6" w:history="1">
        <w:r w:rsidRPr="0091686F">
          <w:rPr>
            <w:rStyle w:val="Hyperlink"/>
            <w:noProof/>
          </w:rPr>
          <w:t>Abbildung 6: Teilsysteme eines VR-Systems (nach Dörner et al., 2013)</w:t>
        </w:r>
        <w:r>
          <w:rPr>
            <w:noProof/>
            <w:webHidden/>
          </w:rPr>
          <w:tab/>
        </w:r>
        <w:r>
          <w:rPr>
            <w:noProof/>
            <w:webHidden/>
          </w:rPr>
          <w:fldChar w:fldCharType="begin"/>
        </w:r>
        <w:r>
          <w:rPr>
            <w:noProof/>
            <w:webHidden/>
          </w:rPr>
          <w:instrText xml:space="preserve"> PAGEREF _Toc502322126 \h </w:instrText>
        </w:r>
        <w:r>
          <w:rPr>
            <w:noProof/>
            <w:webHidden/>
          </w:rPr>
        </w:r>
        <w:r>
          <w:rPr>
            <w:noProof/>
            <w:webHidden/>
          </w:rPr>
          <w:fldChar w:fldCharType="separate"/>
        </w:r>
        <w:r>
          <w:rPr>
            <w:noProof/>
            <w:webHidden/>
          </w:rPr>
          <w:t>29</w:t>
        </w:r>
        <w:r>
          <w:rPr>
            <w:noProof/>
            <w:webHidden/>
          </w:rPr>
          <w:fldChar w:fldCharType="end"/>
        </w:r>
      </w:hyperlink>
    </w:p>
    <w:p w14:paraId="76EA7B00"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7" w:history="1">
        <w:r w:rsidRPr="0091686F">
          <w:rPr>
            <w:rStyle w:val="Hyperlink"/>
            <w:noProof/>
          </w:rPr>
          <w:t>Abbildung 7: „An Ant’s Life“ (Leo et al., 2015)</w:t>
        </w:r>
        <w:r>
          <w:rPr>
            <w:noProof/>
            <w:webHidden/>
          </w:rPr>
          <w:tab/>
        </w:r>
        <w:r>
          <w:rPr>
            <w:noProof/>
            <w:webHidden/>
          </w:rPr>
          <w:fldChar w:fldCharType="begin"/>
        </w:r>
        <w:r>
          <w:rPr>
            <w:noProof/>
            <w:webHidden/>
          </w:rPr>
          <w:instrText xml:space="preserve"> PAGEREF _Toc502322127 \h </w:instrText>
        </w:r>
        <w:r>
          <w:rPr>
            <w:noProof/>
            <w:webHidden/>
          </w:rPr>
        </w:r>
        <w:r>
          <w:rPr>
            <w:noProof/>
            <w:webHidden/>
          </w:rPr>
          <w:fldChar w:fldCharType="separate"/>
        </w:r>
        <w:r>
          <w:rPr>
            <w:noProof/>
            <w:webHidden/>
          </w:rPr>
          <w:t>33</w:t>
        </w:r>
        <w:r>
          <w:rPr>
            <w:noProof/>
            <w:webHidden/>
          </w:rPr>
          <w:fldChar w:fldCharType="end"/>
        </w:r>
      </w:hyperlink>
    </w:p>
    <w:p w14:paraId="1C7DB26D"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8" w:history="1">
        <w:r w:rsidRPr="0091686F">
          <w:rPr>
            <w:rStyle w:val="Hyperlink"/>
            <w:noProof/>
          </w:rPr>
          <w:t>Abbildung 8: Ausschnitt aus dem Spiel „snowballz“ (Yoo et al., 2017)</w:t>
        </w:r>
        <w:r>
          <w:rPr>
            <w:noProof/>
            <w:webHidden/>
          </w:rPr>
          <w:tab/>
        </w:r>
        <w:r>
          <w:rPr>
            <w:noProof/>
            <w:webHidden/>
          </w:rPr>
          <w:fldChar w:fldCharType="begin"/>
        </w:r>
        <w:r>
          <w:rPr>
            <w:noProof/>
            <w:webHidden/>
          </w:rPr>
          <w:instrText xml:space="preserve"> PAGEREF _Toc502322128 \h </w:instrText>
        </w:r>
        <w:r>
          <w:rPr>
            <w:noProof/>
            <w:webHidden/>
          </w:rPr>
        </w:r>
        <w:r>
          <w:rPr>
            <w:noProof/>
            <w:webHidden/>
          </w:rPr>
          <w:fldChar w:fldCharType="separate"/>
        </w:r>
        <w:r>
          <w:rPr>
            <w:noProof/>
            <w:webHidden/>
          </w:rPr>
          <w:t>36</w:t>
        </w:r>
        <w:r>
          <w:rPr>
            <w:noProof/>
            <w:webHidden/>
          </w:rPr>
          <w:fldChar w:fldCharType="end"/>
        </w:r>
      </w:hyperlink>
    </w:p>
    <w:p w14:paraId="1D32CA27"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29" w:history="1">
        <w:r w:rsidRPr="0091686F">
          <w:rPr>
            <w:rStyle w:val="Hyperlink"/>
            <w:noProof/>
          </w:rPr>
          <w:t>Abbildung 9: Ausschnitt einer World-In-Miniature Ansicht (Stoakley, Conway &amp; Pausch, 1995)</w:t>
        </w:r>
        <w:r>
          <w:rPr>
            <w:noProof/>
            <w:webHidden/>
          </w:rPr>
          <w:tab/>
        </w:r>
        <w:r>
          <w:rPr>
            <w:noProof/>
            <w:webHidden/>
          </w:rPr>
          <w:fldChar w:fldCharType="begin"/>
        </w:r>
        <w:r>
          <w:rPr>
            <w:noProof/>
            <w:webHidden/>
          </w:rPr>
          <w:instrText xml:space="preserve"> PAGEREF _Toc502322129 \h </w:instrText>
        </w:r>
        <w:r>
          <w:rPr>
            <w:noProof/>
            <w:webHidden/>
          </w:rPr>
        </w:r>
        <w:r>
          <w:rPr>
            <w:noProof/>
            <w:webHidden/>
          </w:rPr>
          <w:fldChar w:fldCharType="separate"/>
        </w:r>
        <w:r>
          <w:rPr>
            <w:noProof/>
            <w:webHidden/>
          </w:rPr>
          <w:t>40</w:t>
        </w:r>
        <w:r>
          <w:rPr>
            <w:noProof/>
            <w:webHidden/>
          </w:rPr>
          <w:fldChar w:fldCharType="end"/>
        </w:r>
      </w:hyperlink>
    </w:p>
    <w:p w14:paraId="408209BE"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0" w:history="1">
        <w:r w:rsidRPr="0091686F">
          <w:rPr>
            <w:rStyle w:val="Hyperlink"/>
            <w:noProof/>
          </w:rPr>
          <w:t>Abbildung 10: Iterativer Entwicklungsprozess nach ISO 9241-210 (nach Dörner et al., 2013, S. 181)</w:t>
        </w:r>
        <w:r>
          <w:rPr>
            <w:noProof/>
            <w:webHidden/>
          </w:rPr>
          <w:tab/>
        </w:r>
        <w:r>
          <w:rPr>
            <w:noProof/>
            <w:webHidden/>
          </w:rPr>
          <w:fldChar w:fldCharType="begin"/>
        </w:r>
        <w:r>
          <w:rPr>
            <w:noProof/>
            <w:webHidden/>
          </w:rPr>
          <w:instrText xml:space="preserve"> PAGEREF _Toc502322130 \h </w:instrText>
        </w:r>
        <w:r>
          <w:rPr>
            <w:noProof/>
            <w:webHidden/>
          </w:rPr>
        </w:r>
        <w:r>
          <w:rPr>
            <w:noProof/>
            <w:webHidden/>
          </w:rPr>
          <w:fldChar w:fldCharType="separate"/>
        </w:r>
        <w:r>
          <w:rPr>
            <w:noProof/>
            <w:webHidden/>
          </w:rPr>
          <w:t>43</w:t>
        </w:r>
        <w:r>
          <w:rPr>
            <w:noProof/>
            <w:webHidden/>
          </w:rPr>
          <w:fldChar w:fldCharType="end"/>
        </w:r>
      </w:hyperlink>
    </w:p>
    <w:p w14:paraId="57BC941D"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1" w:history="1">
        <w:r w:rsidRPr="0091686F">
          <w:rPr>
            <w:rStyle w:val="Hyperlink"/>
            <w:noProof/>
          </w:rPr>
          <w:t>Abbildung 11: Rennspiel „Beach Buggy Blitz“ (Cairns et al., 2014)</w:t>
        </w:r>
        <w:r>
          <w:rPr>
            <w:noProof/>
            <w:webHidden/>
          </w:rPr>
          <w:tab/>
        </w:r>
        <w:r>
          <w:rPr>
            <w:noProof/>
            <w:webHidden/>
          </w:rPr>
          <w:fldChar w:fldCharType="begin"/>
        </w:r>
        <w:r>
          <w:rPr>
            <w:noProof/>
            <w:webHidden/>
          </w:rPr>
          <w:instrText xml:space="preserve"> PAGEREF _Toc502322131 \h </w:instrText>
        </w:r>
        <w:r>
          <w:rPr>
            <w:noProof/>
            <w:webHidden/>
          </w:rPr>
        </w:r>
        <w:r>
          <w:rPr>
            <w:noProof/>
            <w:webHidden/>
          </w:rPr>
          <w:fldChar w:fldCharType="separate"/>
        </w:r>
        <w:r>
          <w:rPr>
            <w:noProof/>
            <w:webHidden/>
          </w:rPr>
          <w:t>47</w:t>
        </w:r>
        <w:r>
          <w:rPr>
            <w:noProof/>
            <w:webHidden/>
          </w:rPr>
          <w:fldChar w:fldCharType="end"/>
        </w:r>
      </w:hyperlink>
    </w:p>
    <w:p w14:paraId="788B116C"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2" w:history="1">
        <w:r w:rsidRPr="0091686F">
          <w:rPr>
            <w:rStyle w:val="Hyperlink"/>
            <w:noProof/>
          </w:rPr>
          <w:t>Abbildung 12: Doodle Jump Klon (Cairns et al., 2014)</w:t>
        </w:r>
        <w:r>
          <w:rPr>
            <w:noProof/>
            <w:webHidden/>
          </w:rPr>
          <w:tab/>
        </w:r>
        <w:r>
          <w:rPr>
            <w:noProof/>
            <w:webHidden/>
          </w:rPr>
          <w:fldChar w:fldCharType="begin"/>
        </w:r>
        <w:r>
          <w:rPr>
            <w:noProof/>
            <w:webHidden/>
          </w:rPr>
          <w:instrText xml:space="preserve"> PAGEREF _Toc502322132 \h </w:instrText>
        </w:r>
        <w:r>
          <w:rPr>
            <w:noProof/>
            <w:webHidden/>
          </w:rPr>
        </w:r>
        <w:r>
          <w:rPr>
            <w:noProof/>
            <w:webHidden/>
          </w:rPr>
          <w:fldChar w:fldCharType="separate"/>
        </w:r>
        <w:r>
          <w:rPr>
            <w:noProof/>
            <w:webHidden/>
          </w:rPr>
          <w:t>48</w:t>
        </w:r>
        <w:r>
          <w:rPr>
            <w:noProof/>
            <w:webHidden/>
          </w:rPr>
          <w:fldChar w:fldCharType="end"/>
        </w:r>
      </w:hyperlink>
    </w:p>
    <w:p w14:paraId="0A2843DD"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3" w:history="1">
        <w:r w:rsidRPr="0091686F">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Pr>
            <w:noProof/>
            <w:webHidden/>
          </w:rPr>
          <w:tab/>
        </w:r>
        <w:r>
          <w:rPr>
            <w:noProof/>
            <w:webHidden/>
          </w:rPr>
          <w:fldChar w:fldCharType="begin"/>
        </w:r>
        <w:r>
          <w:rPr>
            <w:noProof/>
            <w:webHidden/>
          </w:rPr>
          <w:instrText xml:space="preserve"> PAGEREF _Toc502322133 \h </w:instrText>
        </w:r>
        <w:r>
          <w:rPr>
            <w:noProof/>
            <w:webHidden/>
          </w:rPr>
        </w:r>
        <w:r>
          <w:rPr>
            <w:noProof/>
            <w:webHidden/>
          </w:rPr>
          <w:fldChar w:fldCharType="separate"/>
        </w:r>
        <w:r>
          <w:rPr>
            <w:noProof/>
            <w:webHidden/>
          </w:rPr>
          <w:t>49</w:t>
        </w:r>
        <w:r>
          <w:rPr>
            <w:noProof/>
            <w:webHidden/>
          </w:rPr>
          <w:fldChar w:fldCharType="end"/>
        </w:r>
      </w:hyperlink>
    </w:p>
    <w:p w14:paraId="45C030DA"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4" w:history="1">
        <w:r w:rsidRPr="0091686F">
          <w:rPr>
            <w:rStyle w:val="Hyperlink"/>
            <w:noProof/>
          </w:rPr>
          <w:t>Abbildung 14: Erfahrung mit Computerspielen</w:t>
        </w:r>
        <w:r>
          <w:rPr>
            <w:noProof/>
            <w:webHidden/>
          </w:rPr>
          <w:tab/>
        </w:r>
        <w:r>
          <w:rPr>
            <w:noProof/>
            <w:webHidden/>
          </w:rPr>
          <w:fldChar w:fldCharType="begin"/>
        </w:r>
        <w:r>
          <w:rPr>
            <w:noProof/>
            <w:webHidden/>
          </w:rPr>
          <w:instrText xml:space="preserve"> PAGEREF _Toc502322134 \h </w:instrText>
        </w:r>
        <w:r>
          <w:rPr>
            <w:noProof/>
            <w:webHidden/>
          </w:rPr>
        </w:r>
        <w:r>
          <w:rPr>
            <w:noProof/>
            <w:webHidden/>
          </w:rPr>
          <w:fldChar w:fldCharType="separate"/>
        </w:r>
        <w:r>
          <w:rPr>
            <w:noProof/>
            <w:webHidden/>
          </w:rPr>
          <w:t>52</w:t>
        </w:r>
        <w:r>
          <w:rPr>
            <w:noProof/>
            <w:webHidden/>
          </w:rPr>
          <w:fldChar w:fldCharType="end"/>
        </w:r>
      </w:hyperlink>
    </w:p>
    <w:p w14:paraId="791F048B"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5" w:history="1">
        <w:r w:rsidRPr="0091686F">
          <w:rPr>
            <w:rStyle w:val="Hyperlink"/>
            <w:noProof/>
          </w:rPr>
          <w:t>Abbildung 15: Nutzung von Computerspielen</w:t>
        </w:r>
        <w:r>
          <w:rPr>
            <w:noProof/>
            <w:webHidden/>
          </w:rPr>
          <w:tab/>
        </w:r>
        <w:r>
          <w:rPr>
            <w:noProof/>
            <w:webHidden/>
          </w:rPr>
          <w:fldChar w:fldCharType="begin"/>
        </w:r>
        <w:r>
          <w:rPr>
            <w:noProof/>
            <w:webHidden/>
          </w:rPr>
          <w:instrText xml:space="preserve"> PAGEREF _Toc502322135 \h </w:instrText>
        </w:r>
        <w:r>
          <w:rPr>
            <w:noProof/>
            <w:webHidden/>
          </w:rPr>
        </w:r>
        <w:r>
          <w:rPr>
            <w:noProof/>
            <w:webHidden/>
          </w:rPr>
          <w:fldChar w:fldCharType="separate"/>
        </w:r>
        <w:r>
          <w:rPr>
            <w:noProof/>
            <w:webHidden/>
          </w:rPr>
          <w:t>53</w:t>
        </w:r>
        <w:r>
          <w:rPr>
            <w:noProof/>
            <w:webHidden/>
          </w:rPr>
          <w:fldChar w:fldCharType="end"/>
        </w:r>
      </w:hyperlink>
    </w:p>
    <w:p w14:paraId="35FE312C"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6" w:history="1">
        <w:r w:rsidRPr="0091686F">
          <w:rPr>
            <w:rStyle w:val="Hyperlink"/>
            <w:noProof/>
          </w:rPr>
          <w:t>Abbildung 16: Erfahrung mit Eingabegeräten</w:t>
        </w:r>
        <w:r>
          <w:rPr>
            <w:noProof/>
            <w:webHidden/>
          </w:rPr>
          <w:tab/>
        </w:r>
        <w:r>
          <w:rPr>
            <w:noProof/>
            <w:webHidden/>
          </w:rPr>
          <w:fldChar w:fldCharType="begin"/>
        </w:r>
        <w:r>
          <w:rPr>
            <w:noProof/>
            <w:webHidden/>
          </w:rPr>
          <w:instrText xml:space="preserve"> PAGEREF _Toc502322136 \h </w:instrText>
        </w:r>
        <w:r>
          <w:rPr>
            <w:noProof/>
            <w:webHidden/>
          </w:rPr>
        </w:r>
        <w:r>
          <w:rPr>
            <w:noProof/>
            <w:webHidden/>
          </w:rPr>
          <w:fldChar w:fldCharType="separate"/>
        </w:r>
        <w:r>
          <w:rPr>
            <w:noProof/>
            <w:webHidden/>
          </w:rPr>
          <w:t>53</w:t>
        </w:r>
        <w:r>
          <w:rPr>
            <w:noProof/>
            <w:webHidden/>
          </w:rPr>
          <w:fldChar w:fldCharType="end"/>
        </w:r>
      </w:hyperlink>
    </w:p>
    <w:p w14:paraId="73B13561"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7" w:history="1">
        <w:r w:rsidRPr="0091686F">
          <w:rPr>
            <w:rStyle w:val="Hyperlink"/>
            <w:noProof/>
          </w:rPr>
          <w:t>Abbildung 17: Vive Tracker für Entwickler (https://www.vive.com/de/vive-tracker-for-developer/)</w:t>
        </w:r>
        <w:r>
          <w:rPr>
            <w:noProof/>
            <w:webHidden/>
          </w:rPr>
          <w:tab/>
        </w:r>
        <w:r>
          <w:rPr>
            <w:noProof/>
            <w:webHidden/>
          </w:rPr>
          <w:fldChar w:fldCharType="begin"/>
        </w:r>
        <w:r>
          <w:rPr>
            <w:noProof/>
            <w:webHidden/>
          </w:rPr>
          <w:instrText xml:space="preserve"> PAGEREF _Toc502322137 \h </w:instrText>
        </w:r>
        <w:r>
          <w:rPr>
            <w:noProof/>
            <w:webHidden/>
          </w:rPr>
        </w:r>
        <w:r>
          <w:rPr>
            <w:noProof/>
            <w:webHidden/>
          </w:rPr>
          <w:fldChar w:fldCharType="separate"/>
        </w:r>
        <w:r>
          <w:rPr>
            <w:noProof/>
            <w:webHidden/>
          </w:rPr>
          <w:t>54</w:t>
        </w:r>
        <w:r>
          <w:rPr>
            <w:noProof/>
            <w:webHidden/>
          </w:rPr>
          <w:fldChar w:fldCharType="end"/>
        </w:r>
      </w:hyperlink>
    </w:p>
    <w:p w14:paraId="7059C69E"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8" w:history="1">
        <w:r w:rsidRPr="0091686F">
          <w:rPr>
            <w:rStyle w:val="Hyperlink"/>
            <w:noProof/>
          </w:rPr>
          <w:t>Abbildung 18: Eishockeyschläger mit angebautem Tracker</w:t>
        </w:r>
        <w:r>
          <w:rPr>
            <w:noProof/>
            <w:webHidden/>
          </w:rPr>
          <w:tab/>
        </w:r>
        <w:r>
          <w:rPr>
            <w:noProof/>
            <w:webHidden/>
          </w:rPr>
          <w:fldChar w:fldCharType="begin"/>
        </w:r>
        <w:r>
          <w:rPr>
            <w:noProof/>
            <w:webHidden/>
          </w:rPr>
          <w:instrText xml:space="preserve"> PAGEREF _Toc502322138 \h </w:instrText>
        </w:r>
        <w:r>
          <w:rPr>
            <w:noProof/>
            <w:webHidden/>
          </w:rPr>
        </w:r>
        <w:r>
          <w:rPr>
            <w:noProof/>
            <w:webHidden/>
          </w:rPr>
          <w:fldChar w:fldCharType="separate"/>
        </w:r>
        <w:r>
          <w:rPr>
            <w:noProof/>
            <w:webHidden/>
          </w:rPr>
          <w:t>54</w:t>
        </w:r>
        <w:r>
          <w:rPr>
            <w:noProof/>
            <w:webHidden/>
          </w:rPr>
          <w:fldChar w:fldCharType="end"/>
        </w:r>
      </w:hyperlink>
    </w:p>
    <w:p w14:paraId="3F258952"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39" w:history="1">
        <w:r w:rsidRPr="0091686F">
          <w:rPr>
            <w:rStyle w:val="Hyperlink"/>
            <w:noProof/>
          </w:rPr>
          <w:t>Abbildung 19: VIP-Raum der Donauarena</w:t>
        </w:r>
        <w:r>
          <w:rPr>
            <w:noProof/>
            <w:webHidden/>
          </w:rPr>
          <w:tab/>
        </w:r>
        <w:r>
          <w:rPr>
            <w:noProof/>
            <w:webHidden/>
          </w:rPr>
          <w:fldChar w:fldCharType="begin"/>
        </w:r>
        <w:r>
          <w:rPr>
            <w:noProof/>
            <w:webHidden/>
          </w:rPr>
          <w:instrText xml:space="preserve"> PAGEREF _Toc502322139 \h </w:instrText>
        </w:r>
        <w:r>
          <w:rPr>
            <w:noProof/>
            <w:webHidden/>
          </w:rPr>
        </w:r>
        <w:r>
          <w:rPr>
            <w:noProof/>
            <w:webHidden/>
          </w:rPr>
          <w:fldChar w:fldCharType="separate"/>
        </w:r>
        <w:r>
          <w:rPr>
            <w:noProof/>
            <w:webHidden/>
          </w:rPr>
          <w:t>55</w:t>
        </w:r>
        <w:r>
          <w:rPr>
            <w:noProof/>
            <w:webHidden/>
          </w:rPr>
          <w:fldChar w:fldCharType="end"/>
        </w:r>
      </w:hyperlink>
    </w:p>
    <w:p w14:paraId="1E11D440"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r:id="rId13" w:anchor="_Toc502322140" w:history="1">
        <w:r w:rsidRPr="0091686F">
          <w:rPr>
            <w:rStyle w:val="Hyperlink"/>
            <w:noProof/>
          </w:rPr>
          <w:t>Abbildung 20: Zusätzliche Anzeigetafel als Feedback für den Nutzer (links: normales Layout, Rechts: Layout wenn ein Tor erzielt wurde)</w:t>
        </w:r>
        <w:r>
          <w:rPr>
            <w:noProof/>
            <w:webHidden/>
          </w:rPr>
          <w:tab/>
        </w:r>
        <w:r>
          <w:rPr>
            <w:noProof/>
            <w:webHidden/>
          </w:rPr>
          <w:fldChar w:fldCharType="begin"/>
        </w:r>
        <w:r>
          <w:rPr>
            <w:noProof/>
            <w:webHidden/>
          </w:rPr>
          <w:instrText xml:space="preserve"> PAGEREF _Toc502322140 \h </w:instrText>
        </w:r>
        <w:r>
          <w:rPr>
            <w:noProof/>
            <w:webHidden/>
          </w:rPr>
        </w:r>
        <w:r>
          <w:rPr>
            <w:noProof/>
            <w:webHidden/>
          </w:rPr>
          <w:fldChar w:fldCharType="separate"/>
        </w:r>
        <w:r>
          <w:rPr>
            <w:noProof/>
            <w:webHidden/>
          </w:rPr>
          <w:t>58</w:t>
        </w:r>
        <w:r>
          <w:rPr>
            <w:noProof/>
            <w:webHidden/>
          </w:rPr>
          <w:fldChar w:fldCharType="end"/>
        </w:r>
      </w:hyperlink>
    </w:p>
    <w:p w14:paraId="2D085D57"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r:id="rId14" w:anchor="_Toc502322141" w:history="1">
        <w:r w:rsidRPr="0091686F">
          <w:rPr>
            <w:rStyle w:val="Hyperlink"/>
            <w:noProof/>
          </w:rPr>
          <w:t>Abbildung 21: Tor, Eishockeyschläger und Puck als 3D-Modelle</w:t>
        </w:r>
        <w:r>
          <w:rPr>
            <w:noProof/>
            <w:webHidden/>
          </w:rPr>
          <w:tab/>
        </w:r>
        <w:r>
          <w:rPr>
            <w:noProof/>
            <w:webHidden/>
          </w:rPr>
          <w:fldChar w:fldCharType="begin"/>
        </w:r>
        <w:r>
          <w:rPr>
            <w:noProof/>
            <w:webHidden/>
          </w:rPr>
          <w:instrText xml:space="preserve"> PAGEREF _Toc502322141 \h </w:instrText>
        </w:r>
        <w:r>
          <w:rPr>
            <w:noProof/>
            <w:webHidden/>
          </w:rPr>
        </w:r>
        <w:r>
          <w:rPr>
            <w:noProof/>
            <w:webHidden/>
          </w:rPr>
          <w:fldChar w:fldCharType="separate"/>
        </w:r>
        <w:r>
          <w:rPr>
            <w:noProof/>
            <w:webHidden/>
          </w:rPr>
          <w:t>59</w:t>
        </w:r>
        <w:r>
          <w:rPr>
            <w:noProof/>
            <w:webHidden/>
          </w:rPr>
          <w:fldChar w:fldCharType="end"/>
        </w:r>
      </w:hyperlink>
    </w:p>
    <w:p w14:paraId="34F18E06"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2" w:history="1">
        <w:r w:rsidRPr="0091686F">
          <w:rPr>
            <w:rStyle w:val="Hyperlink"/>
            <w:noProof/>
          </w:rPr>
          <w:t xml:space="preserve">Abbildung 22: </w:t>
        </w:r>
        <w:r w:rsidRPr="0091686F">
          <w:rPr>
            <w:rStyle w:val="Hyperlink"/>
            <w:i/>
            <w:noProof/>
          </w:rPr>
          <w:t xml:space="preserve">Victory Plugin </w:t>
        </w:r>
        <w:r w:rsidRPr="0091686F">
          <w:rPr>
            <w:rStyle w:val="Hyperlink"/>
            <w:noProof/>
          </w:rPr>
          <w:t>Ausgabe Knoten</w:t>
        </w:r>
        <w:r>
          <w:rPr>
            <w:noProof/>
            <w:webHidden/>
          </w:rPr>
          <w:tab/>
        </w:r>
        <w:r>
          <w:rPr>
            <w:noProof/>
            <w:webHidden/>
          </w:rPr>
          <w:fldChar w:fldCharType="begin"/>
        </w:r>
        <w:r>
          <w:rPr>
            <w:noProof/>
            <w:webHidden/>
          </w:rPr>
          <w:instrText xml:space="preserve"> PAGEREF _Toc502322142 \h </w:instrText>
        </w:r>
        <w:r>
          <w:rPr>
            <w:noProof/>
            <w:webHidden/>
          </w:rPr>
        </w:r>
        <w:r>
          <w:rPr>
            <w:noProof/>
            <w:webHidden/>
          </w:rPr>
          <w:fldChar w:fldCharType="separate"/>
        </w:r>
        <w:r>
          <w:rPr>
            <w:noProof/>
            <w:webHidden/>
          </w:rPr>
          <w:t>60</w:t>
        </w:r>
        <w:r>
          <w:rPr>
            <w:noProof/>
            <w:webHidden/>
          </w:rPr>
          <w:fldChar w:fldCharType="end"/>
        </w:r>
      </w:hyperlink>
    </w:p>
    <w:p w14:paraId="31E25798"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3" w:history="1">
        <w:r w:rsidRPr="0091686F">
          <w:rPr>
            <w:rStyle w:val="Hyperlink"/>
            <w:noProof/>
          </w:rPr>
          <w:t>Abbildung 23: Trigger bei anzupassendem Objekt und Tor (gelb markiert)</w:t>
        </w:r>
        <w:r>
          <w:rPr>
            <w:noProof/>
            <w:webHidden/>
          </w:rPr>
          <w:tab/>
        </w:r>
        <w:r>
          <w:rPr>
            <w:noProof/>
            <w:webHidden/>
          </w:rPr>
          <w:fldChar w:fldCharType="begin"/>
        </w:r>
        <w:r>
          <w:rPr>
            <w:noProof/>
            <w:webHidden/>
          </w:rPr>
          <w:instrText xml:space="preserve"> PAGEREF _Toc502322143 \h </w:instrText>
        </w:r>
        <w:r>
          <w:rPr>
            <w:noProof/>
            <w:webHidden/>
          </w:rPr>
        </w:r>
        <w:r>
          <w:rPr>
            <w:noProof/>
            <w:webHidden/>
          </w:rPr>
          <w:fldChar w:fldCharType="separate"/>
        </w:r>
        <w:r>
          <w:rPr>
            <w:noProof/>
            <w:webHidden/>
          </w:rPr>
          <w:t>61</w:t>
        </w:r>
        <w:r>
          <w:rPr>
            <w:noProof/>
            <w:webHidden/>
          </w:rPr>
          <w:fldChar w:fldCharType="end"/>
        </w:r>
      </w:hyperlink>
    </w:p>
    <w:p w14:paraId="53472CC6"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4" w:history="1">
        <w:r w:rsidRPr="0091686F">
          <w:rPr>
            <w:rStyle w:val="Hyperlink"/>
            <w:noProof/>
          </w:rPr>
          <w:t>Abbildung 24: Einzelne Blueprints (oben) und ihre Aufgaben und Events (unten)</w:t>
        </w:r>
        <w:r>
          <w:rPr>
            <w:noProof/>
            <w:webHidden/>
          </w:rPr>
          <w:tab/>
        </w:r>
        <w:r>
          <w:rPr>
            <w:noProof/>
            <w:webHidden/>
          </w:rPr>
          <w:fldChar w:fldCharType="begin"/>
        </w:r>
        <w:r>
          <w:rPr>
            <w:noProof/>
            <w:webHidden/>
          </w:rPr>
          <w:instrText xml:space="preserve"> PAGEREF _Toc502322144 \h </w:instrText>
        </w:r>
        <w:r>
          <w:rPr>
            <w:noProof/>
            <w:webHidden/>
          </w:rPr>
        </w:r>
        <w:r>
          <w:rPr>
            <w:noProof/>
            <w:webHidden/>
          </w:rPr>
          <w:fldChar w:fldCharType="separate"/>
        </w:r>
        <w:r>
          <w:rPr>
            <w:noProof/>
            <w:webHidden/>
          </w:rPr>
          <w:t>62</w:t>
        </w:r>
        <w:r>
          <w:rPr>
            <w:noProof/>
            <w:webHidden/>
          </w:rPr>
          <w:fldChar w:fldCharType="end"/>
        </w:r>
      </w:hyperlink>
    </w:p>
    <w:p w14:paraId="6C8D7780"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5" w:history="1">
        <w:r w:rsidRPr="0091686F">
          <w:rPr>
            <w:rStyle w:val="Hyperlink"/>
            <w:noProof/>
          </w:rPr>
          <w:t>Abbildung 25: Boxplots der einzelnen Fragen für Gruppe 1 Task 1</w:t>
        </w:r>
        <w:r>
          <w:rPr>
            <w:noProof/>
            <w:webHidden/>
          </w:rPr>
          <w:tab/>
        </w:r>
        <w:r>
          <w:rPr>
            <w:noProof/>
            <w:webHidden/>
          </w:rPr>
          <w:fldChar w:fldCharType="begin"/>
        </w:r>
        <w:r>
          <w:rPr>
            <w:noProof/>
            <w:webHidden/>
          </w:rPr>
          <w:instrText xml:space="preserve"> PAGEREF _Toc502322145 \h </w:instrText>
        </w:r>
        <w:r>
          <w:rPr>
            <w:noProof/>
            <w:webHidden/>
          </w:rPr>
        </w:r>
        <w:r>
          <w:rPr>
            <w:noProof/>
            <w:webHidden/>
          </w:rPr>
          <w:fldChar w:fldCharType="separate"/>
        </w:r>
        <w:r>
          <w:rPr>
            <w:noProof/>
            <w:webHidden/>
          </w:rPr>
          <w:t>66</w:t>
        </w:r>
        <w:r>
          <w:rPr>
            <w:noProof/>
            <w:webHidden/>
          </w:rPr>
          <w:fldChar w:fldCharType="end"/>
        </w:r>
      </w:hyperlink>
    </w:p>
    <w:p w14:paraId="0A2E65F6"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6" w:history="1">
        <w:r w:rsidRPr="0091686F">
          <w:rPr>
            <w:rStyle w:val="Hyperlink"/>
            <w:noProof/>
          </w:rPr>
          <w:t>Abbildung 26: Boxplots der einzelnen Fragen für Gruppe 2 Task 1</w:t>
        </w:r>
        <w:r>
          <w:rPr>
            <w:noProof/>
            <w:webHidden/>
          </w:rPr>
          <w:tab/>
        </w:r>
        <w:r>
          <w:rPr>
            <w:noProof/>
            <w:webHidden/>
          </w:rPr>
          <w:fldChar w:fldCharType="begin"/>
        </w:r>
        <w:r>
          <w:rPr>
            <w:noProof/>
            <w:webHidden/>
          </w:rPr>
          <w:instrText xml:space="preserve"> PAGEREF _Toc502322146 \h </w:instrText>
        </w:r>
        <w:r>
          <w:rPr>
            <w:noProof/>
            <w:webHidden/>
          </w:rPr>
        </w:r>
        <w:r>
          <w:rPr>
            <w:noProof/>
            <w:webHidden/>
          </w:rPr>
          <w:fldChar w:fldCharType="separate"/>
        </w:r>
        <w:r>
          <w:rPr>
            <w:noProof/>
            <w:webHidden/>
          </w:rPr>
          <w:t>66</w:t>
        </w:r>
        <w:r>
          <w:rPr>
            <w:noProof/>
            <w:webHidden/>
          </w:rPr>
          <w:fldChar w:fldCharType="end"/>
        </w:r>
      </w:hyperlink>
    </w:p>
    <w:p w14:paraId="310A369B"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7" w:history="1">
        <w:r w:rsidRPr="0091686F">
          <w:rPr>
            <w:rStyle w:val="Hyperlink"/>
            <w:noProof/>
          </w:rPr>
          <w:t>Abbildung 27: Boxplots der Task Times</w:t>
        </w:r>
        <w:r>
          <w:rPr>
            <w:noProof/>
            <w:webHidden/>
          </w:rPr>
          <w:tab/>
        </w:r>
        <w:r>
          <w:rPr>
            <w:noProof/>
            <w:webHidden/>
          </w:rPr>
          <w:fldChar w:fldCharType="begin"/>
        </w:r>
        <w:r>
          <w:rPr>
            <w:noProof/>
            <w:webHidden/>
          </w:rPr>
          <w:instrText xml:space="preserve"> PAGEREF _Toc502322147 \h </w:instrText>
        </w:r>
        <w:r>
          <w:rPr>
            <w:noProof/>
            <w:webHidden/>
          </w:rPr>
        </w:r>
        <w:r>
          <w:rPr>
            <w:noProof/>
            <w:webHidden/>
          </w:rPr>
          <w:fldChar w:fldCharType="separate"/>
        </w:r>
        <w:r>
          <w:rPr>
            <w:noProof/>
            <w:webHidden/>
          </w:rPr>
          <w:t>70</w:t>
        </w:r>
        <w:r>
          <w:rPr>
            <w:noProof/>
            <w:webHidden/>
          </w:rPr>
          <w:fldChar w:fldCharType="end"/>
        </w:r>
      </w:hyperlink>
    </w:p>
    <w:p w14:paraId="6FDDA089"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8" w:history="1">
        <w:r w:rsidRPr="0091686F">
          <w:rPr>
            <w:rStyle w:val="Hyperlink"/>
            <w:noProof/>
          </w:rPr>
          <w:t>Abbildung 28: Boxplots der erzielten Tore und angekommenen Pässe</w:t>
        </w:r>
        <w:r>
          <w:rPr>
            <w:noProof/>
            <w:webHidden/>
          </w:rPr>
          <w:tab/>
        </w:r>
        <w:r>
          <w:rPr>
            <w:noProof/>
            <w:webHidden/>
          </w:rPr>
          <w:fldChar w:fldCharType="begin"/>
        </w:r>
        <w:r>
          <w:rPr>
            <w:noProof/>
            <w:webHidden/>
          </w:rPr>
          <w:instrText xml:space="preserve"> PAGEREF _Toc502322148 \h </w:instrText>
        </w:r>
        <w:r>
          <w:rPr>
            <w:noProof/>
            <w:webHidden/>
          </w:rPr>
        </w:r>
        <w:r>
          <w:rPr>
            <w:noProof/>
            <w:webHidden/>
          </w:rPr>
          <w:fldChar w:fldCharType="separate"/>
        </w:r>
        <w:r>
          <w:rPr>
            <w:noProof/>
            <w:webHidden/>
          </w:rPr>
          <w:t>72</w:t>
        </w:r>
        <w:r>
          <w:rPr>
            <w:noProof/>
            <w:webHidden/>
          </w:rPr>
          <w:fldChar w:fldCharType="end"/>
        </w:r>
      </w:hyperlink>
    </w:p>
    <w:p w14:paraId="2464ABDF"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49" w:history="1">
        <w:r w:rsidRPr="0091686F">
          <w:rPr>
            <w:rStyle w:val="Hyperlink"/>
            <w:noProof/>
          </w:rPr>
          <w:t>Abbildung 29: Boxplots der Beschleunigungsdaten</w:t>
        </w:r>
        <w:r>
          <w:rPr>
            <w:noProof/>
            <w:webHidden/>
          </w:rPr>
          <w:tab/>
        </w:r>
        <w:r>
          <w:rPr>
            <w:noProof/>
            <w:webHidden/>
          </w:rPr>
          <w:fldChar w:fldCharType="begin"/>
        </w:r>
        <w:r>
          <w:rPr>
            <w:noProof/>
            <w:webHidden/>
          </w:rPr>
          <w:instrText xml:space="preserve"> PAGEREF _Toc502322149 \h </w:instrText>
        </w:r>
        <w:r>
          <w:rPr>
            <w:noProof/>
            <w:webHidden/>
          </w:rPr>
        </w:r>
        <w:r>
          <w:rPr>
            <w:noProof/>
            <w:webHidden/>
          </w:rPr>
          <w:fldChar w:fldCharType="separate"/>
        </w:r>
        <w:r>
          <w:rPr>
            <w:noProof/>
            <w:webHidden/>
          </w:rPr>
          <w:t>73</w:t>
        </w:r>
        <w:r>
          <w:rPr>
            <w:noProof/>
            <w:webHidden/>
          </w:rPr>
          <w:fldChar w:fldCharType="end"/>
        </w:r>
      </w:hyperlink>
    </w:p>
    <w:p w14:paraId="4522467B"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50" w:history="1">
        <w:r w:rsidRPr="0091686F">
          <w:rPr>
            <w:rStyle w:val="Hyperlink"/>
            <w:noProof/>
          </w:rPr>
          <w:t>Abbildung 30: Boxplots der SUS-Werte beider Gruppen</w:t>
        </w:r>
        <w:r>
          <w:rPr>
            <w:noProof/>
            <w:webHidden/>
          </w:rPr>
          <w:tab/>
        </w:r>
        <w:r>
          <w:rPr>
            <w:noProof/>
            <w:webHidden/>
          </w:rPr>
          <w:fldChar w:fldCharType="begin"/>
        </w:r>
        <w:r>
          <w:rPr>
            <w:noProof/>
            <w:webHidden/>
          </w:rPr>
          <w:instrText xml:space="preserve"> PAGEREF _Toc502322150 \h </w:instrText>
        </w:r>
        <w:r>
          <w:rPr>
            <w:noProof/>
            <w:webHidden/>
          </w:rPr>
        </w:r>
        <w:r>
          <w:rPr>
            <w:noProof/>
            <w:webHidden/>
          </w:rPr>
          <w:fldChar w:fldCharType="separate"/>
        </w:r>
        <w:r>
          <w:rPr>
            <w:noProof/>
            <w:webHidden/>
          </w:rPr>
          <w:t>75</w:t>
        </w:r>
        <w:r>
          <w:rPr>
            <w:noProof/>
            <w:webHidden/>
          </w:rPr>
          <w:fldChar w:fldCharType="end"/>
        </w:r>
      </w:hyperlink>
    </w:p>
    <w:p w14:paraId="4EF6A690"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51" w:history="1">
        <w:r w:rsidRPr="0091686F">
          <w:rPr>
            <w:rStyle w:val="Hyperlink"/>
            <w:noProof/>
          </w:rPr>
          <w:t>Abbildung 31: Wertebereich der einzelnen Dimensionen</w:t>
        </w:r>
        <w:r>
          <w:rPr>
            <w:noProof/>
            <w:webHidden/>
          </w:rPr>
          <w:tab/>
        </w:r>
        <w:r>
          <w:rPr>
            <w:noProof/>
            <w:webHidden/>
          </w:rPr>
          <w:fldChar w:fldCharType="begin"/>
        </w:r>
        <w:r>
          <w:rPr>
            <w:noProof/>
            <w:webHidden/>
          </w:rPr>
          <w:instrText xml:space="preserve"> PAGEREF _Toc502322151 \h </w:instrText>
        </w:r>
        <w:r>
          <w:rPr>
            <w:noProof/>
            <w:webHidden/>
          </w:rPr>
        </w:r>
        <w:r>
          <w:rPr>
            <w:noProof/>
            <w:webHidden/>
          </w:rPr>
          <w:fldChar w:fldCharType="separate"/>
        </w:r>
        <w:r>
          <w:rPr>
            <w:noProof/>
            <w:webHidden/>
          </w:rPr>
          <w:t>77</w:t>
        </w:r>
        <w:r>
          <w:rPr>
            <w:noProof/>
            <w:webHidden/>
          </w:rPr>
          <w:fldChar w:fldCharType="end"/>
        </w:r>
      </w:hyperlink>
    </w:p>
    <w:p w14:paraId="6760BFE5" w14:textId="77777777" w:rsidR="00031E56" w:rsidRDefault="00031E56">
      <w:pPr>
        <w:pStyle w:val="Abbildungsverzeichnis"/>
        <w:tabs>
          <w:tab w:val="right" w:leader="dot" w:pos="8493"/>
        </w:tabs>
        <w:rPr>
          <w:rFonts w:asciiTheme="minorHAnsi" w:eastAsiaTheme="minorEastAsia" w:hAnsiTheme="minorHAnsi" w:cstheme="minorBidi"/>
          <w:noProof/>
          <w:szCs w:val="22"/>
        </w:rPr>
      </w:pPr>
      <w:hyperlink w:anchor="_Toc502322152" w:history="1">
        <w:r w:rsidRPr="0091686F">
          <w:rPr>
            <w:rStyle w:val="Hyperlink"/>
            <w:noProof/>
          </w:rPr>
          <w:t>Abbildung 32: Diagramm zur Übersicht der ermittelten Werte des UEQ für Gruppe 1 und 2</w:t>
        </w:r>
        <w:r>
          <w:rPr>
            <w:noProof/>
            <w:webHidden/>
          </w:rPr>
          <w:tab/>
        </w:r>
        <w:r>
          <w:rPr>
            <w:noProof/>
            <w:webHidden/>
          </w:rPr>
          <w:fldChar w:fldCharType="begin"/>
        </w:r>
        <w:r>
          <w:rPr>
            <w:noProof/>
            <w:webHidden/>
          </w:rPr>
          <w:instrText xml:space="preserve"> PAGEREF _Toc502322152 \h </w:instrText>
        </w:r>
        <w:r>
          <w:rPr>
            <w:noProof/>
            <w:webHidden/>
          </w:rPr>
        </w:r>
        <w:r>
          <w:rPr>
            <w:noProof/>
            <w:webHidden/>
          </w:rPr>
          <w:fldChar w:fldCharType="separate"/>
        </w:r>
        <w:r>
          <w:rPr>
            <w:noProof/>
            <w:webHidden/>
          </w:rPr>
          <w:t>78</w:t>
        </w:r>
        <w:r>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2322079"/>
      <w:r w:rsidRPr="008E7D87">
        <w:lastRenderedPageBreak/>
        <w:t>Einleitung</w:t>
      </w:r>
      <w:bookmarkEnd w:id="0"/>
    </w:p>
    <w:p w14:paraId="796BDE4B" w14:textId="77777777" w:rsidR="00BF5EE2" w:rsidRPr="008E7D87" w:rsidRDefault="009B7D85" w:rsidP="009B7D85">
      <w:pPr>
        <w:spacing w:after="200" w:line="276" w:lineRule="auto"/>
        <w:jc w:val="left"/>
        <w:rPr>
          <w:rFonts w:ascii="Frutiger Next LT W1G Medium" w:eastAsiaTheme="majorEastAsia" w:hAnsi="Frutiger Next LT W1G Medium" w:cstheme="majorBidi"/>
          <w:bCs/>
          <w:sz w:val="28"/>
          <w:szCs w:val="28"/>
        </w:rPr>
      </w:pPr>
      <w:r w:rsidRPr="008E7D87">
        <w:rPr>
          <w:rFonts w:ascii="Frutiger Next LT W1G Medium" w:eastAsiaTheme="majorEastAsia" w:hAnsi="Frutiger Next LT W1G Medium" w:cstheme="majorBidi"/>
          <w:bCs/>
          <w:sz w:val="28"/>
          <w:szCs w:val="28"/>
        </w:rPr>
        <w:br w:type="page"/>
      </w:r>
    </w:p>
    <w:p w14:paraId="3A3BD6DC" w14:textId="06A11E03" w:rsidR="009C51E2" w:rsidRDefault="008E7D87" w:rsidP="009C51E2">
      <w:pPr>
        <w:pStyle w:val="berschrift1"/>
        <w:rPr>
          <w:ins w:id="1" w:author="Autor"/>
        </w:rPr>
      </w:pPr>
      <w:bookmarkStart w:id="2" w:name="_Toc502322080"/>
      <w:r>
        <w:lastRenderedPageBreak/>
        <w:t>Theorie</w:t>
      </w:r>
      <w:bookmarkEnd w:id="2"/>
    </w:p>
    <w:p w14:paraId="7250DA89" w14:textId="6494C6DF" w:rsidR="00D85676" w:rsidRPr="00183919" w:rsidRDefault="00D85676">
      <w:pPr>
        <w:pPrChange w:id="3" w:author="Autor">
          <w:pPr>
            <w:pStyle w:val="berschrift1"/>
          </w:pPr>
        </w:pPrChange>
      </w:pPr>
      <w:ins w:id="4" w:author="Auto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ins>
    </w:p>
    <w:p w14:paraId="27371158" w14:textId="6A457E97" w:rsidR="008E7D87" w:rsidRDefault="008E7D87" w:rsidP="008E7D87">
      <w:pPr>
        <w:pStyle w:val="berschrift2"/>
        <w:rPr>
          <w:ins w:id="5" w:author="Autor"/>
        </w:rPr>
      </w:pPr>
      <w:bookmarkStart w:id="6" w:name="_Toc502322081"/>
      <w:commentRangeStart w:id="7"/>
      <w:commentRangeStart w:id="8"/>
      <w:r>
        <w:t>Games</w:t>
      </w:r>
      <w:commentRangeEnd w:id="7"/>
      <w:r w:rsidR="001C770F">
        <w:rPr>
          <w:rStyle w:val="Kommentarzeichen"/>
          <w:rFonts w:eastAsia="Times New Roman" w:cs="Times New Roman"/>
          <w:b w:val="0"/>
          <w:bCs w:val="0"/>
        </w:rPr>
        <w:commentReference w:id="7"/>
      </w:r>
      <w:commentRangeEnd w:id="8"/>
      <w:r w:rsidR="001D3895">
        <w:rPr>
          <w:rStyle w:val="Kommentarzeichen"/>
          <w:rFonts w:eastAsia="Times New Roman" w:cs="Times New Roman"/>
          <w:b w:val="0"/>
          <w:bCs w:val="0"/>
        </w:rPr>
        <w:commentReference w:id="8"/>
      </w:r>
      <w:bookmarkEnd w:id="6"/>
    </w:p>
    <w:p w14:paraId="13E7459A" w14:textId="1C122F5E" w:rsidR="00D85676" w:rsidRPr="00183919" w:rsidRDefault="002926A0">
      <w:pPr>
        <w:pPrChange w:id="9" w:author="Autor">
          <w:pPr>
            <w:pStyle w:val="berschrift2"/>
          </w:pPr>
        </w:pPrChange>
      </w:pPr>
      <w:ins w:id="10" w:author="Auto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11" w:author="Autor">
          <w:r w:rsidR="00940BE5" w:rsidDel="001209F6">
            <w:delText xml:space="preserve"> </w:delText>
          </w:r>
        </w:del>
        <w:r w:rsidR="00940BE5">
          <w:t>erden kann.</w:t>
        </w:r>
      </w:ins>
    </w:p>
    <w:p w14:paraId="071652AE" w14:textId="271B08D6" w:rsidR="008E7D87" w:rsidRDefault="008E7D87" w:rsidP="008E7D87">
      <w:pPr>
        <w:pStyle w:val="berschrift3"/>
      </w:pPr>
      <w:del w:id="12" w:author="Autor">
        <w:r w:rsidDel="001D3895">
          <w:delText xml:space="preserve">Was </w:delText>
        </w:r>
        <w:commentRangeStart w:id="13"/>
        <w:r w:rsidDel="001D3895">
          <w:delText>ist</w:delText>
        </w:r>
        <w:commentRangeEnd w:id="13"/>
        <w:r w:rsidR="001C770F" w:rsidDel="001D3895">
          <w:rPr>
            <w:rStyle w:val="Kommentarzeichen"/>
            <w:rFonts w:eastAsia="Times New Roman" w:cs="Times New Roman"/>
            <w:b w:val="0"/>
            <w:bCs w:val="0"/>
          </w:rPr>
          <w:commentReference w:id="13"/>
        </w:r>
        <w:r w:rsidDel="001D3895">
          <w:delText xml:space="preserve"> ein Spiel?</w:delText>
        </w:r>
      </w:del>
      <w:bookmarkStart w:id="14" w:name="_Toc502322082"/>
      <w:ins w:id="15" w:author="Autor">
        <w:r w:rsidR="001D3895">
          <w:t>Definition von digitalen Spielen</w:t>
        </w:r>
      </w:ins>
      <w:bookmarkEnd w:id="14"/>
    </w:p>
    <w:p w14:paraId="08A48735" w14:textId="49CBE06D" w:rsidR="008E7D87" w:rsidDel="001C770F" w:rsidRDefault="002543BD">
      <w:pPr>
        <w:rPr>
          <w:del w:id="16" w:author="Autor"/>
        </w:rPr>
        <w:pPrChange w:id="17" w:author="Autor">
          <w:pPr>
            <w:pStyle w:val="Folgeabsatz"/>
          </w:pPr>
        </w:pPrChange>
      </w:pPr>
      <w:r>
        <w:t>Ein wichtiger Schritt i</w:t>
      </w:r>
      <w:r w:rsidR="008E7D87">
        <w:t xml:space="preserve">m Vorfeld ist die Definition wichtiger Begriffe wie </w:t>
      </w:r>
      <w:ins w:id="18" w:author="Autor">
        <w:r w:rsidR="001C770F">
          <w:t>„</w:t>
        </w:r>
      </w:ins>
      <w:r w:rsidR="008E7D87">
        <w:t>Exertion Games</w:t>
      </w:r>
      <w:ins w:id="19" w:author="Autor">
        <w:r w:rsidR="001C770F">
          <w:t>“</w:t>
        </w:r>
      </w:ins>
      <w:r w:rsidR="008E7D87">
        <w:t xml:space="preserve">, </w:t>
      </w:r>
      <w:ins w:id="20" w:author="Autor">
        <w:r w:rsidR="001C770F">
          <w:t>„</w:t>
        </w:r>
      </w:ins>
      <w:r w:rsidR="008E7D87">
        <w:t>Serious Games</w:t>
      </w:r>
      <w:ins w:id="21" w:author="Autor">
        <w:r w:rsidR="001C770F">
          <w:t>“</w:t>
        </w:r>
      </w:ins>
      <w:r w:rsidR="008E7D87">
        <w:t xml:space="preserve"> oder </w:t>
      </w:r>
      <w:ins w:id="22" w:author="Autor">
        <w:r w:rsidR="001C770F">
          <w:t>„</w:t>
        </w:r>
      </w:ins>
      <w:r w:rsidR="008E7D87">
        <w:t xml:space="preserve">Educational </w:t>
      </w:r>
      <w:commentRangeStart w:id="23"/>
      <w:r w:rsidR="008E7D87">
        <w:t>Games</w:t>
      </w:r>
      <w:commentRangeEnd w:id="23"/>
      <w:r w:rsidR="001C770F">
        <w:rPr>
          <w:rStyle w:val="Kommentarzeichen"/>
        </w:rPr>
        <w:commentReference w:id="23"/>
      </w:r>
      <w:ins w:id="24" w:author="Autor">
        <w:r w:rsidR="001C770F">
          <w:t>“</w:t>
        </w:r>
      </w:ins>
      <w:r w:rsidR="008E7D87">
        <w:t xml:space="preserve">. </w:t>
      </w:r>
      <w:ins w:id="25" w:author="Autor">
        <w:r w:rsidR="001C770F">
          <w:t>Kern all dieser Begriffe ist das Spiel („Game“). Da es verschiedene Sichtweisen auf diesen Begriff gibt, wird im Folgenden dieser Begriff definiert</w:t>
        </w:r>
        <w:r w:rsidR="001D3895">
          <w:t>.</w:t>
        </w:r>
        <w:del w:id="26" w:author="Autor">
          <w:r w:rsidR="001C770F" w:rsidDel="001D3895">
            <w:delText>:</w:delText>
          </w:r>
        </w:del>
      </w:ins>
      <w:del w:id="27" w:author="Autor">
        <w:r w:rsidR="001C770F" w:rsidDel="001D3895">
          <w:delText xml:space="preserve"> </w:delText>
        </w:r>
        <w:r w:rsidR="008E7D87" w:rsidDel="001C770F">
          <w:delText xml:space="preserve">Allen voran muss jedoch zuerst der zentrale Begriff „Spiel“ erläutert werden. </w:delText>
        </w:r>
      </w:del>
    </w:p>
    <w:p w14:paraId="31D4FFD9" w14:textId="77777777" w:rsidR="001C770F" w:rsidRPr="001C770F" w:rsidRDefault="001C770F">
      <w:pPr>
        <w:pStyle w:val="Folgeabsatz"/>
        <w:rPr>
          <w:ins w:id="28" w:author="Autor"/>
        </w:rPr>
        <w:pPrChange w:id="29" w:author="Autor">
          <w:pPr/>
        </w:pPrChange>
      </w:pPr>
    </w:p>
    <w:p w14:paraId="6AFEE3E7" w14:textId="2D6DA16C" w:rsidR="00411E8B" w:rsidRDefault="008E7D87">
      <w:pPr>
        <w:pStyle w:val="Folgeabsatz"/>
      </w:pPr>
      <w:del w:id="30" w:author="Autor">
        <w:r w:rsidDel="001C770F">
          <w:delText xml:space="preserve">Zunächst stellt sich die Frage, wieso dieser Begriff einer Erläuterung bedarf. </w:delText>
        </w:r>
      </w:del>
      <w:r w:rsidR="00264CE2">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rsidR="00264CE2">
        <w:t xml:space="preserve"> drei Gründe</w:t>
      </w:r>
      <w:r w:rsidR="003B5989">
        <w:t>, wes</w:t>
      </w:r>
      <w:r w:rsidR="00FE0F62">
        <w:t xml:space="preserve">halb Spiele </w:t>
      </w:r>
      <w:commentRangeStart w:id="31"/>
      <w:del w:id="32" w:author="Autor">
        <w:r w:rsidR="00FE0F62" w:rsidDel="00D85676">
          <w:delText>ernst</w:delText>
        </w:r>
        <w:commentRangeEnd w:id="31"/>
        <w:r w:rsidR="001C770F" w:rsidDel="00D85676">
          <w:rPr>
            <w:rStyle w:val="Kommentarzeichen"/>
          </w:rPr>
          <w:commentReference w:id="31"/>
        </w:r>
        <w:r w:rsidR="00FE0F62" w:rsidDel="00D85676">
          <w:delText xml:space="preserve"> zu nehmen seien</w:delText>
        </w:r>
      </w:del>
      <w:ins w:id="33" w:author="Autor">
        <w:r w:rsidR="00D85676">
          <w:t>einen hohen Stellenwert in der Industrie</w:t>
        </w:r>
        <w:r w:rsidR="001D3895">
          <w:t>, der Forschung</w:t>
        </w:r>
        <w:r w:rsidR="00D85676">
          <w:t xml:space="preserve"> sowie in der Gesellschaft einnehmen</w:t>
        </w:r>
      </w:ins>
      <w:r w:rsidR="00264CE2">
        <w:t xml:space="preserve">: </w:t>
      </w:r>
      <w:r w:rsidR="001C770F">
        <w:t>D</w:t>
      </w:r>
      <w:r w:rsidR="00264CE2">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AE654D">
        <w:rPr>
          <w:szCs w:val="22"/>
        </w:rPr>
        <w:t>, a</w:t>
      </w:r>
      <w:r w:rsidR="00A9289F" w:rsidRPr="00A9289F">
        <w:rPr>
          <w:szCs w:val="22"/>
        </w:rPr>
        <w:t>nders als in Filmen oder in der Literatur, bei der die</w:t>
      </w:r>
      <w:r w:rsidR="00AE654D">
        <w:t xml:space="preserve"> Story im Vordergrund steht. Somit sind hier bereits beim Design unterschiedliche Ansätze nötig.</w:t>
      </w:r>
    </w:p>
    <w:p w14:paraId="6E7B7FF5" w14:textId="3CFA0F0B" w:rsidR="008E7D87" w:rsidRDefault="0029195E" w:rsidP="00411E8B">
      <w:pPr>
        <w:pStyle w:val="Folgeabsatz"/>
      </w:pPr>
      <w:r>
        <w:t>Für Flanagan &amp; Niessenbaum (2014) verkörpern Spiele auch menschliche Werte, wie Fairness oder Vertrauen</w:t>
      </w:r>
      <w:r w:rsidR="00037E37">
        <w:t>. Rötzer (2005) beschreibt zudem Videospiele als die neue Kunstform von heute.</w:t>
      </w:r>
      <w:r w:rsidR="00411E8B" w:rsidRPr="0029195E">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und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Gegenbeispiele hierzu wären beispielsweise </w:t>
      </w:r>
      <w:r w:rsidR="00342155">
        <w:rPr>
          <w:i/>
        </w:rPr>
        <w:t xml:space="preserve">Sim City </w:t>
      </w:r>
      <w:r w:rsidR="00342155">
        <w:t xml:space="preserve">und die </w:t>
      </w:r>
      <w:r w:rsidR="00342155">
        <w:rPr>
          <w:i/>
        </w:rPr>
        <w:t>Sims-</w:t>
      </w:r>
      <w:r w:rsidR="00342155">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49A111AA"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693D0B">
        <w:rPr>
          <w:i/>
        </w:rPr>
        <w:t xml:space="preserve">bestimmenden Regeln (constitutive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6700DD0E"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Pr="00435B4B">
        <w:t xml:space="preserve"> 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34"/>
      <w:commentRangeStart w:id="35"/>
      <w:r w:rsidR="00D3588F">
        <w:t>Output</w:t>
      </w:r>
      <w:commentRangeEnd w:id="34"/>
      <w:r w:rsidR="001C770F">
        <w:rPr>
          <w:rStyle w:val="Kommentarzeichen"/>
        </w:rPr>
        <w:commentReference w:id="34"/>
      </w:r>
      <w:commentRangeEnd w:id="35"/>
      <w:r w:rsidR="00D82C10">
        <w:rPr>
          <w:rStyle w:val="Kommentarzeichen"/>
        </w:rPr>
        <w:commentReference w:id="35"/>
      </w:r>
      <w:r w:rsidR="00D3588F">
        <w:t>.</w:t>
      </w:r>
      <w:r>
        <w:t xml:space="preserve"> </w:t>
      </w:r>
    </w:p>
    <w:p w14:paraId="1FA962E1" w14:textId="4DF74666" w:rsidR="0039496D" w:rsidRDefault="0039496D" w:rsidP="0039496D">
      <w:pPr>
        <w:pStyle w:val="Folgeabsatz"/>
      </w:pPr>
      <w:r>
        <w:t xml:space="preserve">Im Rahmen dieser Arbeit wird </w:t>
      </w:r>
      <w:del w:id="36" w:author="Autor">
        <w:r w:rsidDel="008B3090">
          <w:delText xml:space="preserve">sich </w:delText>
        </w:r>
      </w:del>
      <w:r>
        <w:t xml:space="preserve">auf einen speziellen Anwendungsfall von digitalen Spielen eingegangen, nämlich die „Exertion Games“. Die genaue Definition und die Abgrenzung zu anderen Spieletypen soll im Folgenden genauer betrachtet werden. </w:t>
      </w:r>
    </w:p>
    <w:p w14:paraId="7661BCDE" w14:textId="2D811F2E" w:rsidR="002757DD" w:rsidRPr="00693D0B" w:rsidRDefault="003174BA" w:rsidP="004608D2">
      <w:pPr>
        <w:pStyle w:val="berschrift4"/>
      </w:pPr>
      <w:r>
        <w:t>Exertion Games</w:t>
      </w:r>
    </w:p>
    <w:p w14:paraId="710B35BA" w14:textId="389D3563"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 xml:space="preserve">Nintendo Wii </w:t>
      </w:r>
      <w:commentRangeStart w:id="37"/>
      <w:r w:rsidR="000D4AF9" w:rsidRPr="00B25FB3">
        <w:rPr>
          <w:szCs w:val="22"/>
        </w:rPr>
        <w:t>U</w:t>
      </w:r>
      <w:commentRangeEnd w:id="37"/>
      <w:r w:rsidR="0039496D">
        <w:rPr>
          <w:rStyle w:val="Kommentarzeichen"/>
        </w:rPr>
        <w:commentReference w:id="37"/>
      </w:r>
      <w:ins w:id="38" w:author="Autor">
        <w:r w:rsidR="00D82C10">
          <w:rPr>
            <w:szCs w:val="22"/>
          </w:rPr>
          <w:t xml:space="preserve"> (</w:t>
        </w:r>
        <w:r w:rsidR="001873C5">
          <w:rPr>
            <w:szCs w:val="22"/>
          </w:rPr>
          <w:t>Nintendo, 2017)</w:t>
        </w:r>
      </w:ins>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B25FB3">
        <w:t xml:space="preserve">Mueller, Agamanolis, Picard, </w:t>
      </w:r>
      <w:commentRangeStart w:id="39"/>
      <w:r w:rsidR="00B25FB3">
        <w:t>2003</w:t>
      </w:r>
      <w:commentRangeEnd w:id="39"/>
      <w:r w:rsidR="0039496D">
        <w:rPr>
          <w:rStyle w:val="Kommentarzeichen"/>
        </w:rPr>
        <w:commentReference w:id="39"/>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 xml:space="preserve">Wie Müller &amp; </w:t>
      </w:r>
      <w:commentRangeStart w:id="40"/>
      <w:r w:rsidR="00561EB4">
        <w:t>M</w:t>
      </w:r>
      <w:r w:rsidR="0039496D">
        <w:t>a</w:t>
      </w:r>
      <w:r w:rsidR="00561EB4">
        <w:t xml:space="preserve">ndryk </w:t>
      </w:r>
      <w:commentRangeEnd w:id="40"/>
      <w:r w:rsidR="0039496D">
        <w:rPr>
          <w:rStyle w:val="Kommentarzeichen"/>
        </w:rPr>
        <w:commentReference w:id="40"/>
      </w:r>
      <w:r w:rsidR="00561EB4">
        <w:t>(2016)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41"/>
      <w:commentRangeStart w:id="42"/>
      <w:r w:rsidR="00731355">
        <w:t>Apple</w:t>
      </w:r>
      <w:commentRangeEnd w:id="41"/>
      <w:r w:rsidR="0039496D">
        <w:rPr>
          <w:rStyle w:val="Kommentarzeichen"/>
        </w:rPr>
        <w:commentReference w:id="41"/>
      </w:r>
      <w:commentRangeEnd w:id="42"/>
      <w:r w:rsidR="00E56FB5">
        <w:rPr>
          <w:rStyle w:val="Kommentarzeichen"/>
        </w:rPr>
        <w:commentReference w:id="42"/>
      </w:r>
      <w:r w:rsidR="00731355">
        <w:t xml:space="preserve">, 2016). </w:t>
      </w:r>
    </w:p>
    <w:p w14:paraId="1FE9D48D" w14:textId="61D1962B"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 xml:space="preserve">werden wie folgt definiert: </w:t>
      </w:r>
      <w:r w:rsidR="001E05C0">
        <w:rPr>
          <w:lang w:val="en-US"/>
        </w:rPr>
        <w:t>an exertion game [is]</w:t>
      </w:r>
      <w:r w:rsidR="001E05C0" w:rsidRPr="001E05C0">
        <w:rPr>
          <w:lang w:val="en-US"/>
        </w:rPr>
        <w:t xml:space="preserve"> a digital game that utilizes physical exertion interactions where the physical effort is a key, if not the dominant, determinant in reaching the game’s goal</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als Exertion Game bezeichnet</w:t>
      </w:r>
      <w:r w:rsidR="00CF136A">
        <w:t xml:space="preserve"> wird</w:t>
      </w:r>
      <w:r>
        <w:t xml:space="preserve">. </w:t>
      </w:r>
      <w:r w:rsidR="00870213">
        <w:t>Eine zusätzliche Definition stammt</w:t>
      </w:r>
      <w:r w:rsidR="00491830">
        <w:t xml:space="preserve"> von Oh und Yang (2010), die Exergame</w:t>
      </w:r>
      <w:r w:rsidR="00BB059E">
        <w:t>s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Flexibiltät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alle Definitionen die physische Belastung als Grundvoraussetzung sehen um ein Spiel als Exertion Game einordnen zu können.</w:t>
      </w:r>
    </w:p>
    <w:p w14:paraId="5EA499FE" w14:textId="68054465" w:rsidR="00EA29EB" w:rsidRDefault="00AE1489" w:rsidP="00411E8B">
      <w:pPr>
        <w:pStyle w:val="Folgeabsatz"/>
      </w:pPr>
      <w:r>
        <w:t>Daher ist es für</w:t>
      </w:r>
      <w:r w:rsidR="00EA29EB">
        <w:t xml:space="preserve"> Exertion Games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t xml:space="preserve">den folgenden vier </w:t>
      </w:r>
      <w:commentRangeStart w:id="43"/>
      <w:r>
        <w:t>Kernpunkten</w:t>
      </w:r>
      <w:r w:rsidR="00EA29EB">
        <w:t xml:space="preserve"> </w:t>
      </w:r>
      <w:commentRangeEnd w:id="43"/>
      <w:r>
        <w:rPr>
          <w:rStyle w:val="Kommentarzeichen"/>
        </w:rPr>
        <w:commentReference w:id="43"/>
      </w:r>
      <w:r w:rsidR="00EA29EB">
        <w:t>(engl.: four lens view) (Jacob et. Al, 2007, 2008) vorgeschlagen</w:t>
      </w:r>
      <w:r w:rsidR="0039496D">
        <w:t>:</w:t>
      </w:r>
      <w:r w:rsidR="002D645D">
        <w:t xml:space="preserve"> </w:t>
      </w:r>
      <w:r>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t xml:space="preserve">Ferner soll darauf aufbauend auch der </w:t>
      </w:r>
      <w:r w:rsidR="002D645D">
        <w:t>bewegend</w:t>
      </w:r>
      <w:r>
        <w:t>en Körper (engl.: moving body) beobachtet werden</w:t>
      </w:r>
      <w:r w:rsidR="002D645D">
        <w:t xml:space="preserve">, </w:t>
      </w:r>
      <w:commentRangeStart w:id="44"/>
      <w:r>
        <w:t>der</w:t>
      </w:r>
      <w:commentRangeEnd w:id="44"/>
      <w:r>
        <w:rPr>
          <w:rStyle w:val="Kommentarzeichen"/>
        </w:rPr>
        <w:commentReference w:id="44"/>
      </w:r>
      <w:r>
        <w:t xml:space="preserve"> </w:t>
      </w:r>
      <w:r w:rsidR="002D645D">
        <w:t xml:space="preserve">Bewegungen der Körper vollzieht. Der fühlende Körper (engl.: sensing body), also </w:t>
      </w:r>
      <w:r>
        <w:t>der dritte Punkt</w:t>
      </w:r>
      <w:r w:rsidR="002D645D">
        <w:t xml:space="preserve">, beschreibt wie der Körper seine Umwelt wahrnimmt. Hier gibt es Unterschiede </w:t>
      </w:r>
      <w:r w:rsidR="001043C3">
        <w:t>wie z.B. ein Spiel in einem Stadion im Vergleich zu einem Spiel im Park. D</w:t>
      </w:r>
      <w:r>
        <w:t>er</w:t>
      </w:r>
      <w:r w:rsidR="001043C3">
        <w:t xml:space="preserve"> vierte und letzte </w:t>
      </w:r>
      <w:r>
        <w:t xml:space="preserve">Punkt (engl.: relating body) </w:t>
      </w:r>
      <w:r w:rsidR="001043C3">
        <w:t xml:space="preserve">betrachtet die Art und Weise wie sich Körper und </w:t>
      </w:r>
      <w:r w:rsidR="001043C3">
        <w:lastRenderedPageBreak/>
        <w:t>Menschen zueinander verhalten</w:t>
      </w:r>
      <w:r>
        <w:t>. Dabei umfasst die Interaktion nicht nur die direkten Mitspieler, sondern auch andere Akteuere, wie beispielsweise die Zuschauer, etc.</w:t>
      </w:r>
      <w:r w:rsidR="001043C3">
        <w:t xml:space="preserve"> </w:t>
      </w:r>
    </w:p>
    <w:p w14:paraId="14C45A1B" w14:textId="694C8707" w:rsidR="00DC2915" w:rsidRDefault="006C582D" w:rsidP="00411E8B">
      <w:pPr>
        <w:pStyle w:val="Folgeabsatz"/>
      </w:pPr>
      <w:r>
        <w:t xml:space="preserve">Exertion Games erfordern körperliche und geistige Anstrengung. Dies führt </w:t>
      </w:r>
      <w:r w:rsidR="00AE1489">
        <w:t xml:space="preserve">je nach Umfang des Spiels </w:t>
      </w:r>
      <w:r>
        <w:t>unausweichlich zu einer Ermüdung der Spieler</w:t>
      </w:r>
      <w:r w:rsidR="00AE1489">
        <w:t xml:space="preserve">, wie </w:t>
      </w:r>
      <w:r w:rsidR="00A5130A">
        <w:t>Sheinin und Gutwin (2014)</w:t>
      </w:r>
      <w:r w:rsidR="00AE1489">
        <w:t xml:space="preserve"> in Ihren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physical controls eine Entw</w:t>
      </w:r>
      <w:r w:rsidR="00AE1489">
        <w:t xml:space="preserve">icklung der Expertise erlaubten. Diese Effekte wurden vor allen bei der zweiten Evaluation deutlich, da diese über einen Zeitraum von mehreren Wochen durchgeführt </w:t>
      </w:r>
      <w:commentRangeStart w:id="45"/>
      <w:r w:rsidR="00AE1489">
        <w:t>wurden</w:t>
      </w:r>
      <w:commentRangeEnd w:id="45"/>
      <w:r w:rsidR="00AE1489">
        <w:rPr>
          <w:rStyle w:val="Kommentarzeichen"/>
        </w:rPr>
        <w:commentReference w:id="45"/>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24876118" w:rsidR="0091428F" w:rsidRDefault="003174BA" w:rsidP="004608D2">
      <w:pPr>
        <w:pStyle w:val="Folgeabsatz"/>
        <w:rPr>
          <w:ins w:id="46" w:author="Autor"/>
        </w:rPr>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del w:id="47" w:author="Autor">
        <w:r w:rsidDel="00183919">
          <w:delText>welches</w:delText>
        </w:r>
        <w:r w:rsidR="00695558" w:rsidRPr="00695558" w:rsidDel="00183919">
          <w:delText xml:space="preserve"> </w:delText>
        </w:r>
      </w:del>
      <w:ins w:id="48" w:author="Autor">
        <w:r w:rsidR="00183919">
          <w:t>das</w:t>
        </w: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del w:id="49" w:author="Autor">
        <w:r w:rsidR="007E1590" w:rsidDel="00183919">
          <w:delText xml:space="preserve">welche </w:delText>
        </w:r>
      </w:del>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50"/>
      <w:commentRangeStart w:id="51"/>
      <w:r w:rsidR="007E1590">
        <w:t>interagiert</w:t>
      </w:r>
      <w:commentRangeEnd w:id="50"/>
      <w:r w:rsidR="00AE1489">
        <w:rPr>
          <w:rStyle w:val="Kommentarzeichen"/>
        </w:rPr>
        <w:commentReference w:id="50"/>
      </w:r>
      <w:commentRangeEnd w:id="51"/>
      <w:r w:rsidR="004339E9">
        <w:rPr>
          <w:rStyle w:val="Kommentarzeichen"/>
        </w:rPr>
        <w:commentReference w:id="51"/>
      </w:r>
      <w:r w:rsidR="007E1590">
        <w:t xml:space="preserve">. </w:t>
      </w:r>
    </w:p>
    <w:p w14:paraId="78A48991" w14:textId="7DB7778F" w:rsidR="00183919" w:rsidRDefault="00F67428" w:rsidP="004608D2">
      <w:pPr>
        <w:pStyle w:val="Folgeabsatz"/>
      </w:pPr>
      <w:ins w:id="52" w:author="Autor">
        <w:r>
          <w:t>Neben körperlicher Betätigung können Spiele noch einen anderen Bereich neben purem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ins>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t xml:space="preserve">Serious </w:t>
      </w:r>
      <w:commentRangeStart w:id="53"/>
      <w:commentRangeStart w:id="54"/>
      <w:r>
        <w:t>Games</w:t>
      </w:r>
      <w:commentRangeEnd w:id="53"/>
      <w:r w:rsidR="00AE1489">
        <w:rPr>
          <w:rStyle w:val="Kommentarzeichen"/>
          <w:rFonts w:ascii="Palatino Linotype" w:eastAsia="Times New Roman" w:hAnsi="Palatino Linotype" w:cs="Times New Roman"/>
          <w:b w:val="0"/>
          <w:bCs w:val="0"/>
          <w:i w:val="0"/>
          <w:iCs w:val="0"/>
        </w:rPr>
        <w:commentReference w:id="53"/>
      </w:r>
      <w:commentRangeEnd w:id="54"/>
      <w:r w:rsidR="00183919">
        <w:rPr>
          <w:rStyle w:val="Kommentarzeichen"/>
          <w:rFonts w:ascii="Palatino Linotype" w:eastAsia="Times New Roman" w:hAnsi="Palatino Linotype" w:cs="Times New Roman"/>
          <w:b w:val="0"/>
          <w:bCs w:val="0"/>
          <w:i w:val="0"/>
          <w:iCs w:val="0"/>
        </w:rPr>
        <w:commentReference w:id="54"/>
      </w:r>
    </w:p>
    <w:p w14:paraId="0830AD8A" w14:textId="59803370" w:rsidR="00BD1F29" w:rsidRDefault="007E3B2A" w:rsidP="008A2EF2">
      <w:pPr>
        <w:pStyle w:val="Folgeabsatz"/>
        <w:ind w:firstLine="0"/>
      </w:pPr>
      <w:r>
        <w:t xml:space="preserve">Wie Mildner &amp; Müller (2016) beschreiben, unterscheiden sich </w:t>
      </w:r>
      <w:r w:rsidR="008A2EF2">
        <w:t xml:space="preserve">Serious Games in zwei Bereichen des Designprozesses von „herkömmlichen“ Spielen. Erstens werden beim Design Domänenexperten herangezogen, die dafür zuständig sind, </w:t>
      </w:r>
      <w:commentRangeStart w:id="55"/>
      <w:r w:rsidR="008A2EF2">
        <w:t xml:space="preserve">Fachwissen </w:t>
      </w:r>
      <w:commentRangeEnd w:id="55"/>
      <w:r w:rsidR="00AE1489">
        <w:rPr>
          <w:rStyle w:val="Kommentarzeichen"/>
        </w:rPr>
        <w:commentReference w:id="55"/>
      </w:r>
      <w:r w:rsidR="008A2EF2">
        <w:t xml:space="preserve">zum ernsten Teil des Spiels bereitzustellen. </w:t>
      </w:r>
      <w:r w:rsidR="001D1109">
        <w:t>Sie sind zuständig</w:t>
      </w:r>
      <w:r w:rsidR="00822963">
        <w:t xml:space="preserve"> für die Bildungsinhalte des Spiels </w:t>
      </w:r>
      <w:r w:rsidR="00822963">
        <w:lastRenderedPageBreak/>
        <w:t xml:space="preserve">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56"/>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7">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AE1489">
        <w:rPr>
          <w:rStyle w:val="Kommentarzeichen"/>
        </w:rPr>
        <w:commentReference w:id="56"/>
      </w:r>
    </w:p>
    <w:p w14:paraId="0EF219B9" w14:textId="2DF8D935" w:rsidR="00822963" w:rsidRDefault="00822963" w:rsidP="00822963">
      <w:pPr>
        <w:pStyle w:val="Beschriftung"/>
        <w:jc w:val="both"/>
      </w:pPr>
      <w:bookmarkStart w:id="57" w:name="_Toc502322121"/>
      <w:r>
        <w:t xml:space="preserve">Abbildung </w:t>
      </w:r>
      <w:r w:rsidR="00131D96">
        <w:fldChar w:fldCharType="begin"/>
      </w:r>
      <w:r w:rsidR="00131D96">
        <w:instrText xml:space="preserve"> SEQ Abbildung \* ARABIC </w:instrText>
      </w:r>
      <w:r w:rsidR="00131D96">
        <w:fldChar w:fldCharType="separate"/>
      </w:r>
      <w:r w:rsidR="009764C3">
        <w:rPr>
          <w:noProof/>
        </w:rPr>
        <w:t>1</w:t>
      </w:r>
      <w:r w:rsidR="00131D96">
        <w:rPr>
          <w:noProof/>
        </w:rPr>
        <w:fldChar w:fldCharType="end"/>
      </w:r>
      <w:r>
        <w:t>: Mitwirkung der Domain Experts bei der Spieleentwicklung</w:t>
      </w:r>
      <w:bookmarkEnd w:id="57"/>
    </w:p>
    <w:p w14:paraId="11E435FA" w14:textId="1C77714C" w:rsidR="00E920F1" w:rsidRPr="00E70DEA"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Ziel hat, wie beispielsweise Lernen um einen Test zu bestehen. </w:t>
      </w:r>
      <w:r w:rsidR="009A26C9" w:rsidRPr="00E70DEA">
        <w:t xml:space="preserve">Nachdem dieses Ziel erreicht wurde, sinkt die Motivation und die Aktivität wird zumeist eingestellt. </w:t>
      </w:r>
      <w:r w:rsidRPr="00E70DEA">
        <w:t>Habgood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w:t>
      </w:r>
      <w:r w:rsidR="0012111C" w:rsidRPr="00E70DEA">
        <w:lastRenderedPageBreak/>
        <w:t xml:space="preserve">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 um solch ein Spiel verwirklichen zu können.</w:t>
      </w:r>
    </w:p>
    <w:p w14:paraId="03E4BFDF" w14:textId="1CE9B2FB" w:rsidR="00C8248E" w:rsidRPr="00E70DEA" w:rsidRDefault="00E920F1" w:rsidP="00E70DEA">
      <w:pPr>
        <w:pStyle w:val="Folgeabsatz"/>
      </w:pPr>
      <w:commentRangeStart w:id="58"/>
      <w:r w:rsidRPr="00E70DEA">
        <w:rPr>
          <w:i/>
        </w:rPr>
        <w:t>Civilizatio</w:t>
      </w:r>
      <w:ins w:id="59" w:author="Autor">
        <w:r w:rsidR="0060254B">
          <w:rPr>
            <w:i/>
          </w:rPr>
          <w:t xml:space="preserve">n III </w:t>
        </w:r>
        <w:r w:rsidR="0060254B" w:rsidRPr="0060254B">
          <w:rPr>
            <w:rPrChange w:id="60" w:author="Autor">
              <w:rPr>
                <w:i/>
              </w:rPr>
            </w:rPrChange>
          </w:rPr>
          <w:t>(Firaxis Games, 2001)</w:t>
        </w:r>
      </w:ins>
      <w:del w:id="61" w:author="Autor">
        <w:r w:rsidRPr="00E70DEA" w:rsidDel="0060254B">
          <w:rPr>
            <w:i/>
          </w:rPr>
          <w:delText>n</w:delText>
        </w:r>
      </w:del>
      <w:r w:rsidRPr="00E70DEA">
        <w:t xml:space="preserve"> </w:t>
      </w:r>
      <w:commentRangeEnd w:id="58"/>
      <w:r w:rsidR="00623E61">
        <w:rPr>
          <w:rStyle w:val="Kommentarzeichen"/>
        </w:rPr>
        <w:commentReference w:id="58"/>
      </w:r>
      <w:r w:rsidRPr="00E70DEA">
        <w:t xml:space="preserve">und </w:t>
      </w:r>
      <w:r w:rsidRPr="00E70DEA">
        <w:rPr>
          <w:i/>
        </w:rPr>
        <w:t>Age of Empires</w:t>
      </w:r>
      <w:r w:rsidRPr="00E70DEA">
        <w:t xml:space="preserve"> </w:t>
      </w:r>
      <w:ins w:id="62" w:author="Autor">
        <w:r w:rsidR="0060254B">
          <w:t xml:space="preserve">(Microsoft Studios, 1999) </w:t>
        </w:r>
      </w:ins>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5ADFBA79" w:rsidR="008E7D87" w:rsidRDefault="00977FED" w:rsidP="00772F95">
      <w:pPr>
        <w:pStyle w:val="Folgeabsatz"/>
      </w:pPr>
      <w:r>
        <w:t xml:space="preserve">Serious Gaming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63"/>
      <w:r w:rsidR="00772F95">
        <w:t>werden</w:t>
      </w:r>
      <w:commentRangeEnd w:id="63"/>
      <w:r w:rsidR="00623E61">
        <w:rPr>
          <w:rStyle w:val="Kommentarzeichen"/>
        </w:rPr>
        <w:commentReference w:id="63"/>
      </w:r>
      <w:r w:rsidR="00772F95">
        <w:t xml:space="preserve">.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64" w:name="_Toc502322083"/>
      <w:r>
        <w:t>Edutainment für Sport und Gesundheit</w:t>
      </w:r>
      <w:bookmarkEnd w:id="64"/>
    </w:p>
    <w:p w14:paraId="22DF4AF3" w14:textId="77777777" w:rsidR="0013537E" w:rsidRDefault="00E01182" w:rsidP="00B64427">
      <w:pPr>
        <w:pStyle w:val="Folgeabsatz"/>
      </w:pPr>
      <w:commentRangeStart w:id="65"/>
      <w:r>
        <w:t xml:space="preserve">Serious Games </w:t>
      </w:r>
      <w:r w:rsidR="00F66EF8">
        <w:t>finden auch im Sport- und Gesundheitsbereich Anwendung</w:t>
      </w:r>
      <w:commentRangeEnd w:id="65"/>
      <w:r w:rsidR="00623E61">
        <w:rPr>
          <w:rStyle w:val="Kommentarzeichen"/>
        </w:rPr>
        <w:commentReference w:id="65"/>
      </w:r>
      <w:r w:rsidR="00F66EF8">
        <w:t xml:space="preserve">. Der Begriff </w:t>
      </w:r>
      <w:r w:rsidR="00F66EF8">
        <w:rPr>
          <w:i/>
        </w:rPr>
        <w:t xml:space="preserve">Edutainment </w:t>
      </w:r>
      <w:r w:rsidR="00F66EF8">
        <w:t xml:space="preserve">setzt sich aus den Wörtern </w:t>
      </w:r>
      <w:r w:rsidR="00F66EF8">
        <w:rPr>
          <w:i/>
        </w:rPr>
        <w:t>edu</w:t>
      </w:r>
      <w:r w:rsidR="00F66EF8">
        <w:t>cation und enter</w:t>
      </w:r>
      <w:r w:rsidR="00F66EF8">
        <w:rPr>
          <w:i/>
        </w:rPr>
        <w:t xml:space="preserve">tainment </w:t>
      </w:r>
      <w:r w:rsidR="00F66EF8">
        <w:t xml:space="preserve">zusammen und beschreibt wie auch der Begriff Serious Games Spiele bzw. Anwendungen zu Bildungs- </w:t>
      </w:r>
      <w:r w:rsidR="00F66EF8">
        <w:lastRenderedPageBreak/>
        <w:t xml:space="preserve">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4C4F582A" w14:textId="666DFAB1" w:rsidR="00B64427" w:rsidRDefault="0013537E" w:rsidP="00B64427">
      <w:pPr>
        <w:pStyle w:val="Folgeabsatz"/>
      </w:pPr>
      <w:r>
        <w:t>Im Nachfolgenden wird sich auf d</w:t>
      </w:r>
      <w:r w:rsidR="0037741A">
        <w:t xml:space="preserve">as „Handbook of Digital Games and Entertainment Technologies“ </w:t>
      </w:r>
      <w:r>
        <w:t xml:space="preserve">berufen, welches ein Kapitel speziell zu diesem Thema enthält. </w:t>
      </w:r>
      <w:r w:rsidR="009C1CA6">
        <w:t>Wiemey</w:t>
      </w:r>
      <w:r w:rsidR="007C6820">
        <w:t>er</w:t>
      </w:r>
      <w:r w:rsidR="009C1CA6">
        <w:t xml:space="preserve"> et al. </w:t>
      </w:r>
      <w:commentRangeStart w:id="66"/>
      <w:r w:rsidR="009C1CA6">
        <w:t>(JAHRESZAHL VON HANDBOOK)</w:t>
      </w:r>
      <w:r>
        <w:t xml:space="preserve"> </w:t>
      </w:r>
      <w:commentRangeEnd w:id="66"/>
      <w:r w:rsidR="00623E61">
        <w:rPr>
          <w:rStyle w:val="Kommentarzeichen"/>
        </w:rPr>
        <w:commentReference w:id="66"/>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Serious Games - gerade in den Bereichen Sport und Gesundheit - neue Möglichkeiten. Es ergeben sich Vorteile gegenüber </w:t>
      </w:r>
      <w:r>
        <w:t xml:space="preserve">reinen Simulationen, indem unterhaltende, aktivierende und motivierende Elemente ergänzt werden (Dondlinger, 2007). Bavelier, Levi, Li, Dan und </w:t>
      </w:r>
      <w:r w:rsidRPr="0013537E">
        <w:t>Hensch</w:t>
      </w:r>
      <w:r>
        <w:t xml:space="preserve"> (2010) </w:t>
      </w:r>
      <w:r w:rsidR="00B94E06">
        <w:t xml:space="preserve">sowie Howard-Jones (2010)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7252786B" w:rsidR="00D46C46" w:rsidRDefault="000D31C7" w:rsidP="00D46C46">
      <w:pPr>
        <w:pStyle w:val="Folgeabsatz"/>
      </w:pPr>
      <w:commentRangeStart w:id="67"/>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Edutainment bereit. </w:t>
      </w:r>
      <w:commentRangeEnd w:id="67"/>
      <w:r w:rsidR="006E7A4A">
        <w:rPr>
          <w:rStyle w:val="Kommentarzeichen"/>
        </w:rPr>
        <w:commentReference w:id="67"/>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 xml:space="preserve">Für die Erweiterung der sensomotorischen Fähigkeiten müssen vor allem klare Anweisungen vorhanden sein. Zusätzlich sollte der Spieler hierzu Feedback erhalten, ob die Bewegungen ordnungsgemäß durchgeführt wurden (Wiemeyer und Hardy, 2013). </w:t>
      </w:r>
    </w:p>
    <w:p w14:paraId="7F2D1341" w14:textId="1EB320D9" w:rsidR="005019FD" w:rsidRDefault="00AE2192" w:rsidP="00D46C46">
      <w:pPr>
        <w:pStyle w:val="Folgeabsatz"/>
      </w:pPr>
      <w:ins w:id="68" w:author="Autor">
        <w:r>
          <w:lastRenderedPageBreak/>
          <w:t xml:space="preserve">Einen Einstieg in die Thematik bieten </w:t>
        </w:r>
      </w:ins>
      <w:r w:rsidR="00DF2551">
        <w:t>Fery und Ponserre (2001)</w:t>
      </w:r>
      <w:ins w:id="69" w:author="Autor">
        <w:r>
          <w:t>, die als</w:t>
        </w:r>
      </w:ins>
      <w:del w:id="70" w:author="Autor">
        <w:r w:rsidR="00DF2551" w:rsidDel="00AE2192">
          <w:delText xml:space="preserve"> </w:delText>
        </w:r>
        <w:commentRangeStart w:id="71"/>
        <w:r w:rsidR="00D46C46" w:rsidDel="00AE2192">
          <w:delText>waren die</w:delText>
        </w:r>
      </w:del>
      <w:r w:rsidR="00D46C46">
        <w:t xml:space="preserve"> </w:t>
      </w:r>
      <w:ins w:id="72" w:author="Autor">
        <w:r>
          <w:t>E</w:t>
        </w:r>
      </w:ins>
      <w:del w:id="73" w:author="Autor">
        <w:r w:rsidR="00D46C46" w:rsidDel="00AE2192">
          <w:delText>e</w:delText>
        </w:r>
      </w:del>
      <w:r w:rsidR="00D46C46">
        <w:t xml:space="preserve">rste </w:t>
      </w:r>
      <w:del w:id="74" w:author="Autor">
        <w:r w:rsidR="00D46C46" w:rsidDel="00AE2192">
          <w:delText xml:space="preserve">die </w:delText>
        </w:r>
      </w:del>
      <w:r w:rsidR="00DF2551">
        <w:t xml:space="preserve">eine Studie </w:t>
      </w:r>
      <w:r w:rsidR="00D46C46">
        <w:t>durchführten</w:t>
      </w:r>
      <w:commentRangeEnd w:id="71"/>
      <w:r w:rsidR="00400F10">
        <w:rPr>
          <w:rStyle w:val="Kommentarzeichen"/>
        </w:rPr>
        <w:commentReference w:id="71"/>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w:t>
      </w:r>
      <w:commentRangeStart w:id="75"/>
      <w:r w:rsidR="00065DBF">
        <w:t>nicht</w:t>
      </w:r>
      <w:commentRangeEnd w:id="75"/>
      <w:r w:rsidR="00D971C8">
        <w:rPr>
          <w:rStyle w:val="Kommentarzeichen"/>
        </w:rPr>
        <w:commentReference w:id="75"/>
      </w:r>
      <w:r w:rsidR="00065DBF">
        <w:t xml:space="preserve"> festgestellt werden, ob die Probanden das Spiel tatsächlich auch als Spiel wahrgenommen haben, oder es als Simulation empfanden,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33576DD6"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Pr>
          <w:i/>
        </w:rPr>
        <w:t xml:space="preserve">balance boards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arshall et al. (2015) entwickelten mit „Grand Push Auto“ ein Spiel, bei dem man ein echtes Auto über eine gewisse Distanz bzw. innerhalb einer vorgegebenen Zeit 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2FF6286F" w:rsidR="00EF2BC9" w:rsidRDefault="0068058B" w:rsidP="00D46C46">
      <w:pPr>
        <w:pStyle w:val="Folgeabsatz"/>
      </w:pPr>
      <w:r>
        <w:t xml:space="preserve">Es kann also </w:t>
      </w:r>
      <w:del w:id="76" w:author="Autor">
        <w:r w:rsidDel="00D971C8">
          <w:delText xml:space="preserve">festgehalten </w:delText>
        </w:r>
      </w:del>
      <w:ins w:id="77" w:author="Autor">
        <w:r w:rsidR="00D971C8">
          <w:t xml:space="preserve">zusammengefasst gesagt </w:t>
        </w:r>
      </w:ins>
      <w:r>
        <w:t xml:space="preserve">werden, dass </w:t>
      </w:r>
      <w:ins w:id="78" w:author="Autor">
        <w:r w:rsidR="00AE2192">
          <w:t>„</w:t>
        </w:r>
      </w:ins>
      <w:r>
        <w:t>Serious Games</w:t>
      </w:r>
      <w:ins w:id="79" w:author="Autor">
        <w:r w:rsidR="00AE2192">
          <w:t>“</w:t>
        </w:r>
      </w:ins>
      <w:r>
        <w:t xml:space="preserve"> bzw. </w:t>
      </w:r>
      <w:ins w:id="80" w:author="Autor">
        <w:r w:rsidR="00AE2192">
          <w:t>„</w:t>
        </w:r>
      </w:ins>
      <w:r>
        <w:t>Edutainment</w:t>
      </w:r>
      <w:ins w:id="81"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w:t>
      </w:r>
      <w:r>
        <w:lastRenderedPageBreak/>
        <w:t xml:space="preserve">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del w:id="82" w:author="Autor">
        <w:r w:rsidR="00F80393" w:rsidDel="00D971C8">
          <w:delText>zuständig sind</w:delText>
        </w:r>
      </w:del>
      <w:ins w:id="83" w:author="Autor">
        <w:r w:rsidR="00D971C8">
          <w:t>eingesetzt werden</w:t>
        </w:r>
      </w:ins>
      <w:r w:rsidR="00F80393">
        <w:t xml:space="preserve">, </w:t>
      </w:r>
      <w:ins w:id="84" w:author="Autor">
        <w:r w:rsidR="00D971C8">
          <w:t>ist meist noch nicht ausreichend für diesen Anwendungsfall</w:t>
        </w:r>
      </w:ins>
      <w:del w:id="85" w:author="Autor">
        <w:r w:rsidR="00F80393" w:rsidDel="00D971C8">
          <w:delText>sind zudem noch verbesserungswürdig</w:delText>
        </w:r>
      </w:del>
      <w:r w:rsidR="00F80393">
        <w:t xml:space="preserve">. </w:t>
      </w:r>
      <w:r>
        <w:t xml:space="preserve">Somit eignen sich </w:t>
      </w:r>
      <w:ins w:id="86" w:author="Autor">
        <w:r w:rsidR="00D971C8">
          <w:t>„</w:t>
        </w:r>
      </w:ins>
      <w:r>
        <w:t>off-the-shelf Games</w:t>
      </w:r>
      <w:ins w:id="87" w:author="Autor">
        <w:r w:rsidR="00D971C8">
          <w:t>“</w:t>
        </w:r>
      </w:ins>
      <w:r>
        <w:t xml:space="preserve"> und die dazugehörigen Interfaces schlecht für </w:t>
      </w:r>
      <w:ins w:id="88" w:author="Autor">
        <w:r w:rsidR="00AE2192">
          <w:t>„</w:t>
        </w:r>
      </w:ins>
      <w:r>
        <w:t>Edutainment</w:t>
      </w:r>
      <w:ins w:id="89" w:author="Autor">
        <w:r w:rsidR="00AE2192">
          <w:t>“</w:t>
        </w:r>
      </w:ins>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185C3C5A"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ins w:id="90" w:author="Autor">
        <w:r w:rsidR="00412708">
          <w:t>„</w:t>
        </w:r>
      </w:ins>
      <w:del w:id="91" w:author="Autor">
        <w:r w:rsidR="00836C04" w:rsidDel="00412708">
          <w:delText xml:space="preserve">den </w:delText>
        </w:r>
      </w:del>
      <w:r w:rsidR="00836C04">
        <w:t>Edutainment</w:t>
      </w:r>
      <w:ins w:id="92" w:author="Autor">
        <w:r w:rsidR="00412708">
          <w:t>“-</w:t>
        </w:r>
        <w:del w:id="93" w:author="Autor">
          <w:r w:rsidR="00D971C8" w:rsidDel="00412708">
            <w:delText xml:space="preserve"> </w:delText>
          </w:r>
        </w:del>
      </w:ins>
      <w:del w:id="94" w:author="Autor">
        <w:r w:rsidR="00836C04" w:rsidDel="00D971C8">
          <w:delText xml:space="preserve">ansatz </w:delText>
        </w:r>
      </w:del>
      <w:ins w:id="95" w:author="Autor">
        <w:r w:rsidR="00D971C8">
          <w:t xml:space="preserve">Ansatz </w:t>
        </w:r>
      </w:ins>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2004 bis 2006 produzierten TV </w:t>
      </w:r>
      <w:r w:rsidR="00704119">
        <w:t>S</w:t>
      </w:r>
      <w:r w:rsidR="00FF17B5">
        <w:t xml:space="preserve">hows mindestens eine Storyline mit dem Thema Gesundheit beinhalteten und, dass Massenmedien dazu fähig sind, 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w:t>
      </w:r>
      <w:r w:rsidR="0020614E">
        <w:lastRenderedPageBreak/>
        <w:t>und der physis</w:t>
      </w:r>
      <w:r w:rsidR="007E4048">
        <w:t xml:space="preserve">chen Aktivität. </w:t>
      </w:r>
      <w:ins w:id="96" w:author="Autor">
        <w:r w:rsidR="00AE2192">
          <w:t>„</w:t>
        </w:r>
      </w:ins>
      <w:commentRangeStart w:id="97"/>
      <w:r w:rsidR="007E4048">
        <w:t>Exergames</w:t>
      </w:r>
      <w:ins w:id="98" w:author="Autor">
        <w:r w:rsidR="00AE2192">
          <w:t>“</w:t>
        </w:r>
      </w:ins>
      <w:r w:rsidR="007E4048">
        <w:t xml:space="preserve"> </w:t>
      </w:r>
      <w:commentRangeEnd w:id="97"/>
      <w:r w:rsidR="00D971C8">
        <w:rPr>
          <w:rStyle w:val="Kommentarzeichen"/>
        </w:rPr>
        <w:commentReference w:id="97"/>
      </w:r>
      <w:r w:rsidR="007E4048">
        <w:t>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ins w:id="99" w:author="Autor">
        <w:r w:rsidR="00412708">
          <w:t>„</w:t>
        </w:r>
      </w:ins>
      <w:r w:rsidR="001F65C6">
        <w:t>Exergames</w:t>
      </w:r>
      <w:ins w:id="100" w:author="Autor">
        <w:r w:rsidR="00412708">
          <w:t>“</w:t>
        </w:r>
      </w:ins>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ins w:id="101" w:author="Autor">
        <w:r w:rsidR="00412708">
          <w:t>„</w:t>
        </w:r>
      </w:ins>
      <w:r>
        <w:t>Edutainment</w:t>
      </w:r>
      <w:ins w:id="102" w:author="Autor">
        <w:r w:rsidR="00412708">
          <w:t>“</w:t>
        </w:r>
      </w:ins>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3938B62D" w14:textId="65B1615A" w:rsidR="00BB6425" w:rsidRDefault="00BB6425" w:rsidP="00056FCD">
      <w:pPr>
        <w:pStyle w:val="Folgeabsatz"/>
      </w:pPr>
      <w:r>
        <w:t xml:space="preserve">Bei all den Möglichkeiten die </w:t>
      </w:r>
      <w:ins w:id="103" w:author="Autor">
        <w:r w:rsidR="00412708">
          <w:t>„</w:t>
        </w:r>
      </w:ins>
      <w:r>
        <w:t>Exergames</w:t>
      </w:r>
      <w:ins w:id="104" w:author="Autor">
        <w:r w:rsidR="00412708">
          <w:t>“</w:t>
        </w:r>
      </w:ins>
      <w:r>
        <w:t xml:space="preserve"> in diesem Bereich bieten, nennen </w:t>
      </w:r>
      <w:commentRangeStart w:id="105"/>
      <w:r>
        <w:t>Wiemeyer et al</w:t>
      </w:r>
      <w:commentRangeEnd w:id="105"/>
      <w:r w:rsidR="00D971C8">
        <w:rPr>
          <w:rStyle w:val="Kommentarzeichen"/>
        </w:rPr>
        <w:commentReference w:id="105"/>
      </w:r>
      <w:r>
        <w:t>.</w:t>
      </w:r>
      <w:ins w:id="106" w:author="Autor">
        <w:r w:rsidR="005B1D58">
          <w:t xml:space="preserve"> (2015)</w:t>
        </w:r>
      </w:ins>
      <w:r>
        <w:t xml:space="preserve"> auch Probleme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w:t>
      </w:r>
      <w:r w:rsidR="005751B8">
        <w:lastRenderedPageBreak/>
        <w:t>nig</w:t>
      </w:r>
      <w:ins w:id="107" w:author="Autor">
        <w:r w:rsidR="00B00C63">
          <w:t>e</w:t>
        </w:r>
      </w:ins>
      <w:r w:rsidR="005751B8">
        <w:t xml:space="preserve"> Studien, die die längerfristigen Erfolge von </w:t>
      </w:r>
      <w:ins w:id="108" w:author="Autor">
        <w:r w:rsidR="00412708">
          <w:t>„</w:t>
        </w:r>
      </w:ins>
      <w:r w:rsidR="005751B8">
        <w:t>Edutainment</w:t>
      </w:r>
      <w:ins w:id="109"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110" w:name="_Toc502322084"/>
      <w:r w:rsidRPr="00C90221">
        <w:t>Immersion und Präsenz</w:t>
      </w:r>
      <w:bookmarkEnd w:id="110"/>
    </w:p>
    <w:p w14:paraId="4E9055C9" w14:textId="6770A108" w:rsidR="00680C96" w:rsidRDefault="00C90221" w:rsidP="004608D2">
      <w:pPr>
        <w:pStyle w:val="berschrift4"/>
      </w:pPr>
      <w:r>
        <w:t>Immersion</w:t>
      </w:r>
    </w:p>
    <w:p w14:paraId="0C00FB2D" w14:textId="1C790A17" w:rsidR="00EE2FAF" w:rsidRPr="00EE2FAF" w:rsidRDefault="00EE2FAF" w:rsidP="00EE2FAF">
      <w:commentRangeStart w:id="111"/>
      <w:commentRangeStart w:id="112"/>
      <w:r>
        <w:t>Im Spielekontext wird Immersion als wichtiger Faktor für gute Spiele genannt</w:t>
      </w:r>
      <w:commentRangeEnd w:id="111"/>
      <w:r w:rsidR="00D971C8">
        <w:rPr>
          <w:rStyle w:val="Kommentarzeichen"/>
        </w:rPr>
        <w:commentReference w:id="111"/>
      </w:r>
      <w:commentRangeEnd w:id="112"/>
      <w:r w:rsidR="00412708">
        <w:rPr>
          <w:rStyle w:val="Kommentarzeichen"/>
        </w:rPr>
        <w:commentReference w:id="112"/>
      </w:r>
      <w:r>
        <w: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3D454971" w:rsidR="00DA789F" w:rsidRDefault="00DA789F" w:rsidP="00EE2FAF">
      <w:pPr>
        <w:pStyle w:val="Folgeabsatz"/>
        <w:rPr>
          <w:ins w:id="113" w:author="Autor"/>
        </w:rPr>
      </w:pPr>
      <w:r>
        <w:t xml:space="preserve">Brown und Cairns (2004) stellten fest, dass der Begriff Immersion zwar oft verwendet wird, es jedoch keine genaue Definition davon gab und es fraglich war, ob der Begriff auf andere Domänen übertragen werden konnte. Aufgrund dieser Tatsache fand eine 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ins w:id="114" w:author="Autor">
        <w:r w:rsidR="005B74F9">
          <w:rPr>
            <w:i/>
          </w:rPr>
          <w:t xml:space="preserve"> </w:t>
        </w:r>
        <w:r w:rsidR="005B74F9">
          <w:t>(Abb. 2)</w:t>
        </w:r>
      </w:ins>
      <w:r w:rsidR="00D1450A">
        <w:t xml:space="preserve">. </w:t>
      </w:r>
      <w:commentRangeStart w:id="115"/>
      <w:commentRangeStart w:id="116"/>
      <w:r w:rsidR="00D1450A">
        <w:t xml:space="preserve">Bei jeder Stufe müssen </w:t>
      </w:r>
      <w:del w:id="117" w:author="Autor">
        <w:r w:rsidR="00D1450A" w:rsidDel="00D971C8">
          <w:delText xml:space="preserve">gewisse </w:delText>
        </w:r>
      </w:del>
      <w:ins w:id="118" w:author="Autor">
        <w:r w:rsidR="00D971C8">
          <w:t xml:space="preserve">bestimmte </w:t>
        </w:r>
      </w:ins>
      <w:r w:rsidR="00D1450A">
        <w:t>Barrieren überwunden werden</w:t>
      </w:r>
      <w:del w:id="119"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 xml:space="preserve">lung der Expertise erlauben. Die Zeit, in der </w:t>
      </w:r>
      <w:r w:rsidR="00534AA6">
        <w:lastRenderedPageBreak/>
        <w:t>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ins w:id="120" w:author="Autor">
        <w:r w:rsidR="00D653AE">
          <w:t xml:space="preserve">äußere </w:t>
        </w:r>
      </w:ins>
      <w:r w:rsidR="004D6DC0">
        <w:t xml:space="preserve">Umgebung nicht komplett vergessen, aber weitestehend ausblenden. Vor allem der Spielaufbau (Grafiken, spannende Aufgaben, Handlung, usw.) ist hier der entscheidende Faktor. Bei der </w:t>
      </w:r>
      <w:r w:rsidR="004D6DC0">
        <w:rPr>
          <w:i/>
        </w:rPr>
        <w:t xml:space="preserve">totalen Immersion </w:t>
      </w:r>
      <w:r w:rsidR="004D6DC0">
        <w:t xml:space="preserve">beschrieben die Teilnehmer die Abspaltung von der Realität sodass „[…] nur noch das Videospiel von Bedeutung war.“. </w:t>
      </w:r>
      <w:commentRangeEnd w:id="115"/>
      <w:r w:rsidR="00D971C8">
        <w:rPr>
          <w:rStyle w:val="Kommentarzeichen"/>
        </w:rPr>
        <w:commentReference w:id="115"/>
      </w:r>
      <w:commentRangeEnd w:id="116"/>
      <w:r w:rsidR="005B74F9">
        <w:rPr>
          <w:rStyle w:val="Kommentarzeichen"/>
        </w:rPr>
        <w:commentReference w:id="116"/>
      </w:r>
      <w:commentRangeStart w:id="121"/>
      <w:r w:rsidR="006E1E08">
        <w:rPr>
          <w:i/>
        </w:rPr>
        <w:t>Totale Immersion</w:t>
      </w:r>
      <w:del w:id="122" w:author="Autor">
        <w:r w:rsidR="006E1E08" w:rsidDel="005B74F9">
          <w:rPr>
            <w:i/>
          </w:rPr>
          <w:delText xml:space="preserve">, </w:delText>
        </w:r>
        <w:r w:rsidR="006E1E08" w:rsidDel="005B74F9">
          <w:delText xml:space="preserve">oder auch </w:delText>
        </w:r>
        <w:r w:rsidR="006E1E08" w:rsidDel="005B74F9">
          <w:rPr>
            <w:i/>
          </w:rPr>
          <w:delText>Präsenz,</w:delText>
        </w:r>
      </w:del>
      <w:r w:rsidR="006E1E08">
        <w:rPr>
          <w:i/>
        </w:rPr>
        <w:t xml:space="preserve">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563B9C">
        <w:t xml:space="preserve"> kann,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121"/>
      <w:r w:rsidR="00D971C8">
        <w:rPr>
          <w:rStyle w:val="Kommentarzeichen"/>
        </w:rPr>
        <w:commentReference w:id="121"/>
      </w:r>
    </w:p>
    <w:p w14:paraId="3618978E" w14:textId="77777777" w:rsidR="005B74F9" w:rsidRDefault="005B74F9">
      <w:pPr>
        <w:pStyle w:val="Folgeabsatz"/>
        <w:keepNext/>
        <w:rPr>
          <w:ins w:id="123" w:author="Autor"/>
        </w:rPr>
        <w:pPrChange w:id="124" w:author="Autor">
          <w:pPr>
            <w:pStyle w:val="Folgeabsatz"/>
          </w:pPr>
        </w:pPrChange>
      </w:pPr>
      <w:ins w:id="125" w:author="Auto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18">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ins>
    </w:p>
    <w:p w14:paraId="58A94921" w14:textId="16E7A147" w:rsidR="005B74F9" w:rsidRPr="00451F6F" w:rsidRDefault="005B74F9">
      <w:pPr>
        <w:pStyle w:val="Beschriftung"/>
        <w:jc w:val="both"/>
        <w:pPrChange w:id="126" w:author="Autor">
          <w:pPr>
            <w:pStyle w:val="Folgeabsatz"/>
          </w:pPr>
        </w:pPrChange>
      </w:pPr>
      <w:bookmarkStart w:id="127" w:name="_Toc502322122"/>
      <w:ins w:id="128" w:author="Autor">
        <w:r>
          <w:t xml:space="preserve">Abbildung </w:t>
        </w:r>
        <w:r>
          <w:fldChar w:fldCharType="begin"/>
        </w:r>
        <w:r>
          <w:instrText xml:space="preserve"> SEQ Abbildung \* ARABIC </w:instrText>
        </w:r>
      </w:ins>
      <w:r>
        <w:fldChar w:fldCharType="separate"/>
      </w:r>
      <w:r w:rsidR="009764C3">
        <w:rPr>
          <w:noProof/>
        </w:rPr>
        <w:t>2</w:t>
      </w:r>
      <w:ins w:id="129" w:author="Autor">
        <w:r>
          <w:fldChar w:fldCharType="end"/>
        </w:r>
        <w:r>
          <w:t>: Immersionslevel und ihre Barrieren (nach Brown und Cairns, 2004))</w:t>
        </w:r>
      </w:ins>
      <w:bookmarkEnd w:id="127"/>
    </w:p>
    <w:p w14:paraId="3C5F6CBE" w14:textId="28914021" w:rsidR="00563B9C" w:rsidRPr="00563B9C" w:rsidRDefault="00563B9C" w:rsidP="00563B9C">
      <w:pPr>
        <w:pStyle w:val="Folgeabsatz"/>
      </w:pPr>
      <w:r>
        <w:t xml:space="preserve">Cheng und Cairns (2005) konnten zusätzlich zu den Erkenntnissen von Brown </w:t>
      </w:r>
      <w:del w:id="130" w:author="Autor">
        <w:r w:rsidDel="005B74F9">
          <w:delText>und Cairns</w:delText>
        </w:r>
      </w:del>
      <w:ins w:id="131" w:author="Autor">
        <w:r w:rsidR="005B74F9">
          <w:t>et al. (2004)</w:t>
        </w:r>
      </w:ins>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7DC7952F" w:rsidR="008E7D87" w:rsidRDefault="00680C96" w:rsidP="008E7D87">
      <w:pPr>
        <w:pStyle w:val="Folgeabsatz"/>
      </w:pPr>
      <w:commentRangeStart w:id="132"/>
      <w:commentRangeStart w:id="133"/>
      <w:r>
        <w:lastRenderedPageBreak/>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132"/>
      <w:r w:rsidR="00B307C6">
        <w:rPr>
          <w:rStyle w:val="Kommentarzeichen"/>
        </w:rPr>
        <w:commentReference w:id="132"/>
      </w:r>
      <w:commentRangeEnd w:id="133"/>
      <w:r w:rsidR="001B1CD1">
        <w:rPr>
          <w:rStyle w:val="Kommentarzeichen"/>
        </w:rPr>
        <w:commentReference w:id="133"/>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134"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 xml:space="preserve">Jennetts Studie gab zu erkennen, dass es zwei Möglichkeiten von Ablenkungen gibt: irrelevante und relevante. Zu 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444FC0B7"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135" w:author="Autor">
        <w:r w:rsidR="00C43A8F" w:rsidRPr="00740881" w:rsidDel="00B307C6">
          <w:rPr>
            <w:lang w:val="en-US"/>
          </w:rPr>
          <w:delText xml:space="preserve">weiteren </w:delText>
        </w:r>
      </w:del>
      <w:ins w:id="136" w:author="Autor">
        <w:r w:rsidR="00B307C6" w:rsidRPr="00641A17">
          <w:rPr>
            <w:lang w:val="en-US"/>
            <w:rPrChange w:id="137"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Immersion verwendet (Murray, 1997):</w:t>
      </w:r>
    </w:p>
    <w:p w14:paraId="01AD5AC1" w14:textId="77777777" w:rsidR="00C43A8F" w:rsidRDefault="00C43A8F" w:rsidP="00C43A8F">
      <w:pPr>
        <w:pStyle w:val="Blockzitat"/>
      </w:pPr>
      <w:r>
        <w:t>“A stirring narrative in any medium can be experienced as a virtual reaility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138"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w:t>
      </w:r>
      <w:r w:rsidR="006953FC">
        <w:lastRenderedPageBreak/>
        <w:t xml:space="preserve">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29AF4CE1" w:rsidR="00301CCC" w:rsidDel="00804D7A" w:rsidRDefault="00E27044" w:rsidP="00804D7A">
      <w:pPr>
        <w:rPr>
          <w:del w:id="139" w:author="Autor"/>
        </w:rPr>
      </w:pPr>
      <w:ins w:id="140"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141" w:author="Autor">
              <w:rPr/>
            </w:rPrChange>
          </w:rPr>
          <w:t xml:space="preserve">„Flow“ wird als eine Erfahrung </w:t>
        </w:r>
        <w:r w:rsidR="00FA652E" w:rsidRPr="00FA652E">
          <w:rPr>
            <w:szCs w:val="22"/>
            <w:lang w:val="en-US"/>
            <w:rPrChange w:id="142" w:author="Autor">
              <w:rPr/>
            </w:rPrChange>
          </w:rPr>
          <w:t>beschrieben, „</w:t>
        </w:r>
        <w:r w:rsidR="00FA652E" w:rsidRPr="00FA652E">
          <w:rPr>
            <w:szCs w:val="22"/>
            <w:lang w:val="en-US"/>
            <w:rPrChange w:id="143" w:author="Autor">
              <w:rPr>
                <w:rFonts w:ascii="Times New Roman" w:hAnsi="Times New Roman"/>
                <w:sz w:val="25"/>
                <w:szCs w:val="25"/>
                <w:lang w:val="en-US"/>
              </w:rPr>
            </w:rPrChange>
          </w:rPr>
          <w:t xml:space="preserve">so gratifying that </w:t>
        </w:r>
        <w:r w:rsidR="00FA652E" w:rsidRPr="00FA652E">
          <w:rPr>
            <w:szCs w:val="22"/>
            <w:lang w:val="en-US"/>
            <w:rPrChange w:id="144"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145"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146"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xml:space="preserve">. Er muss die Fähigkeit besitzen mit fiktionellen Charakteren mitzuempfinden, historische sowie kulturelle Kontexte zu erschließen und Wendungen der Handlung vorherzusehen </w:t>
        </w:r>
        <w:r w:rsidR="00F7475D" w:rsidRPr="00577789">
          <w:rPr>
            <w:szCs w:val="22"/>
            <w:rPrChange w:id="147" w:author="Autor">
              <w:rPr>
                <w:szCs w:val="22"/>
                <w:lang w:val="en-US"/>
              </w:rPr>
            </w:rPrChange>
          </w:rPr>
          <w:t>(</w:t>
        </w:r>
        <w:r w:rsidR="00F7475D" w:rsidRPr="00577789">
          <w:rPr>
            <w:rPrChange w:id="148"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149" w:author="Autor"/>
          <w:rPrChange w:id="150" w:author="Autor">
            <w:rPr>
              <w:ins w:id="151" w:author="Autor"/>
              <w:rFonts w:ascii="Times New Roman" w:hAnsi="Times New Roman"/>
              <w:sz w:val="25"/>
              <w:szCs w:val="25"/>
            </w:rPr>
          </w:rPrChange>
        </w:rPr>
        <w:pPrChange w:id="152" w:author="Autor">
          <w:pPr>
            <w:spacing w:line="240" w:lineRule="auto"/>
            <w:jc w:val="left"/>
          </w:pPr>
        </w:pPrChange>
      </w:pPr>
    </w:p>
    <w:p w14:paraId="1125D446" w14:textId="59B2E22E" w:rsidR="00E27044" w:rsidRPr="007526C4" w:rsidRDefault="00804D7A">
      <w:pPr>
        <w:pStyle w:val="berschrift4"/>
        <w:pPrChange w:id="153" w:author="Autor">
          <w:pPr/>
        </w:pPrChange>
      </w:pPr>
      <w:ins w:id="154" w:author="Autor">
        <w:r>
          <w:t>Präsenz</w:t>
        </w:r>
      </w:ins>
    </w:p>
    <w:p w14:paraId="6643F188" w14:textId="60F19E03"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8347D0">
        <w:t xml:space="preserve">: Zum Einen die physische Umgebung in der er sich körperlich befindet, zum Anderen die Umgebung die ihm durch Technologie vermittelt wird. Die Telepräsenz beschreibt das Ausmaß wie präsent man sich in der vermittelten Welt fühlt. </w:t>
      </w:r>
      <w:r w:rsidR="002E4547">
        <w:t xml:space="preserve">Der </w:t>
      </w:r>
      <w:r w:rsidR="002E4547">
        <w:lastRenderedPageBreak/>
        <w:t xml:space="preserve">heutige Begriff der Präsenz in Spielen leitet sich also von Steuers Begriff der Telepräsenz ab, der ursprünglich die erfolgreiche Vermittlung von Präsenz in </w:t>
      </w:r>
      <w:del w:id="155" w:author="Autor">
        <w:r w:rsidR="009E18F5" w:rsidRPr="009E18F5" w:rsidDel="007526C4">
          <w:rPr>
            <w:color w:val="FF0000"/>
          </w:rPr>
          <w:delText>TELEOPERATION ENVIRONMENTS</w:delText>
        </w:r>
        <w:r w:rsidR="002E4547" w:rsidDel="007526C4">
          <w:delText xml:space="preserve"> </w:delText>
        </w:r>
      </w:del>
      <w:ins w:id="156" w:author="Autor">
        <w:r w:rsidR="007526C4">
          <w:rPr>
            <w:color w:val="FF0000"/>
          </w:rPr>
          <w:t xml:space="preserve">„Teleoperation Environments“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Zusätzlich wird erwähnt, dass Sie  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 xml:space="preserve">abhängig ist: Qualität der sozialen Interaktion, Realismus der Umgebung, Effekt der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157"/>
      <w:r w:rsidR="00120699">
        <w:t xml:space="preserve">untereinander sehr </w:t>
      </w:r>
      <w:del w:id="158" w:author="Autor">
        <w:r w:rsidR="00120699" w:rsidDel="007526C4">
          <w:delText>unterschiedlich</w:delText>
        </w:r>
        <w:commentRangeEnd w:id="157"/>
        <w:r w:rsidR="00B307C6" w:rsidDel="007526C4">
          <w:rPr>
            <w:rStyle w:val="Kommentarzeichen"/>
          </w:rPr>
          <w:commentReference w:id="157"/>
        </w:r>
      </w:del>
      <w:ins w:id="159" w:author="Autor">
        <w:r w:rsidR="007526C4">
          <w:t>verschiedenartig</w:t>
        </w:r>
      </w:ins>
      <w:r w:rsidR="00120699">
        <w:t>, haben aber eines gemeinsam, nämlich das Ziel den Nutzer die Vermittlung einer künstlichen Realität so wenig wie möglich spüren zu lassen.</w:t>
      </w:r>
    </w:p>
    <w:p w14:paraId="2B2C92CE" w14:textId="2BF786D2"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xml:space="preserve">, 2009), also das Gefühl sich an einem dargestellten Ort zu befinden. Zweitens die Plausibilitätsillusion (Slater, 2009), welche entsteht, wenn der Nutzer die Ereignisse in der virtuellen Umgebung so wahrnimmt, als ob sie wirklich stattfinden würden. Hier steht vor allem 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160" w:name="_Toc502322085"/>
      <w:r>
        <w:lastRenderedPageBreak/>
        <w:t>Virtual Reality</w:t>
      </w:r>
      <w:bookmarkEnd w:id="160"/>
    </w:p>
    <w:p w14:paraId="6808AC7E" w14:textId="193CD261" w:rsidR="0068477C" w:rsidRDefault="00306F4B" w:rsidP="00306F4B">
      <w:pPr>
        <w:pStyle w:val="berschrift3"/>
      </w:pPr>
      <w:bookmarkStart w:id="161" w:name="_Toc502322086"/>
      <w:r>
        <w:t>Was ist Virtual Reality?</w:t>
      </w:r>
      <w:bookmarkEnd w:id="161"/>
    </w:p>
    <w:p w14:paraId="3753C7E5" w14:textId="74AD6889" w:rsidR="00CD6EC5" w:rsidRPr="00CD6EC5"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der Begriff Virtual Reality näher erläutert werden.</w:t>
      </w:r>
    </w:p>
    <w:p w14:paraId="6223E66F" w14:textId="58D3ABD6"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Brill (2009) erwähnt zusätzlich die Definition des Brockhaus</w:t>
      </w:r>
      <w:r w:rsidR="00161ADC">
        <w:t xml:space="preserve"> </w:t>
      </w:r>
      <w:commentRangeStart w:id="162"/>
      <w:commentRangeStart w:id="163"/>
      <w:r w:rsidR="00161ADC">
        <w:t xml:space="preserve">(2003, </w:t>
      </w:r>
      <w:r w:rsidR="00161ADC" w:rsidRPr="00161ADC">
        <w:rPr>
          <w:color w:val="FF0000"/>
        </w:rPr>
        <w:t>KEINE PDF DAZU GEFUNDEN</w:t>
      </w:r>
      <w:r w:rsidR="00161ADC">
        <w:rPr>
          <w:color w:val="FF0000"/>
        </w:rPr>
        <w:t>)</w:t>
      </w:r>
      <w:r w:rsidR="00161ADC">
        <w:t xml:space="preserve">, </w:t>
      </w:r>
      <w:commentRangeEnd w:id="162"/>
      <w:r w:rsidR="00B307C6">
        <w:rPr>
          <w:rStyle w:val="Kommentarzeichen"/>
        </w:rPr>
        <w:commentReference w:id="162"/>
      </w:r>
      <w:commentRangeEnd w:id="163"/>
      <w:r w:rsidR="007526C4">
        <w:rPr>
          <w:rStyle w:val="Kommentarzeichen"/>
        </w:rPr>
        <w:commentReference w:id="163"/>
      </w:r>
      <w:r w:rsidR="00161ADC">
        <w:t>welcher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arunter Lanier, Krueger und Foley</w:t>
      </w:r>
      <w:r w:rsidR="00A3477D">
        <w:t xml:space="preserve">. Genannt wurde der Begriff Virtual Reality </w:t>
      </w:r>
      <w:r w:rsidR="001C474B">
        <w:t xml:space="preserve">zwar </w:t>
      </w:r>
      <w:r w:rsidR="00A3477D">
        <w:t>zuer</w:t>
      </w:r>
      <w:r w:rsidR="001C474B">
        <w:t>st von J. Lanier 1988, jedoch beinhalten alle Definitionen dieselbe Aussage</w:t>
      </w:r>
      <w:ins w:id="164" w:author="Autor">
        <w:r w:rsidR="00B307C6">
          <w:t xml:space="preserve">: </w:t>
        </w:r>
      </w:ins>
      <w:del w:id="165" w:author="Autor">
        <w:r w:rsidR="001C474B" w:rsidDel="00B307C6">
          <w:delText>, nämlich die, dass v</w:delText>
        </w:r>
      </w:del>
      <w:ins w:id="166" w:author="Autor">
        <w:r w:rsidR="00B307C6">
          <w:t>V</w:t>
        </w:r>
      </w:ins>
      <w:commentRangeStart w:id="167"/>
      <w:r w:rsidR="001C474B">
        <w:t xml:space="preserve">irtuelle Umgebungen, Realitäten, etc. Computer und deren Simulationen </w:t>
      </w:r>
      <w:ins w:id="168" w:author="Autor">
        <w:r w:rsidR="00B307C6">
          <w:t>werden ben</w:t>
        </w:r>
        <w:r w:rsidR="00277D9B">
          <w:t>ö</w:t>
        </w:r>
        <w:del w:id="169" w:author="Autor">
          <w:r w:rsidR="00B307C6" w:rsidDel="00277D9B">
            <w:delText>oe</w:delText>
          </w:r>
        </w:del>
        <w:r w:rsidR="00B307C6">
          <w:t>tigt</w:t>
        </w:r>
      </w:ins>
      <w:del w:id="170" w:author="Autor">
        <w:r w:rsidR="001C474B" w:rsidDel="00B307C6">
          <w:delText>benötigen</w:delText>
        </w:r>
      </w:del>
      <w:r w:rsidR="001C474B">
        <w:t xml:space="preserve">, um digitale Repräsentationen in für den Menschen visuell, akustisch oder mechanisch wahrnehmbare Reize umzuwandeln. </w:t>
      </w:r>
      <w:commentRangeEnd w:id="167"/>
      <w:r w:rsidR="00B307C6">
        <w:rPr>
          <w:rStyle w:val="Kommentarzeichen"/>
        </w:rPr>
        <w:commentReference w:id="167"/>
      </w:r>
    </w:p>
    <w:p w14:paraId="18B3D288" w14:textId="070CC2BD" w:rsidR="00BE6661" w:rsidRDefault="00BE6661" w:rsidP="008E7D87">
      <w:pPr>
        <w:pStyle w:val="Folgeabsatz"/>
      </w:pPr>
      <w:r>
        <w:t xml:space="preserve">Dörner et al. (Dörner, 2013) </w:t>
      </w:r>
      <w:r w:rsidR="00D34269">
        <w:t>beruft sich ebenfalls auf Sutherlands Artikel „The Ultimate Display“ aus dem Jahre 1965. Zusätzlich wird Steve Bryson zitiert, der VR mit der Nutzung von drei-dimensionalen Displays und Geräten zur Interaktion verbindet, wel</w:t>
      </w:r>
      <w:r w:rsidR="00D34269">
        <w:lastRenderedPageBreak/>
        <w:t xml:space="preserve">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„If I turn my head and nothing happens, it ain’t VR!“</w:t>
      </w:r>
      <w:r w:rsidR="00FF3B8E">
        <w:t xml:space="preserve"> </w:t>
      </w:r>
    </w:p>
    <w:p w14:paraId="7F7F01D4" w14:textId="4D6383E6" w:rsidR="00DE56F0" w:rsidRDefault="00DE56F0" w:rsidP="00DE56F0">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1</w:t>
      </w:r>
      <w:r w:rsidR="00131D96">
        <w:rPr>
          <w:noProof/>
        </w:rPr>
        <w:fldChar w:fldCharType="end"/>
      </w:r>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4B7412D3" w14:textId="03CF27F3" w:rsidR="00277D9B" w:rsidRDefault="00277D9B">
      <w:pPr>
        <w:pStyle w:val="Folgeabsatz"/>
        <w:ind w:firstLine="0"/>
        <w:rPr>
          <w:ins w:id="171" w:author="Autor"/>
        </w:rPr>
        <w:pPrChange w:id="172" w:author="Autor">
          <w:pPr>
            <w:pStyle w:val="Folgeabsatz"/>
          </w:pPr>
        </w:pPrChange>
      </w:pPr>
      <w:ins w:id="173" w:author="Autor">
        <w:r>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lastRenderedPageBreak/>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174" w:author="Autor"/>
        </w:rPr>
        <w:pPrChange w:id="175" w:author="Autor">
          <w:pPr>
            <w:pStyle w:val="Folgeabsatz"/>
            <w:ind w:firstLine="0"/>
          </w:pPr>
        </w:pPrChange>
      </w:pPr>
      <w:ins w:id="17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19">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177" w:author="Autor"/>
        </w:rPr>
        <w:pPrChange w:id="178" w:author="Autor">
          <w:pPr>
            <w:pStyle w:val="Folgeabsatz"/>
          </w:pPr>
        </w:pPrChange>
      </w:pPr>
      <w:bookmarkStart w:id="179" w:name="_Toc502322123"/>
      <w:ins w:id="180" w:author="Autor">
        <w:r>
          <w:t xml:space="preserve">Abbildung </w:t>
        </w:r>
        <w:r>
          <w:fldChar w:fldCharType="begin"/>
        </w:r>
        <w:r>
          <w:instrText xml:space="preserve"> SEQ Abbildung \* ARABIC </w:instrText>
        </w:r>
      </w:ins>
      <w:r>
        <w:fldChar w:fldCharType="separate"/>
      </w:r>
      <w:r w:rsidR="009764C3">
        <w:rPr>
          <w:noProof/>
        </w:rPr>
        <w:t>3</w:t>
      </w:r>
      <w:ins w:id="181" w:author="Autor">
        <w:r>
          <w:fldChar w:fldCharType="end"/>
        </w:r>
        <w:r>
          <w:t>: virtuality continuum</w:t>
        </w:r>
        <w:r w:rsidR="00080302">
          <w:t xml:space="preserve"> (nach Milgram et al., 1994)</w:t>
        </w:r>
        <w:bookmarkEnd w:id="179"/>
      </w:ins>
    </w:p>
    <w:p w14:paraId="10A707F5" w14:textId="3115F306" w:rsidR="00B2337D" w:rsidRDefault="00B2337D">
      <w:pPr>
        <w:pStyle w:val="Folgeabsatz"/>
        <w:ind w:firstLine="0"/>
        <w:rPr>
          <w:ins w:id="182" w:author="Autor"/>
        </w:rPr>
        <w:pPrChange w:id="183" w:author="Autor">
          <w:pPr>
            <w:pStyle w:val="Folgeabsatz"/>
          </w:pPr>
        </w:pPrChange>
      </w:pPr>
      <w:commentRangeStart w:id="184"/>
      <w:ins w:id="18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r w:rsidR="00301938" w:rsidRPr="00301938">
          <w:t>http://pokemongo.nianticlabs.com/de/</w:t>
        </w:r>
        <w:r w:rsidR="00301938">
          <w:t xml:space="preserve">), bei der die Spieler durch Erkundung der echten Welt auf Pokémon stoßen können, die ihnen auf dem Display ihres Smartphones dann angezeigt werden. </w:t>
        </w:r>
      </w:ins>
      <w:commentRangeEnd w:id="184"/>
      <w:r w:rsidR="00A32CD7">
        <w:rPr>
          <w:rStyle w:val="Kommentarzeichen"/>
        </w:rPr>
        <w:commentReference w:id="184"/>
      </w:r>
    </w:p>
    <w:p w14:paraId="32A9FFC4" w14:textId="79A47812" w:rsidR="006D07FA" w:rsidDel="00B307C6" w:rsidRDefault="006D07FA" w:rsidP="00C141C7">
      <w:pPr>
        <w:pStyle w:val="Folgeabsatz"/>
        <w:ind w:firstLine="0"/>
        <w:rPr>
          <w:del w:id="186" w:author="Autor"/>
        </w:rPr>
      </w:pPr>
      <w:r>
        <w:t>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187"/>
      <w:r w:rsidR="00BE50D9">
        <w:t>Philosophen Samuel T. Cole</w:t>
      </w:r>
      <w:del w:id="188" w:author="Autor">
        <w:r w:rsidR="00BE50D9" w:rsidDel="00B16A63">
          <w:delText>b</w:delText>
        </w:r>
      </w:del>
      <w:r w:rsidR="00BE50D9">
        <w:t>ridge 1817 (</w:t>
      </w:r>
      <w:ins w:id="189" w:author="Autor">
        <w:r w:rsidR="00B16A63">
          <w:t xml:space="preserve">Coleridge, 1817) </w:t>
        </w:r>
      </w:ins>
      <w:del w:id="190" w:author="Autor">
        <w:r w:rsidR="00BE50D9" w:rsidDel="00B16A63">
          <w:delText xml:space="preserve">QUELLE??) </w:delText>
        </w:r>
        <w:commentRangeEnd w:id="187"/>
        <w:r w:rsidR="00B307C6" w:rsidDel="00B16A63">
          <w:rPr>
            <w:rStyle w:val="Kommentarzeichen"/>
          </w:rPr>
          <w:commentReference w:id="187"/>
        </w:r>
      </w:del>
      <w:r w:rsidR="00BE50D9">
        <w:t>geprägte Begriff „willing suspension of disbelief“ (dt.: willentliche</w:t>
      </w:r>
      <w:del w:id="191" w:author="Autor">
        <w:r w:rsidR="00BE50D9" w:rsidDel="00B16A63">
          <w:delText>s</w:delText>
        </w:r>
      </w:del>
      <w:r w:rsidR="00BE50D9">
        <w:t xml:space="preserve"> </w:t>
      </w:r>
      <w:del w:id="192" w:author="Autor">
        <w:r w:rsidR="00BE50D9" w:rsidDel="00B16A63">
          <w:delText xml:space="preserve">Ausblenden </w:delText>
        </w:r>
      </w:del>
      <w:ins w:id="193" w:author="Autor">
        <w:r w:rsidR="00B16A63">
          <w:t xml:space="preserve">Aussetzung </w:t>
        </w:r>
      </w:ins>
      <w:r w:rsidR="00BE50D9">
        <w:t xml:space="preserve">der </w:t>
      </w:r>
      <w:commentRangeStart w:id="194"/>
      <w:del w:id="195" w:author="Autor">
        <w:r w:rsidR="00BE50D9" w:rsidDel="00B16A63">
          <w:delText>Realität</w:delText>
        </w:r>
        <w:commentRangeEnd w:id="194"/>
        <w:r w:rsidR="00B307C6" w:rsidDel="00B16A63">
          <w:rPr>
            <w:rStyle w:val="Kommentarzeichen"/>
          </w:rPr>
          <w:commentReference w:id="194"/>
        </w:r>
      </w:del>
      <w:ins w:id="196" w:author="Autor">
        <w:r w:rsidR="00B16A63">
          <w:t>Ungläubigkeit</w:t>
        </w:r>
      </w:ins>
      <w:r w:rsidR="00BE50D9">
        <w:t>) genannt wird.</w:t>
      </w:r>
      <w:r w:rsidR="003618A1">
        <w:t xml:space="preserve"> Er beschreibt, wie Menschen zu verschiedenen zwecken,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97" w:author="Autor"/>
        </w:rPr>
      </w:pPr>
    </w:p>
    <w:p w14:paraId="423DE58D" w14:textId="77777777" w:rsidR="00EE5D34" w:rsidRDefault="00EE5D34">
      <w:pPr>
        <w:pStyle w:val="Folgeabsatz"/>
        <w:ind w:firstLine="0"/>
        <w:pPrChange w:id="198" w:author="Autor">
          <w:pPr>
            <w:pStyle w:val="Folgeabsatz"/>
          </w:pPr>
        </w:pPrChange>
      </w:pPr>
    </w:p>
    <w:p w14:paraId="2256E1E6" w14:textId="4BD551B0" w:rsidR="00EE5D34" w:rsidRDefault="00EE5D34" w:rsidP="00EE5D34">
      <w:pPr>
        <w:pStyle w:val="berschrift3"/>
      </w:pPr>
      <w:bookmarkStart w:id="199" w:name="_Toc502322087"/>
      <w:r>
        <w:lastRenderedPageBreak/>
        <w:t>Technologie</w:t>
      </w:r>
      <w:bookmarkEnd w:id="199"/>
    </w:p>
    <w:p w14:paraId="51ABADF8" w14:textId="6FCF480A" w:rsidR="00EE5D34" w:rsidRDefault="00EE5D34" w:rsidP="00EE5D34">
      <w:r>
        <w:t>Brill (2009) nennt zwei ausschlaggebende Bereiche, die zur Entwicklung von VR</w:t>
      </w:r>
      <w:r w:rsidR="00B61EBE">
        <w:t xml:space="preserve"> beigetragen haben: der militärisch-technische Bereich und die Filmtechnik. D</w:t>
      </w:r>
      <w:commentRangeStart w:id="200"/>
      <w:commentRangeStart w:id="201"/>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200"/>
      <w:r w:rsidR="00B307C6">
        <w:rPr>
          <w:rStyle w:val="Kommentarzeichen"/>
        </w:rPr>
        <w:commentReference w:id="200"/>
      </w:r>
      <w:commentRangeEnd w:id="201"/>
      <w:r w:rsidR="00B16A63">
        <w:rPr>
          <w:rStyle w:val="Kommentarzeichen"/>
        </w:rPr>
        <w:commentReference w:id="201"/>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1982 </w:t>
      </w:r>
      <w:r w:rsidR="008C1969">
        <w:t xml:space="preserve">erschien der </w:t>
      </w:r>
      <w:r w:rsidR="007A6B26">
        <w:t>„VCASS“ (Visually Coupled Airborne System)</w:t>
      </w:r>
      <w:r w:rsidR="008C1969">
        <w:t xml:space="preserve"> </w:t>
      </w:r>
      <w:commentRangeStart w:id="202"/>
      <w:r w:rsidR="008C1969">
        <w:t>WEITERMACHEN UND FILMTECHNIK</w:t>
      </w:r>
      <w:commentRangeEnd w:id="202"/>
      <w:r w:rsidR="00B307C6">
        <w:rPr>
          <w:rStyle w:val="Kommentarzeichen"/>
        </w:rPr>
        <w:commentReference w:id="202"/>
      </w:r>
    </w:p>
    <w:p w14:paraId="2363352E" w14:textId="4B1FF5F4" w:rsidR="00593E43" w:rsidRDefault="00CD2BD4" w:rsidP="008C1969">
      <w:pPr>
        <w:pStyle w:val="Folgeabsatz"/>
      </w:pPr>
      <w:r>
        <w:t xml:space="preserve">Die ersten VR-Ansätze beschreibt Sutherland 1965 in seinem „The Ultimate Display“ (Dörner, 2013). Sein von ihm entwickelter „Head-Mounted Display“ erlaubte dem Nutzer eine simulierte 3D-Umgeung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A7EA0">
        <w:t xml:space="preserve"> 1992  an der University of Illinois entwickelten</w:t>
      </w:r>
      <w:r w:rsidR="00D44EEF">
        <w:t xml:space="preserve"> CAVE (Cave Automatic Virtual Envirnoment)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als erstes System durch Sensoren die Bewegungen des Nutzers mit einer Rate von 100Hz tracken und darauf reagieren</w:t>
      </w:r>
      <w:r w:rsidR="00740881">
        <w:t xml:space="preserve"> </w:t>
      </w:r>
      <w:r w:rsidR="00740881" w:rsidRPr="00641A17">
        <w:t>(n.a., 2017</w:t>
      </w:r>
      <w:r w:rsidR="00887F1D">
        <w:t>, 03.11.2017)</w:t>
      </w:r>
      <w:r w:rsidR="00740881" w:rsidRPr="00641A17">
        <w:t>)</w:t>
      </w:r>
      <w:r w:rsidR="00D36FA7">
        <w:t xml:space="preserve">.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Bereich der Interaktionstechniken- und 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lastRenderedPageBreak/>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20">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203" w:author="Autor"/>
        </w:rPr>
      </w:pPr>
      <w:bookmarkStart w:id="204" w:name="_Toc502322124"/>
      <w:r>
        <w:t xml:space="preserve">Abbildung </w:t>
      </w:r>
      <w:r w:rsidR="00131D96">
        <w:fldChar w:fldCharType="begin"/>
      </w:r>
      <w:r w:rsidR="00131D96">
        <w:instrText xml:space="preserve"> SEQ Abbildung \* ARABIC </w:instrText>
      </w:r>
      <w:r w:rsidR="00131D96">
        <w:fldChar w:fldCharType="separate"/>
      </w:r>
      <w:r w:rsidR="009764C3">
        <w:rPr>
          <w:noProof/>
        </w:rPr>
        <w:t>4</w:t>
      </w:r>
      <w:r w:rsidR="00131D96">
        <w:rPr>
          <w:noProof/>
        </w:rPr>
        <w:fldChar w:fldCharType="end"/>
      </w:r>
      <w:r>
        <w:t>: Sega VR (</w:t>
      </w:r>
      <w:ins w:id="205" w:author="Autor">
        <w:r w:rsidR="00D85676">
          <w:fldChar w:fldCharType="begin"/>
        </w:r>
        <w:r w:rsidR="00D85676">
          <w:instrText xml:space="preserve"> HYPERLINK "</w:instrText>
        </w:r>
      </w:ins>
      <w:r w:rsidR="00D85676" w:rsidRPr="00887F1D">
        <w:instrText>http://segaretro.org/images/4/43/Segavr_physical01.jpg</w:instrText>
      </w:r>
      <w:ins w:id="206" w:author="Autor">
        <w:r w:rsidR="00D85676">
          <w:instrText xml:space="preserve">" </w:instrText>
        </w:r>
      </w:ins>
      <w:ins w:id="207" w:author="Autor">
        <w:r w:rsidR="00D85676">
          <w:fldChar w:fldCharType="separate"/>
        </w:r>
      </w:ins>
      <w:r w:rsidR="00D85676" w:rsidRPr="005D55C5">
        <w:rPr>
          <w:rStyle w:val="Hyperlink"/>
        </w:rPr>
        <w:t>http://segaretro.org/images/4/43/Segavr_physical01.jpg</w:t>
      </w:r>
      <w:ins w:id="208" w:author="Autor">
        <w:r w:rsidR="00D85676">
          <w:fldChar w:fldCharType="end"/>
        </w:r>
      </w:ins>
      <w:r>
        <w:t>)</w:t>
      </w:r>
      <w:bookmarkEnd w:id="204"/>
    </w:p>
    <w:p w14:paraId="475A4762" w14:textId="77777777" w:rsidR="00D85676" w:rsidRPr="00D85676" w:rsidRDefault="00D85676">
      <w:pPr>
        <w:pPrChange w:id="209" w:author="Autor">
          <w:pPr>
            <w:pStyle w:val="Beschriftung"/>
            <w:jc w:val="both"/>
          </w:pPr>
        </w:pPrChange>
      </w:pPr>
    </w:p>
    <w:p w14:paraId="470D99BA" w14:textId="5EA6A4C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B04BA2">
        <w:t xml:space="preserve">(QUELLE </w:t>
      </w:r>
      <w:commentRangeStart w:id="210"/>
      <w:r w:rsidR="0039496D">
        <w:fldChar w:fldCharType="begin"/>
      </w:r>
      <w:r w:rsidR="0039496D">
        <w:instrText xml:space="preserve"> HYPERLINK "https://www.vive.com/de/product/" </w:instrText>
      </w:r>
      <w:r w:rsidR="0039496D">
        <w:fldChar w:fldCharType="separate"/>
      </w:r>
      <w:r w:rsidR="00B04BA2" w:rsidRPr="006F1BAA">
        <w:rPr>
          <w:rStyle w:val="Hyperlink"/>
        </w:rPr>
        <w:t>https://www.vive.com/de/product/</w:t>
      </w:r>
      <w:r w:rsidR="0039496D">
        <w:rPr>
          <w:rStyle w:val="Hyperlink"/>
        </w:rPr>
        <w:fldChar w:fldCharType="end"/>
      </w:r>
      <w:commentRangeEnd w:id="210"/>
      <w:r w:rsidR="00C141C7">
        <w:rPr>
          <w:rStyle w:val="Kommentarzeichen"/>
        </w:rPr>
        <w:commentReference w:id="210"/>
      </w:r>
      <w:r w:rsidR="00B04BA2">
        <w:t xml:space="preserve">)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211" w:name="_Toc502322125"/>
      <w:r>
        <w:t xml:space="preserve">Abbildung </w:t>
      </w:r>
      <w:r w:rsidR="00131D96">
        <w:fldChar w:fldCharType="begin"/>
      </w:r>
      <w:r w:rsidR="00131D96">
        <w:instrText xml:space="preserve"> SEQ Abbildung \* ARABIC </w:instrText>
      </w:r>
      <w:r w:rsidR="00131D96">
        <w:fldChar w:fldCharType="separate"/>
      </w:r>
      <w:r w:rsidR="009764C3">
        <w:rPr>
          <w:noProof/>
        </w:rPr>
        <w:t>5</w:t>
      </w:r>
      <w:r w:rsidR="00131D96">
        <w:rPr>
          <w:noProof/>
        </w:rPr>
        <w:fldChar w:fldCharType="end"/>
      </w:r>
      <w:r>
        <w:t xml:space="preserve">: HTC Vive inkl. Tracker und Controller (Quelle: </w:t>
      </w:r>
      <w:hyperlink r:id="rId22" w:history="1">
        <w:r w:rsidRPr="006F1BAA">
          <w:rPr>
            <w:rStyle w:val="Hyperlink"/>
          </w:rPr>
          <w:t>https://www.vive.com/media/filer_public/b1/5f/b15f1847-5e1a-4b35-8afe-dca0aa08f35a/vive-pdp-ce-ksp-family-2.png</w:t>
        </w:r>
      </w:hyperlink>
      <w:r>
        <w:t>)</w:t>
      </w:r>
      <w:bookmarkEnd w:id="211"/>
    </w:p>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212"/>
      <w:commentRangeStart w:id="213"/>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212"/>
      <w:r w:rsidR="00C141C7">
        <w:rPr>
          <w:rStyle w:val="Kommentarzeichen"/>
        </w:rPr>
        <w:commentReference w:id="212"/>
      </w:r>
      <w:commentRangeEnd w:id="213"/>
      <w:r w:rsidR="00B00C63">
        <w:rPr>
          <w:rStyle w:val="Kommentarzeichen"/>
        </w:rPr>
        <w:commentReference w:id="213"/>
      </w:r>
    </w:p>
    <w:p w14:paraId="31DC8D27" w14:textId="1A078265" w:rsidR="000B4FD9" w:rsidRPr="000B4FD9" w:rsidRDefault="000B4FD9" w:rsidP="000B4FD9">
      <w:pPr>
        <w:pStyle w:val="Beschriftung"/>
        <w:jc w:val="both"/>
      </w:pPr>
      <w:bookmarkStart w:id="214" w:name="_Toc502322126"/>
      <w:r>
        <w:t xml:space="preserve">Abbildung </w:t>
      </w:r>
      <w:r w:rsidR="00131D96">
        <w:fldChar w:fldCharType="begin"/>
      </w:r>
      <w:r w:rsidR="00131D96">
        <w:instrText xml:space="preserve"> SEQ Abbildung \* ARABIC </w:instrText>
      </w:r>
      <w:r w:rsidR="00131D96">
        <w:fldChar w:fldCharType="separate"/>
      </w:r>
      <w:r w:rsidR="009764C3">
        <w:rPr>
          <w:noProof/>
        </w:rPr>
        <w:t>6</w:t>
      </w:r>
      <w:r w:rsidR="00131D96">
        <w:rPr>
          <w:noProof/>
        </w:rPr>
        <w:fldChar w:fldCharType="end"/>
      </w:r>
      <w:r>
        <w:t>: Teilsysteme eines VR-Systems (nach Dörner et al., 2013)</w:t>
      </w:r>
      <w:bookmarkEnd w:id="214"/>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Raum gegenüberstehen. Die hier erfassten Daten werden anschließend an einen PC </w:t>
      </w:r>
      <w:r>
        <w:lastRenderedPageBreak/>
        <w:t xml:space="preserve">übermittelt, der dadurch die Position des Nutzers im Raum berechnen und diese auf die VR-Brille übertragen </w:t>
      </w:r>
      <w:commentRangeStart w:id="215"/>
      <w:r>
        <w:t>kann</w:t>
      </w:r>
      <w:commentRangeEnd w:id="215"/>
      <w:r w:rsidR="00C141C7">
        <w:rPr>
          <w:rStyle w:val="Kommentarzeichen"/>
        </w:rPr>
        <w:commentReference w:id="215"/>
      </w:r>
      <w:r>
        <w:t xml:space="preserve">. </w:t>
      </w:r>
    </w:p>
    <w:p w14:paraId="0CF7C90D" w14:textId="11BD7A5E" w:rsidR="00FA5517" w:rsidDel="00C141C7" w:rsidRDefault="00FA5517" w:rsidP="008E7D87">
      <w:pPr>
        <w:pStyle w:val="Folgeabsatz"/>
        <w:rPr>
          <w:del w:id="216" w:author="Autor"/>
        </w:rPr>
      </w:pPr>
    </w:p>
    <w:p w14:paraId="2D0C2956" w14:textId="77777777" w:rsidR="00C141C7" w:rsidRDefault="00C141C7" w:rsidP="008E7D87">
      <w:pPr>
        <w:pStyle w:val="Folgeabsatz"/>
        <w:rPr>
          <w:ins w:id="217" w:author="Autor"/>
        </w:rPr>
      </w:pPr>
    </w:p>
    <w:p w14:paraId="23B338F9" w14:textId="353A1ED4" w:rsidR="00C141C7" w:rsidRDefault="00C141C7" w:rsidP="008E7D87">
      <w:pPr>
        <w:pStyle w:val="Folgeabsatz"/>
        <w:rPr>
          <w:ins w:id="218" w:author="Autor"/>
        </w:rPr>
      </w:pPr>
      <w:ins w:id="219" w:author="Autor">
        <w:r>
          <w:t>Fehlender Inhalt</w:t>
        </w:r>
        <w:del w:id="220" w:author="Autor">
          <w:r w:rsidDel="00C141C7">
            <w:delText>r Kontent</w:delText>
          </w:r>
        </w:del>
        <w:r>
          <w:t xml:space="preserve">: Charakteristika von VR, Abgrenzung von Mixed Reality und Augmented Reality </w:t>
        </w:r>
      </w:ins>
    </w:p>
    <w:p w14:paraId="18E8ABCD" w14:textId="770352D9" w:rsidR="00FA5517" w:rsidDel="00C141C7" w:rsidRDefault="00C141C7" w:rsidP="008E7D87">
      <w:pPr>
        <w:pStyle w:val="Folgeabsatz"/>
        <w:rPr>
          <w:del w:id="221" w:author="Autor"/>
        </w:rPr>
      </w:pPr>
      <w:ins w:id="222" w:author="Autor">
        <w:r>
          <w:fldChar w:fldCharType="begin" w:fldLock="1"/>
        </w:r>
      </w:ins>
      <w:r>
        <w:instrText>ADDIN CSL_CITATION { "citationItems" : [ { "id" : "ITEM-1", "itemData" : { "DOI" : "10.1.1.102.4646", "ISBN" : "0916-8532", "ISSN" : "09168532", "abstract" : "This paper focuses on Mixed Reality (MR) visual displays, a particular subset of Virtual Reality (VR) related technologies that involve the merging of real and virtual worlds somewhere along the \"virtuality continuum\" which connects completely real environments to completely virtual ones. Probably the best known of these is Augmented Reality (AR), which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an attempt to distinguish these classes on the basis of whether they are primarily video or computer graphics based, whether the real world is viewed directly or via some electronic display medium, whether the viewer is intended to feel part of the world or on the outside looking in, and whether or not the scale of the display is intended to map orthoscopically onto the real world leads to quite different groupings among the six identified classes, thereby demonstrating the need for an efficient taxonomy, or classification framework, according to which essential differences can be identified. The 'obvious' distinction between the terms \"real\" and \"virtual\" is shown to have a number of different aspects, depending on whether one is dealing with real or virtual objects, real or virtual images, and direct or non-direct viewing of these. An (approximately) three dimensional taxonomy is proposed, comprising the following dimensions: Extent of World Knowledge (\"how much do we know about the world being displayed?\"), Reproduction Fidelity (\"how 'realistically' are we able to display it?\"), and Extent of Presence Metaphor (\"what is the extent of the illusion that the observer is present within that world?\"). key words: virtual reality (VR), augmented reality (AR), mixed reality (MR)", "author" : [ { "dropping-particle" : "", "family" : "Milgram", "given" : "Paul", "non-dropping-particle" : "", "parse-names" : false, "suffix" : "" }, { "dropping-particle" : "", "family" : "Kishino", "given" : "Fumio", "non-dropping-particle" : "", "parse-names" : false, "suffix" : "" } ], "container-title" : "IEICE Transactions on Information and Systems", "id" : "ITEM-1", "issue" : "12", "issued" : { "date-parts" : [ [ "1994" ] ] }, "page" : "1321-1329", "title" : "Taxonomy of mixed reality visual displays", "type" : "article-journal", "volume" : "E77-D" }, "uris" : [ "http://www.mendeley.com/documents/?uuid=944e7ee5-89f1-4a23-bcad-810efe2bdbb0" ] }, { "id" : "ITEM-2", "itemData" : { "DOI" : "10.1145/215585.215639", "ISBN" : "089791709X", "PMID" : "360", "abstract" : "Current user interface techniques such as WIMP or the desk- top metaphor do not support real world tasks, because the focus of these user interfaces is only on humancomputer in- teractions, not on humanreal world interactions. In this pa- per, we propose a method of building computer augmented environments using a situation-aware portable device. This device, called NaviCam, has the ability to recognize the users situation by detecting color-code IDs in real world environ- ments. It displays situation sensitive information by superim- posing messages on its video see-through screen. Combina- tion of ID-awareness and portable video-see-through display solves several problems with current ubiquitous computers systems and augmented reality systems.", "author" : [ { "dropping-particle" : "", "family" : "Rekimoto", "given" : "Jun", "non-dropping-particle" : "", "parse-names" : false, "suffix" : "" }, { "dropping-particle" : "", "family" : "Nagao", "given" : "Katashi", "non-dropping-particle" : "", "parse-names" : false, "suffix" : "" } ], "container-title" : "Proc 8th Ann ACM Symp User Interface and Software Technology UIST ACM Press", "id" : "ITEM-2", "issued" : { "date-parts" : [ [ "1995" ] ] }, "page" : "29-36", "title" : "The World through the Computer: Computer Augmented Interaction with Real World Environments", "type" : "article-journal", "volume" : "pages" }, "uris" : [ "http://www.mendeley.com/documents/?uuid=0f2abe59-7096-4ab4-a483-0c9bdbc0c50b" ] }, { "id" : "ITEM-3", "itemData" : { "ISSN" : "12938505", "PMID" : "8850839", "abstract" : "This note addresses the confounding of the term 'presence' with several different distinct aspects of experience. Distinctions should be made between immersion, presence, involvement, emotional response, degree of interest. An analogy with colour science is pursued, specifically the difference between wavelength distribution and perception of colour - where the former is like 'immersion' the latter is like 'presence' (a human response). On top of this colours may be experienced as interesting, emotion-producing and so on. Just as the emotional experience engendered by a colour is not the same as the perception of the colour, which is not a simple function of the wavelength distribution, so involvement, interest or emotional response in a virtual reality is not the same as presence, which is not the same as immersion.", "author" : [ { "dropping-particle" : "", "family" : "Slater", "given" : "Mel", "non-dropping-particle" : "", "parse-names" : false, "suffix" : "" } ], "container-title" : "Emotion", "id" : "ITEM-3", "issued" : { "date-parts" : [ [ "2003" ] ] }, "page" : "1-5", "title" : "A Note on Presence Terminology", "type" : "article-journal", "volume" : "3" }, "uris" : [ "http://www.mendeley.com/documents/?uuid=fb1940e5-3bc9-4b6b-868a-2d4f2e3c0551" ] } ], "mendeley" : { "formattedCitation" : "(Milgram &amp; Kishino, 1994; Rekimoto &amp; Nagao, 1995; Slater, 2003)", "plainTextFormattedCitation" : "(Milgram &amp; Kishino, 1994; Rekimoto &amp; Nagao, 1995; Slater, 2003)", "previouslyFormattedCitation" : "(Milgram &amp; Kishino, 1994; Rekimoto &amp; Nagao, 1995; Slater, 2003)" }, "properties" : { "noteIndex" : 25 }, "schema" : "https://github.com/citation-style-language/schema/raw/master/csl-citation.json" }</w:instrText>
      </w:r>
      <w:r>
        <w:fldChar w:fldCharType="separate"/>
      </w:r>
      <w:r w:rsidRPr="00C141C7">
        <w:rPr>
          <w:noProof/>
        </w:rPr>
        <w:t>(Milgram &amp; Kishino, 1994; Rekimoto &amp; Nagao, 1995; Slater, 2003)</w:t>
      </w:r>
      <w:ins w:id="223" w:author="Autor">
        <w:r>
          <w:fldChar w:fldCharType="end"/>
        </w:r>
      </w:ins>
    </w:p>
    <w:p w14:paraId="34E9C662" w14:textId="6185A0F5" w:rsidR="00C141C7" w:rsidRPr="00C141C7" w:rsidRDefault="00C141C7" w:rsidP="00C141C7">
      <w:pPr>
        <w:widowControl w:val="0"/>
        <w:autoSpaceDE w:val="0"/>
        <w:autoSpaceDN w:val="0"/>
        <w:adjustRightInd w:val="0"/>
        <w:ind w:left="480" w:hanging="480"/>
        <w:rPr>
          <w:noProof/>
          <w:szCs w:val="24"/>
        </w:rPr>
      </w:pPr>
      <w:ins w:id="224" w:author="Autor">
        <w:r>
          <w:fldChar w:fldCharType="begin" w:fldLock="1"/>
        </w:r>
        <w:r>
          <w:instrText xml:space="preserve">ADDIN Mendeley Bibliography CSL_BIBLIOGRAPHY </w:instrText>
        </w:r>
      </w:ins>
      <w:r>
        <w:fldChar w:fldCharType="separate"/>
      </w:r>
      <w:r w:rsidRPr="00C141C7">
        <w:rPr>
          <w:noProof/>
          <w:szCs w:val="24"/>
        </w:rPr>
        <w:t xml:space="preserve">Milgram, P., &amp; Kishino, F. (1994). Taxonomy of mixed reality visual displays. </w:t>
      </w:r>
      <w:r w:rsidRPr="00C141C7">
        <w:rPr>
          <w:i/>
          <w:iCs/>
          <w:noProof/>
          <w:szCs w:val="24"/>
        </w:rPr>
        <w:t>IEICE Transactions on Information and Systems</w:t>
      </w:r>
      <w:r w:rsidRPr="00C141C7">
        <w:rPr>
          <w:noProof/>
          <w:szCs w:val="24"/>
        </w:rPr>
        <w:t xml:space="preserve">, </w:t>
      </w:r>
      <w:r w:rsidRPr="00C141C7">
        <w:rPr>
          <w:i/>
          <w:iCs/>
          <w:noProof/>
          <w:szCs w:val="24"/>
        </w:rPr>
        <w:t>E77</w:t>
      </w:r>
      <w:r w:rsidRPr="00C141C7">
        <w:rPr>
          <w:noProof/>
          <w:szCs w:val="24"/>
        </w:rPr>
        <w:t>–</w:t>
      </w:r>
      <w:r w:rsidRPr="00C141C7">
        <w:rPr>
          <w:i/>
          <w:iCs/>
          <w:noProof/>
          <w:szCs w:val="24"/>
        </w:rPr>
        <w:t>D</w:t>
      </w:r>
      <w:r w:rsidRPr="00C141C7">
        <w:rPr>
          <w:noProof/>
          <w:szCs w:val="24"/>
        </w:rPr>
        <w:t>(12), 1321–1329. https://doi.org/10.1.1.102.4646</w:t>
      </w:r>
    </w:p>
    <w:p w14:paraId="076C5CD8" w14:textId="77777777" w:rsidR="00C141C7" w:rsidRPr="00C141C7" w:rsidRDefault="00C141C7" w:rsidP="00C141C7">
      <w:pPr>
        <w:widowControl w:val="0"/>
        <w:autoSpaceDE w:val="0"/>
        <w:autoSpaceDN w:val="0"/>
        <w:adjustRightInd w:val="0"/>
        <w:ind w:left="480" w:hanging="480"/>
        <w:rPr>
          <w:noProof/>
          <w:szCs w:val="24"/>
        </w:rPr>
      </w:pPr>
      <w:r w:rsidRPr="00C141C7">
        <w:rPr>
          <w:noProof/>
          <w:szCs w:val="24"/>
        </w:rPr>
        <w:t xml:space="preserve">Rekimoto, J., &amp; Nagao, K. (1995). The World through the Computer: Computer Augmented Interaction with Real World Environments. </w:t>
      </w:r>
      <w:r w:rsidRPr="00C141C7">
        <w:rPr>
          <w:i/>
          <w:iCs/>
          <w:noProof/>
          <w:szCs w:val="24"/>
        </w:rPr>
        <w:t>Proc 8th Ann ACM Symp User Interface and Software Technology UIST ACM Press</w:t>
      </w:r>
      <w:r w:rsidRPr="00C141C7">
        <w:rPr>
          <w:noProof/>
          <w:szCs w:val="24"/>
        </w:rPr>
        <w:t xml:space="preserve">, </w:t>
      </w:r>
      <w:r w:rsidRPr="00C141C7">
        <w:rPr>
          <w:i/>
          <w:iCs/>
          <w:noProof/>
          <w:szCs w:val="24"/>
        </w:rPr>
        <w:t>pages</w:t>
      </w:r>
      <w:r w:rsidRPr="00C141C7">
        <w:rPr>
          <w:noProof/>
          <w:szCs w:val="24"/>
        </w:rPr>
        <w:t>, 29–36. https://doi.org/10.1145/215585.215639</w:t>
      </w:r>
    </w:p>
    <w:p w14:paraId="633289A2" w14:textId="77777777" w:rsidR="00C141C7" w:rsidRPr="00C141C7" w:rsidRDefault="00C141C7" w:rsidP="00C141C7">
      <w:pPr>
        <w:widowControl w:val="0"/>
        <w:autoSpaceDE w:val="0"/>
        <w:autoSpaceDN w:val="0"/>
        <w:adjustRightInd w:val="0"/>
        <w:ind w:left="480" w:hanging="480"/>
        <w:rPr>
          <w:noProof/>
        </w:rPr>
      </w:pPr>
      <w:r w:rsidRPr="00C141C7">
        <w:rPr>
          <w:noProof/>
          <w:szCs w:val="24"/>
        </w:rPr>
        <w:t xml:space="preserve">Slater, M. (2003). A Note on Presence Terminology. </w:t>
      </w:r>
      <w:r w:rsidRPr="00C141C7">
        <w:rPr>
          <w:i/>
          <w:iCs/>
          <w:noProof/>
          <w:szCs w:val="24"/>
        </w:rPr>
        <w:t>Emotion</w:t>
      </w:r>
      <w:r w:rsidRPr="00C141C7">
        <w:rPr>
          <w:noProof/>
          <w:szCs w:val="24"/>
        </w:rPr>
        <w:t xml:space="preserve">, </w:t>
      </w:r>
      <w:r w:rsidRPr="00C141C7">
        <w:rPr>
          <w:i/>
          <w:iCs/>
          <w:noProof/>
          <w:szCs w:val="24"/>
        </w:rPr>
        <w:t>3</w:t>
      </w:r>
      <w:r w:rsidRPr="00C141C7">
        <w:rPr>
          <w:noProof/>
          <w:szCs w:val="24"/>
        </w:rPr>
        <w:t>, 1–5.</w:t>
      </w:r>
    </w:p>
    <w:p w14:paraId="3113942A" w14:textId="63EBA0D3" w:rsidR="00FA5517" w:rsidDel="00C141C7" w:rsidRDefault="00C141C7" w:rsidP="008E7D87">
      <w:pPr>
        <w:pStyle w:val="Folgeabsatz"/>
        <w:rPr>
          <w:del w:id="225" w:author="Autor"/>
        </w:rPr>
      </w:pPr>
      <w:ins w:id="226" w:author="Autor">
        <w:r>
          <w:fldChar w:fldCharType="end"/>
        </w:r>
      </w:ins>
    </w:p>
    <w:p w14:paraId="5727EE0A" w14:textId="213923FA" w:rsidR="00FA5517" w:rsidDel="00C141C7" w:rsidRDefault="00FA5517" w:rsidP="008E7D87">
      <w:pPr>
        <w:pStyle w:val="Folgeabsatz"/>
        <w:rPr>
          <w:del w:id="227" w:author="Autor"/>
        </w:rPr>
      </w:pPr>
    </w:p>
    <w:p w14:paraId="31E3ED38" w14:textId="2825E7F7" w:rsidR="00FA5517" w:rsidDel="00C141C7" w:rsidRDefault="00FA5517" w:rsidP="008E7D87">
      <w:pPr>
        <w:pStyle w:val="Folgeabsatz"/>
        <w:rPr>
          <w:del w:id="228" w:author="Autor"/>
        </w:rPr>
      </w:pPr>
    </w:p>
    <w:p w14:paraId="1010534A" w14:textId="5140C6C5" w:rsidR="00FA5517" w:rsidDel="00C141C7" w:rsidRDefault="00FA5517" w:rsidP="008E7D87">
      <w:pPr>
        <w:pStyle w:val="Folgeabsatz"/>
        <w:rPr>
          <w:del w:id="229" w:author="Autor"/>
        </w:rPr>
      </w:pPr>
    </w:p>
    <w:p w14:paraId="5D57FE78" w14:textId="3D165DD1" w:rsidR="00FA5517" w:rsidDel="00C141C7" w:rsidRDefault="00FA5517" w:rsidP="008E7D87">
      <w:pPr>
        <w:pStyle w:val="Folgeabsatz"/>
        <w:rPr>
          <w:del w:id="230" w:author="Autor"/>
        </w:rPr>
      </w:pPr>
    </w:p>
    <w:p w14:paraId="13CA3177" w14:textId="1E19E422" w:rsidR="00FA5517" w:rsidDel="00C141C7" w:rsidRDefault="00FA5517" w:rsidP="008E7D87">
      <w:pPr>
        <w:pStyle w:val="Folgeabsatz"/>
        <w:rPr>
          <w:del w:id="231" w:author="Autor"/>
        </w:rPr>
      </w:pPr>
    </w:p>
    <w:p w14:paraId="4ED85CF9" w14:textId="6251B195" w:rsidR="00FA5517" w:rsidDel="00C141C7" w:rsidRDefault="00FA5517" w:rsidP="008E7D87">
      <w:pPr>
        <w:pStyle w:val="Folgeabsatz"/>
        <w:rPr>
          <w:del w:id="232" w:author="Autor"/>
        </w:rPr>
      </w:pPr>
    </w:p>
    <w:p w14:paraId="5D73A5E1" w14:textId="77777777" w:rsidR="00FA5517" w:rsidRDefault="00FA5517" w:rsidP="008E7D87">
      <w:pPr>
        <w:pStyle w:val="Folgeabsatz"/>
      </w:pPr>
    </w:p>
    <w:p w14:paraId="5D2DE42B" w14:textId="65F84026" w:rsidR="004F1D8D" w:rsidRDefault="004F1D8D" w:rsidP="004F1D8D">
      <w:pPr>
        <w:pStyle w:val="berschrift3"/>
      </w:pPr>
      <w:bookmarkStart w:id="233" w:name="_Toc502322088"/>
      <w:r>
        <w:t>Anwendungs</w:t>
      </w:r>
      <w:r w:rsidR="00721B9E">
        <w:t>fälle</w:t>
      </w:r>
      <w:bookmarkEnd w:id="233"/>
    </w:p>
    <w:p w14:paraId="114819CD" w14:textId="7317C158" w:rsidR="009C621E" w:rsidRDefault="009C621E" w:rsidP="009C621E">
      <w:r>
        <w:t xml:space="preserve">Neben den genannten Beispielen in Punkt 2.2.1 gibt es große Anzahl weiterer Anwendungsmöglichkeiten von Virtual Reality </w:t>
      </w:r>
      <w:r w:rsidR="008502C8">
        <w:t xml:space="preserve">als Unterstützung und zur Visualisierung von </w:t>
      </w:r>
      <w:r>
        <w:t xml:space="preserve"> </w:t>
      </w:r>
      <w:r w:rsidR="008502C8">
        <w:t xml:space="preserve">Daten und Objekten. </w:t>
      </w:r>
      <w:r w:rsidR="007C189C">
        <w:t xml:space="preserve">Wie Döner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der Punkt </w:t>
      </w:r>
      <w:r w:rsidR="00727791" w:rsidRPr="00727791">
        <w:rPr>
          <w:i/>
        </w:rPr>
        <w:t>Serious Games (2.1.1.2)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w:t>
      </w:r>
      <w:r w:rsidR="0027488F">
        <w:lastRenderedPageBreak/>
        <w:t xml:space="preserve">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2C43F6CD" w14:textId="5FA4CE63" w:rsidR="00F52734" w:rsidRDefault="00495B89" w:rsidP="00F52734">
      <w:pPr>
        <w:pStyle w:val="Folgeabsatz"/>
      </w:pPr>
      <w:r>
        <w:t>Eckhardt, Huttner und Robra-Bissantz</w:t>
      </w:r>
      <w:r w:rsidR="00F80737">
        <w:t xml:space="preserve"> (2015) erstellen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 xml:space="preserve">ardboard (Coz, Plagemann und Smus, 2015) Vorlesungsinhalte </w:t>
      </w:r>
      <w:r w:rsidR="0017617E">
        <w:t>präsentiert werden und diese die Möglichkeit haben ihre Lernzeiten individuell einzuteilen.</w:t>
      </w:r>
      <w:r w:rsidR="006D0EC8">
        <w:t xml:space="preserve"> Die Nutzer befinden sich hierzu in mehreren virtuellen Räumen, in denen sich Inhalte aus der Vorlesung, z.B. in der Form eines eBooks, befinden.</w:t>
      </w:r>
      <w:r w:rsidR="0017617E">
        <w:t xml:space="preserve"> Der Aspekt der Gamification, also der spielerischen Auseinandersetzung mit nicht-spielerischen Themen (Detderding, Khaled, Nacke und Dixon, 2011), wird hier verwendet um die Motivation der Nutzer aufrecht zu erhalten. </w:t>
      </w:r>
    </w:p>
    <w:p w14:paraId="6E0164F4" w14:textId="77777777" w:rsidR="00CD2673" w:rsidRDefault="00CD2673" w:rsidP="00F52734">
      <w:pPr>
        <w:pStyle w:val="Folgeabsatz"/>
      </w:pPr>
    </w:p>
    <w:p w14:paraId="468ACC31" w14:textId="77777777" w:rsidR="00CD2673" w:rsidRDefault="00CD2673" w:rsidP="00F52734">
      <w:pPr>
        <w:pStyle w:val="Folgeabsatz"/>
      </w:pPr>
    </w:p>
    <w:p w14:paraId="55C84ED6" w14:textId="00855C2F" w:rsidR="00CD2673" w:rsidRPr="00F52734" w:rsidRDefault="00CD2673" w:rsidP="00F52734">
      <w:pPr>
        <w:pStyle w:val="Folgeabsatz"/>
      </w:pPr>
      <w:r>
        <w:t>LEHRE</w:t>
      </w:r>
    </w:p>
    <w:p w14:paraId="172E34E5" w14:textId="412EFDD7" w:rsidR="00CD2673" w:rsidRDefault="006D0EC8" w:rsidP="00F52734">
      <w:pPr>
        <w:pStyle w:val="Folgeabsatz"/>
        <w:jc w:val="left"/>
      </w:pPr>
      <w:r>
        <w:t xml:space="preserve">Hoffman und Vu (1997) nutzten bereits 1997 Virtual Reality um biologische Konzepte und Wissen über Zellen zu vermitteln. </w:t>
      </w:r>
    </w:p>
    <w:p w14:paraId="42CCE72A" w14:textId="77777777" w:rsidR="0014492F" w:rsidRDefault="0014492F" w:rsidP="00F52734">
      <w:pPr>
        <w:pStyle w:val="Folgeabsatz"/>
        <w:jc w:val="left"/>
      </w:pPr>
    </w:p>
    <w:p w14:paraId="49CD09BA" w14:textId="0810011B" w:rsidR="0014492F" w:rsidRDefault="0014492F" w:rsidP="00F52734">
      <w:pPr>
        <w:pStyle w:val="Folgeabsatz"/>
        <w:jc w:val="left"/>
      </w:pPr>
      <w:r>
        <w:t>INDUSTRIE</w:t>
      </w:r>
    </w:p>
    <w:p w14:paraId="1670FFBF" w14:textId="011D58E2" w:rsidR="0014492F" w:rsidRDefault="005658E3" w:rsidP="00F52734">
      <w:pPr>
        <w:pStyle w:val="Folgeabsatz"/>
        <w:jc w:val="left"/>
      </w:pPr>
      <w:r>
        <w:t>MEDIZIN</w:t>
      </w:r>
    </w:p>
    <w:p w14:paraId="345E8108" w14:textId="01670E17"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 xml:space="preserve">Während der Behandlung wurden das Verhalten und Äußerungen bzgl. Schmerz und Angst sowie der Puls des Patienten beobachtet. Die Ergebnisse (ruhigerer Puls und geringeres </w:t>
      </w:r>
      <w:r w:rsidR="00F837CA">
        <w:lastRenderedPageBreak/>
        <w:t>Schmerzempfinde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23E43F72" w14:textId="77777777" w:rsidR="005658E3" w:rsidRDefault="005658E3" w:rsidP="00F52734">
      <w:pPr>
        <w:pStyle w:val="Folgeabsatz"/>
        <w:jc w:val="left"/>
      </w:pPr>
    </w:p>
    <w:p w14:paraId="62AFE30C" w14:textId="2888D1C5" w:rsidR="00CD2673" w:rsidRDefault="00CD2673" w:rsidP="00F52734">
      <w:pPr>
        <w:pStyle w:val="Folgeabsatz"/>
        <w:jc w:val="left"/>
      </w:pPr>
      <w:r>
        <w:t>GAMING</w:t>
      </w:r>
    </w:p>
    <w:p w14:paraId="0E066E12" w14:textId="1556F1D7" w:rsidR="00CD2673" w:rsidRDefault="00CD2673" w:rsidP="007C189C">
      <w:pPr>
        <w:pStyle w:val="Folgeabsatz"/>
      </w:pPr>
      <w:r w:rsidRPr="00CD2673">
        <w:t xml:space="preserve">In „An Ant’s Life“ (Leo, Tsai, Yoon und Liu, 2015) muss der Spieler </w:t>
      </w:r>
      <w:r>
        <w:t xml:space="preserve">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  Zudem wurde der Spieler in der realen </w:t>
      </w:r>
      <w:r>
        <w:lastRenderedPageBreak/>
        <w:t>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4">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234" w:name="_Toc502322127"/>
      <w:r>
        <w:t xml:space="preserve">Abbildung </w:t>
      </w:r>
      <w:r w:rsidR="00131D96">
        <w:fldChar w:fldCharType="begin"/>
      </w:r>
      <w:r w:rsidR="00131D96">
        <w:instrText xml:space="preserve"> SEQ Abbildung \* ARABIC </w:instrText>
      </w:r>
      <w:r w:rsidR="00131D96">
        <w:fldChar w:fldCharType="separate"/>
      </w:r>
      <w:r w:rsidR="009764C3">
        <w:rPr>
          <w:noProof/>
        </w:rPr>
        <w:t>7</w:t>
      </w:r>
      <w:r w:rsidR="00131D96">
        <w:rPr>
          <w:noProof/>
        </w:rPr>
        <w:fldChar w:fldCharType="end"/>
      </w:r>
      <w:r>
        <w:t>: „An Ant’s Life“ (Leo et al., 2015)</w:t>
      </w:r>
      <w:bookmarkEnd w:id="234"/>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2E632A2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(QUELLE) entgegen, da die Bewegungen im echten Leben auf die des Spiels zutreffen. Es konnte festgestellt werden, dass die Spieler beim Spielen mehr Spaß </w:t>
      </w:r>
      <w:r w:rsidR="0014492F">
        <w:rPr>
          <w:szCs w:val="22"/>
        </w:rPr>
        <w:lastRenderedPageBreak/>
        <w:t>als in e</w:t>
      </w:r>
      <w:r w:rsidR="0070005C">
        <w:rPr>
          <w:szCs w:val="22"/>
        </w:rPr>
        <w:t>inem stehenden Fahrzeug hatten. Durch Forschung in diesem Bereich könnte es möglich sein, das Problem der simulator sickness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235" w:name="_Toc502322089"/>
      <w:r>
        <w:t>Virtual Reality und Exertion Games</w:t>
      </w:r>
      <w:bookmarkEnd w:id="235"/>
    </w:p>
    <w:p w14:paraId="1E62FA46" w14:textId="1B7B18FF" w:rsidR="009520C3" w:rsidRPr="004E2DD9" w:rsidRDefault="00C70C90" w:rsidP="009520C3">
      <w:r>
        <w:t xml:space="preserve">Wie bereits in Punkt </w:t>
      </w:r>
      <w:r w:rsidRPr="00C70C90">
        <w:rPr>
          <w:i/>
        </w:rPr>
        <w:t xml:space="preserve">2.1.1.1 </w:t>
      </w:r>
      <w:ins w:id="236" w:author="Autor">
        <w:r w:rsidR="00B16A63">
          <w:rPr>
            <w:i/>
          </w:rPr>
          <w:t>„</w:t>
        </w:r>
      </w:ins>
      <w:r w:rsidRPr="00C70C90">
        <w:rPr>
          <w:i/>
        </w:rPr>
        <w:t>Exertion Games</w:t>
      </w:r>
      <w:ins w:id="237" w:author="Autor">
        <w:r w:rsidR="00B16A63">
          <w:rPr>
            <w:i/>
          </w:rPr>
          <w:t>“</w:t>
        </w:r>
      </w:ins>
      <w:r>
        <w:rPr>
          <w:i/>
        </w:rPr>
        <w:t xml:space="preserve"> </w:t>
      </w:r>
      <w:r>
        <w:t xml:space="preserve">beschrieben, zeichnen sich </w:t>
      </w:r>
      <w:ins w:id="238" w:author="Autor">
        <w:r w:rsidR="00B16A63">
          <w:t>„</w:t>
        </w:r>
      </w:ins>
      <w:r>
        <w:t>Exertion Games</w:t>
      </w:r>
      <w:ins w:id="239" w:author="Autor">
        <w:r w:rsidR="00B16A63">
          <w:t>“</w:t>
        </w:r>
      </w:ins>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240" w:author="Autor">
        <w:r w:rsidR="00D76704">
          <w:t xml:space="preserve"> </w:t>
        </w:r>
      </w:ins>
      <w:r w:rsidR="00A60F0D">
        <w:t>der Nintendo Wii oder der Xbox mit Kinect oder aber</w:t>
      </w:r>
      <w:ins w:id="241"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aum getrackt werden, wodurch auch die Position des Spielers in der virtuellen Welt darauf angepasst werden kann. Neben dem HMD gibt es bereits neue Eingabemöglichkeiten, die 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17B08833"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 xml:space="preserve">en vier Spiele, die jeweils verschiedene Bewegungen mit Armen oder Füßen erforderten, aus dem Steam Shop ausgewählt, </w:t>
      </w:r>
      <w:del w:id="242" w:author="Autor">
        <w:r w:rsidR="003F2189" w:rsidDel="00D76704">
          <w:delText>die mit der HTC Vive gespielt wurden</w:delText>
        </w:r>
      </w:del>
      <w:ins w:id="243" w:author="Autor">
        <w:r w:rsidR="00D76704">
          <w:t>und mit der HTC Vive gespielt</w:t>
        </w:r>
      </w:ins>
      <w:r w:rsidR="003F2189">
        <w:t xml:space="preserve">. </w:t>
      </w:r>
      <w:r w:rsidR="00F57444">
        <w:t xml:space="preserve">Die Ergebnisse lassen darauf schließen, dass </w:t>
      </w:r>
      <w:r w:rsidR="00C93934">
        <w:t xml:space="preserve">die Belastung bei </w:t>
      </w:r>
      <w:ins w:id="244" w:author="Autor">
        <w:r w:rsidR="00D76704">
          <w:t>„</w:t>
        </w:r>
      </w:ins>
      <w:r w:rsidR="004818C4">
        <w:t>Exer Games</w:t>
      </w:r>
      <w:ins w:id="245"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 xml:space="preserve">Bei hoher Vereinnahmung des </w:t>
      </w:r>
      <w:r w:rsidR="00C93934">
        <w:lastRenderedPageBreak/>
        <w:t>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19E3C6C" w14:textId="277D7D6A" w:rsidR="00BB61F8" w:rsidRDefault="00BB61F8" w:rsidP="005A15FA">
      <w:pPr>
        <w:pStyle w:val="Folgeabsatz"/>
        <w:numPr>
          <w:ilvl w:val="0"/>
          <w:numId w:val="5"/>
        </w:numPr>
      </w:pPr>
      <w:r>
        <w:t xml:space="preserve">Das Spiel soll so designed 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0F460983" w14:textId="3F8EDF92" w:rsidR="00C93934" w:rsidRDefault="006A302F" w:rsidP="00191168">
      <w:pPr>
        <w:pStyle w:val="Folgeabsatz"/>
      </w:pPr>
      <w:r>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der Gegner auszuweichen muss der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lastRenderedPageBreak/>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5">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246" w:name="_Toc502322128"/>
      <w:r>
        <w:t xml:space="preserve">Abbildung </w:t>
      </w:r>
      <w:r w:rsidR="00131D96">
        <w:fldChar w:fldCharType="begin"/>
      </w:r>
      <w:r w:rsidR="00131D96">
        <w:instrText xml:space="preserve"> SEQ Abbildung \* ARABIC </w:instrText>
      </w:r>
      <w:r w:rsidR="00131D96">
        <w:fldChar w:fldCharType="separate"/>
      </w:r>
      <w:r w:rsidR="009764C3">
        <w:rPr>
          <w:noProof/>
        </w:rPr>
        <w:t>8</w:t>
      </w:r>
      <w:r w:rsidR="00131D96">
        <w:rPr>
          <w:noProof/>
        </w:rPr>
        <w:fldChar w:fldCharType="end"/>
      </w:r>
      <w:r>
        <w:t>: Ausschnitt aus dem Spiel „snowballz“ (Yoo et al., 2017)</w:t>
      </w:r>
      <w:bookmarkEnd w:id="246"/>
    </w:p>
    <w:p w14:paraId="024E3F16" w14:textId="469AA321" w:rsidR="008E7D87" w:rsidRDefault="00A56991" w:rsidP="008E7D87">
      <w:pPr>
        <w:pStyle w:val="Folgeabsatz"/>
        <w:rPr>
          <w:ins w:id="247" w:author="Autor"/>
        </w:rPr>
      </w:pPr>
      <w:r>
        <w:t xml:space="preserve">Um festzustellen, ob Spieler durch VR Exertion Games dazu motiviert werden können diese für regelmäßige sportliche Aktivität zu nutzen entwickelten Tang, Leung, Ng, Hui, Kong und Pang (2016) ein VR-Spiel das sich die Muskelaktivität des Spielers zu Nutzen machte. Hierfür verwendeten sie ein VR Headset, die Kinect sowie günstige Sensoren zur Messung der Muskelaktivität. Bei Letzterem handelt es sich um einen MyoWare-Sensor (QUELLE), welcher am Arm des Spielers festgemacht wurde. Durch ihn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Gefallen daran fanden, sich durch das Spiel sportlich zu betätigen und dies auch wieder tun </w:t>
      </w:r>
      <w:commentRangeStart w:id="248"/>
      <w:commentRangeStart w:id="249"/>
      <w:r w:rsidR="00BD41B9">
        <w:t>würden</w:t>
      </w:r>
      <w:commentRangeEnd w:id="248"/>
      <w:r w:rsidR="00C141C7">
        <w:rPr>
          <w:rStyle w:val="Kommentarzeichen"/>
        </w:rPr>
        <w:commentReference w:id="248"/>
      </w:r>
      <w:commentRangeEnd w:id="249"/>
      <w:r w:rsidR="000A31DC">
        <w:rPr>
          <w:rStyle w:val="Kommentarzeichen"/>
        </w:rPr>
        <w:commentReference w:id="249"/>
      </w:r>
      <w:r w:rsidR="00BD41B9">
        <w:t xml:space="preserve">. </w:t>
      </w:r>
    </w:p>
    <w:p w14:paraId="35710F7E" w14:textId="4C08B162" w:rsidR="00C141C7" w:rsidRDefault="00D76704" w:rsidP="008E7D87">
      <w:pPr>
        <w:pStyle w:val="Folgeabsatz"/>
      </w:pPr>
      <w:ins w:id="250" w:author="Autor">
        <w:r>
          <w:t xml:space="preserve">Zusammenfassend kann gesagt werden, dass „Exertion Games“ in VR tatsächlich eine Alternative zu traditionellen sportlichen Aktivitäten bieten können. </w:t>
        </w:r>
        <w:r w:rsidR="00E57E59">
          <w:t xml:space="preserve">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w:t>
        </w:r>
        <w:r w:rsidR="00E57E59">
          <w:lastRenderedPageBreak/>
          <w:t>sportliche Betätigungen heranzuführen oder um die Motivation dafür längerfristig hoch zu halten.</w:t>
        </w:r>
      </w:ins>
    </w:p>
    <w:p w14:paraId="1AFB6D73" w14:textId="1E807FA2" w:rsidR="009C0962" w:rsidRDefault="003702E2" w:rsidP="008E7D87">
      <w:pPr>
        <w:pStyle w:val="Folgeabsatz"/>
      </w:pPr>
      <w:ins w:id="251" w:author="Autor">
        <w:r>
          <w:t>--- ENDE KORREKTUR 0.1 MD---</w:t>
        </w:r>
      </w:ins>
    </w:p>
    <w:p w14:paraId="3AA29D15" w14:textId="57219358" w:rsidR="009C0962" w:rsidRDefault="009C0962" w:rsidP="009C0962">
      <w:pPr>
        <w:pStyle w:val="berschrift3"/>
      </w:pPr>
      <w:bookmarkStart w:id="252" w:name="_Toc502322090"/>
      <w:r>
        <w:t>Interaktionsdesign für Virtual Reality</w:t>
      </w:r>
      <w:bookmarkEnd w:id="252"/>
    </w:p>
    <w:p w14:paraId="643EC53D" w14:textId="5374C724" w:rsidR="009C0962" w:rsidRDefault="006B57C2" w:rsidP="009C0962">
      <w:r>
        <w:t xml:space="preserve">Der Kern der Mensch-Computer-Interaktion (MCI) ist gute Usability (DEF. BZW. QUELLE??). Das Ziel ist es, unter Berücksichtigung von Erkenntnissen aus der Informatik, Psychologie, Kognitionswissenschaften, etc. Schnittstellen einfach zu gestalten. </w:t>
      </w:r>
      <w:r w:rsidR="00843670">
        <w:t>Dörner, Geiger, Oppermann</w:t>
      </w:r>
      <w:del w:id="253"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w:t>
      </w:r>
      <w:r w:rsidR="0048412C">
        <w:t xml:space="preserve"> </w:t>
      </w:r>
      <w:r w:rsidR="00AC1129">
        <w:t xml:space="preserve">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 xml:space="preserve">die Aktivitäten zur Interaktion, die in einem anderen Teilbereich stattfinden, definiert (Benford &amp; Fahlén, 1993). Bei direkten Zeigegeräten, wie z.B. einem Zeigestab mit dem Cursor an der Spitze, werden absolute Koordinaten zur Manipulation verwendet, was </w:t>
      </w:r>
      <w:r>
        <w:lastRenderedPageBreak/>
        <w:t>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60E892FD" w:rsidR="0025490C" w:rsidRDefault="00666562" w:rsidP="00365CA3">
      <w:pPr>
        <w:pStyle w:val="Folgeabsatz"/>
      </w:pPr>
      <w:r>
        <w:t xml:space="preserve">Das Midas Touch Problem </w:t>
      </w:r>
      <w:r w:rsidR="00365CA3">
        <w:t xml:space="preserve">(Jacob, 1990) beschreibt den Umstand, dass bei der Selektion mit den Augen, die weit blicken und schnell fokussieren könne, nicht nur das gewünschte Objekte, sondern auch alle anderen Objekte auf dem Blickpfad selektiert werden. Somit könnte der Nutzer nirgendwo mehr hinblicken, ohne unbeabsichtigt automatisch Objekte zu selektieren, was für den Nutzer sehr unkomfortabel sein würde. </w:t>
      </w:r>
      <w:r w:rsidR="008358F4">
        <w:t>Zu diesem Zweck, wurden fünf Fragen entwickelt, die sich an Gestalter interaktiver Systeme richten (Belotti, Back, Edwards, Grinter, Henderson &amp; Lopes, 2002):</w:t>
      </w: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55BEC78" w14:textId="5FE83C1E" w:rsidR="00365CA3" w:rsidRPr="00365CA3" w:rsidRDefault="00365CA3" w:rsidP="00365CA3">
      <w:pPr>
        <w:pStyle w:val="Folgeabsatz"/>
        <w:ind w:firstLine="0"/>
      </w:pPr>
      <w:r>
        <w:lastRenderedPageBreak/>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36D700D5" w:rsidR="009C0962" w:rsidRDefault="00252295" w:rsidP="00252295">
      <w:pPr>
        <w:pStyle w:val="Folgeabsatz"/>
        <w:ind w:firstLine="0"/>
      </w:pPr>
      <w:r>
        <w:t xml:space="preserve">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674F00">
        <w:t xml:space="preserve"> Nähe des Objekts bewegen muss. </w:t>
      </w:r>
    </w:p>
    <w:p w14:paraId="7147B51B" w14:textId="054C875F" w:rsidR="00674F00" w:rsidRDefault="00674F00" w:rsidP="00674F00">
      <w:pPr>
        <w:pStyle w:val="Folgeabsatz"/>
        <w:rPr>
          <w:i/>
        </w:rPr>
      </w:pPr>
      <w:r>
        <w:t xml:space="preserve">Die </w:t>
      </w:r>
      <w:r>
        <w:rPr>
          <w:i/>
        </w:rPr>
        <w:t xml:space="preserve">egozentrische Manipulation </w:t>
      </w:r>
      <w:r>
        <w:t xml:space="preserve">ist der Nutzer selbst Teil der virtuellen Welt und sieht alles aus der Ich-Perspektive und ist somit sehr präsent in der Virtuellen Realität. Bei der </w:t>
      </w:r>
      <w:r>
        <w:rPr>
          <w:i/>
        </w:rPr>
        <w:t xml:space="preserve">exozentrischen Manipulation </w:t>
      </w:r>
      <w:r>
        <w:t xml:space="preserve">befindet sich der Nutzer außerhalb der virtuellen Umgebung und nimmt diese von außen wahr. Diese Perspektive kann hilfreich sein, wenn der Umgang mit komplexen räumlichen Inhalten priorisiert werden soll. Ein Beispiel hierfür sind </w:t>
      </w:r>
      <w:r>
        <w:rPr>
          <w:i/>
        </w:rPr>
        <w:t>World-In-Miniature (WIM) Techniken</w:t>
      </w:r>
      <w:r w:rsidR="00A03F1E">
        <w:rPr>
          <w:i/>
        </w:rPr>
        <w:t xml:space="preserve"> </w:t>
      </w:r>
      <w:r w:rsidR="00A03F1E">
        <w:t>(Abb. 6)</w:t>
      </w:r>
      <w:r>
        <w:rPr>
          <w:i/>
        </w:rPr>
        <w:t xml:space="preserve">. </w:t>
      </w:r>
    </w:p>
    <w:p w14:paraId="66E75CCF" w14:textId="77777777" w:rsidR="00A03F1E" w:rsidRDefault="00A03F1E" w:rsidP="00A03F1E">
      <w:pPr>
        <w:pStyle w:val="Folgeabsatz"/>
        <w:keepNext/>
        <w:jc w:val="center"/>
      </w:pPr>
      <w:r>
        <w:rPr>
          <w:noProof/>
        </w:rPr>
        <w:lastRenderedPageBreak/>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6">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254" w:author="Autor"/>
        </w:rPr>
      </w:pPr>
      <w:bookmarkStart w:id="255" w:name="_Toc502322129"/>
      <w:r>
        <w:t xml:space="preserve">Abbildung </w:t>
      </w:r>
      <w:r w:rsidR="00BB1CD3">
        <w:fldChar w:fldCharType="begin"/>
      </w:r>
      <w:r w:rsidR="00BB1CD3">
        <w:rPr>
          <w:b w:val="0"/>
          <w:bCs w:val="0"/>
        </w:rPr>
        <w:instrText xml:space="preserve"> SEQ Abbildung \* ARABIC </w:instrText>
      </w:r>
      <w:r w:rsidR="00BB1CD3">
        <w:fldChar w:fldCharType="separate"/>
      </w:r>
      <w:r w:rsidR="009764C3">
        <w:rPr>
          <w:b w:val="0"/>
          <w:bCs w:val="0"/>
          <w:noProof/>
        </w:rPr>
        <w:t>9</w:t>
      </w:r>
      <w:r w:rsidR="00BB1CD3">
        <w:rPr>
          <w:noProof/>
        </w:rPr>
        <w:fldChar w:fldCharType="end"/>
      </w:r>
      <w:r>
        <w:t xml:space="preserve">: Ausschnitt einer World-In-Miniature Ansicht (Stoakley, Conway &amp; Pausch, </w:t>
      </w:r>
      <w:r w:rsidRPr="00A03F1E">
        <w:t>1995)</w:t>
      </w:r>
      <w:bookmarkEnd w:id="255"/>
    </w:p>
    <w:p w14:paraId="05405BB7" w14:textId="77777777" w:rsidR="00D76704" w:rsidRDefault="00D76704">
      <w:pPr>
        <w:pStyle w:val="Beschriftung"/>
        <w:rPr>
          <w:ins w:id="256" w:author="Autor"/>
        </w:rPr>
        <w:pPrChange w:id="257"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344BFF8B"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der Umgebung absetzen. Das </w:t>
      </w:r>
      <w:r w:rsidR="00330117" w:rsidRPr="00330117">
        <w:rPr>
          <w:i/>
        </w:rPr>
        <w:t>Routenwissen</w:t>
      </w:r>
      <w:r w:rsidR="00330117">
        <w:t xml:space="preserve">, oder auch </w:t>
      </w:r>
      <w:r w:rsidR="00330117">
        <w:rPr>
          <w:i/>
        </w:rPr>
        <w:t>prozedurales Wissen</w:t>
      </w:r>
      <w:r w:rsidR="00330117">
        <w:t xml:space="preserve">, ist das Wissen über notwendige Aktionen zur Verfolgung einer Route. Dieses Wissen kann in der virtuellen Welt durch Hilfsmittel wie einem Kompass, Schildern oder Wegmarkierungen </w:t>
      </w:r>
      <w:r w:rsidR="00330117">
        <w:lastRenderedPageBreak/>
        <w:t xml:space="preserve">unterstütz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23B3D91A" w14:textId="6A3E18E6" w:rsidR="009C0962" w:rsidRDefault="00561773" w:rsidP="005A15FA">
      <w:pPr>
        <w:pStyle w:val="Folgeabsatz"/>
        <w:numPr>
          <w:ilvl w:val="0"/>
          <w:numId w:val="7"/>
        </w:numPr>
      </w:pPr>
      <w:r>
        <w:t>Exploration: Nutzer ohne konkretes Ziel, untersucht die Virtuelle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1298FFCA" w14:textId="4D5220E6"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Tracking-System die Bewegungen verfolgt. Das 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24445AA2"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in der Virtuellen </w:t>
      </w:r>
      <w:r w:rsidR="00CD2200">
        <w:lastRenderedPageBreak/>
        <w:t>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435929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xml:space="preserve">- und Softwareentwicklung, d.h. das im Entwicklungsprozess muss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Systematisierung der Entwicklung von VR-Interaktionen. Bowman et al. zerlegen hierbei größere Aufgaben in kleine, immer wiederkehrende Teilaufgaben, wie beispielsweise Selektion und Manipulation von Objekten. </w:t>
      </w:r>
    </w:p>
    <w:p w14:paraId="1235D41F" w14:textId="797C60AD"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r w:rsidR="00F1220E">
        <w:t>WEITER DARAUF EINGEHEN?? (DÖRNER S.182)</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7">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258" w:name="_Toc502322130"/>
      <w:r>
        <w:t xml:space="preserve">Abbildung </w:t>
      </w:r>
      <w:r w:rsidR="00131D96">
        <w:fldChar w:fldCharType="begin"/>
      </w:r>
      <w:r w:rsidR="00131D96">
        <w:instrText xml:space="preserve"> SEQ Abbildung \* ARABIC </w:instrText>
      </w:r>
      <w:r w:rsidR="00131D96">
        <w:fldChar w:fldCharType="separate"/>
      </w:r>
      <w:r w:rsidR="009764C3">
        <w:rPr>
          <w:noProof/>
        </w:rPr>
        <w:t>10</w:t>
      </w:r>
      <w:r w:rsidR="00131D96">
        <w:rPr>
          <w:noProof/>
        </w:rPr>
        <w:fldChar w:fldCharType="end"/>
      </w:r>
      <w:r>
        <w:t>: Iterativer Entwicklungsprozess nach ISO 9241-210 (nach Dörner et al., 2013, S. 181)</w:t>
      </w:r>
      <w:bookmarkEnd w:id="258"/>
    </w:p>
    <w:p w14:paraId="32190778" w14:textId="77777777" w:rsidR="00D76704" w:rsidRDefault="00D76704" w:rsidP="00D61B18">
      <w:pPr>
        <w:pStyle w:val="Zwischenberschriftnichtnummeriert"/>
        <w:rPr>
          <w:ins w:id="259"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01D478BA" w14:textId="77777777" w:rsidR="00D61B18" w:rsidRDefault="00D61B18" w:rsidP="00D61B18">
      <w:pPr>
        <w:pStyle w:val="Zwischenberschriftnichtnummeriert"/>
      </w:pPr>
      <w:r>
        <w:t>Spezifikation von Anforderungen</w:t>
      </w:r>
    </w:p>
    <w:p w14:paraId="4F281637" w14:textId="77777777"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Pr>
          <w:i/>
        </w:rPr>
        <w:t xml:space="preserve">Use Cases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lastRenderedPageBreak/>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260" w:author="Autor"/>
        </w:rPr>
      </w:pPr>
    </w:p>
    <w:p w14:paraId="3D0ED2C3" w14:textId="77777777" w:rsidR="00D61B18" w:rsidDel="009820E0" w:rsidRDefault="00D61B18" w:rsidP="009C0962">
      <w:pPr>
        <w:pStyle w:val="Folgeabsatz"/>
        <w:rPr>
          <w:del w:id="261" w:author="Autor"/>
        </w:rPr>
      </w:pPr>
    </w:p>
    <w:p w14:paraId="7CB86358" w14:textId="77777777" w:rsidR="00D61B18" w:rsidDel="009820E0" w:rsidRDefault="00D61B18" w:rsidP="009C0962">
      <w:pPr>
        <w:pStyle w:val="Folgeabsatz"/>
        <w:rPr>
          <w:del w:id="262" w:author="Autor"/>
        </w:rPr>
      </w:pPr>
    </w:p>
    <w:p w14:paraId="48C8255F" w14:textId="2BCA2698" w:rsidR="00D61B18" w:rsidDel="009820E0" w:rsidRDefault="00D61B18">
      <w:pPr>
        <w:pStyle w:val="Folgeabsatz"/>
        <w:ind w:firstLine="0"/>
        <w:rPr>
          <w:del w:id="263" w:author="Autor"/>
        </w:rPr>
        <w:pPrChange w:id="264" w:author="daniel schmidl" w:date="2017-11-16T11:00:00Z">
          <w:pPr>
            <w:pStyle w:val="Folgeabsatz"/>
          </w:pPr>
        </w:pPrChange>
      </w:pPr>
    </w:p>
    <w:p w14:paraId="414E97D6" w14:textId="0537530A" w:rsidR="00D61B18" w:rsidDel="009820E0" w:rsidRDefault="00D61B18" w:rsidP="009C0962">
      <w:pPr>
        <w:pStyle w:val="Folgeabsatz"/>
        <w:rPr>
          <w:del w:id="265" w:author="Autor"/>
        </w:rPr>
      </w:pPr>
    </w:p>
    <w:p w14:paraId="7F23BCE9" w14:textId="3679547D" w:rsidR="00D61B18" w:rsidDel="009820E0" w:rsidRDefault="00D61B18" w:rsidP="009C0962">
      <w:pPr>
        <w:pStyle w:val="Folgeabsatz"/>
        <w:rPr>
          <w:del w:id="266" w:author="Autor"/>
        </w:rPr>
      </w:pPr>
    </w:p>
    <w:p w14:paraId="1913447D" w14:textId="67AB1F8B" w:rsidR="00D61B18" w:rsidDel="009820E0" w:rsidRDefault="00D61B18" w:rsidP="009C0962">
      <w:pPr>
        <w:pStyle w:val="Folgeabsatz"/>
        <w:rPr>
          <w:del w:id="267" w:author="Autor"/>
        </w:rPr>
      </w:pPr>
    </w:p>
    <w:p w14:paraId="13371D0B" w14:textId="2AE5F30F" w:rsidR="00D61B18" w:rsidDel="009820E0" w:rsidRDefault="00D61B18" w:rsidP="009C0962">
      <w:pPr>
        <w:pStyle w:val="Folgeabsatz"/>
        <w:rPr>
          <w:del w:id="268"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269" w:name="_Toc502322091"/>
      <w:r>
        <w:t>Natural User Interaction</w:t>
      </w:r>
      <w:bookmarkEnd w:id="269"/>
    </w:p>
    <w:p w14:paraId="57964608" w14:textId="54BB229C" w:rsidR="0091588B" w:rsidRDefault="0091588B" w:rsidP="0091588B">
      <w:pPr>
        <w:pStyle w:val="berschrift3"/>
      </w:pPr>
      <w:bookmarkStart w:id="270" w:name="_Toc502322092"/>
      <w:r>
        <w:t>Was ist Natural User Interaction?</w:t>
      </w:r>
      <w:bookmarkEnd w:id="270"/>
    </w:p>
    <w:p w14:paraId="24ACFCF2" w14:textId="53DF1527" w:rsidR="00F8210B" w:rsidDel="00610453" w:rsidRDefault="00F8210B">
      <w:pPr>
        <w:pStyle w:val="Folgeabsatz"/>
        <w:rPr>
          <w:del w:id="271" w:author="Autor"/>
        </w:rPr>
        <w:pPrChange w:id="272" w:author="Autor">
          <w:pPr/>
        </w:pPrChange>
      </w:pPr>
      <w:r>
        <w:t>Das Wachstum und</w:t>
      </w:r>
      <w:ins w:id="273"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Informationen des Gehirns an den Computer, wie z.B. durch die Benutzung einer Maus.</w:t>
      </w:r>
    </w:p>
    <w:p w14:paraId="2217C4C4" w14:textId="77777777" w:rsidR="00610453" w:rsidDel="009820E0" w:rsidRDefault="00610453">
      <w:pPr>
        <w:rPr>
          <w:ins w:id="274" w:author="Autor"/>
          <w:del w:id="275" w:author="Autor"/>
        </w:rPr>
        <w:pPrChange w:id="276" w:author="Autor">
          <w:pPr>
            <w:pStyle w:val="Folgeabsatz"/>
          </w:pPr>
        </w:pPrChange>
      </w:pPr>
    </w:p>
    <w:p w14:paraId="11057A07" w14:textId="4CAD0E5C" w:rsidR="00610453" w:rsidRPr="00610453" w:rsidDel="009820E0" w:rsidRDefault="00610453">
      <w:pPr>
        <w:pStyle w:val="Folgeabsatz"/>
        <w:ind w:firstLine="0"/>
        <w:rPr>
          <w:ins w:id="277" w:author="Autor"/>
          <w:del w:id="278" w:author="Autor"/>
        </w:rPr>
        <w:pPrChange w:id="279" w:author="Autor">
          <w:pPr/>
        </w:pPrChange>
      </w:pPr>
    </w:p>
    <w:p w14:paraId="7C7FBC05" w14:textId="525143D2" w:rsidR="00CB3604" w:rsidDel="009820E0" w:rsidRDefault="00610453">
      <w:pPr>
        <w:pStyle w:val="Folgeabsatz"/>
        <w:ind w:firstLine="0"/>
        <w:rPr>
          <w:del w:id="280" w:author="Autor"/>
        </w:rPr>
        <w:pPrChange w:id="281" w:author="Autor">
          <w:pPr>
            <w:pStyle w:val="Folgeabsatz"/>
          </w:pPr>
        </w:pPrChange>
      </w:pPr>
      <w:ins w:id="282" w:author="Autor">
        <w:del w:id="283" w:author="Autor">
          <w:r w:rsidDel="009820E0">
            <w:delText>KURZE DEF USER INTERFACE</w:delText>
          </w:r>
        </w:del>
      </w:ins>
      <w:del w:id="284" w:author="Autor">
        <w:r w:rsidR="00CB3604" w:rsidDel="009820E0">
          <w:delText>WEITER MIT TEXT VON ARAULLO UND POTTER</w:delText>
        </w:r>
      </w:del>
    </w:p>
    <w:p w14:paraId="73CE953B" w14:textId="12A3AA54" w:rsidR="00CB3604" w:rsidDel="009820E0" w:rsidRDefault="00CB3604">
      <w:pPr>
        <w:rPr>
          <w:ins w:id="285" w:author="Autor"/>
          <w:del w:id="286" w:author="Autor"/>
        </w:rPr>
        <w:pPrChange w:id="287" w:author="Autor">
          <w:pPr>
            <w:pStyle w:val="Folgeabsatz"/>
          </w:pPr>
        </w:pPrChange>
      </w:pPr>
    </w:p>
    <w:p w14:paraId="04E45FA2" w14:textId="77777777" w:rsidR="00610453" w:rsidRPr="00610453" w:rsidRDefault="00610453">
      <w:pPr>
        <w:pStyle w:val="Folgeabsatz"/>
        <w:ind w:firstLine="0"/>
        <w:pPrChange w:id="288"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289" w:author="Autor">
        <w:r w:rsidR="009873BA">
          <w:t>&amp;</w:t>
        </w:r>
      </w:ins>
      <w:del w:id="290" w:author="Autor">
        <w:r w:rsidDel="009873BA">
          <w:delText>und</w:delText>
        </w:r>
      </w:del>
      <w:r>
        <w:t xml:space="preserve"> W</w:t>
      </w:r>
      <w:ins w:id="291" w:author="Autor">
        <w:r w:rsidR="009873BA">
          <w:t>ix</w:t>
        </w:r>
      </w:ins>
      <w:del w:id="292" w:author="Autor">
        <w:r w:rsidDel="009873BA">
          <w:delText>ils</w:delText>
        </w:r>
      </w:del>
      <w:r>
        <w:t>on (2011) stellt er eine „Designphilosophie“ sowie eine „Quelle für Metriken zur Ermöglichung eines iterativen Prozesses um ein Produkt zu erzeugen“</w:t>
      </w:r>
      <w:ins w:id="293" w:author="Autor">
        <w:r w:rsidR="009873BA">
          <w:t xml:space="preserve"> dar</w:t>
        </w:r>
      </w:ins>
      <w:r>
        <w:t xml:space="preserve">. </w:t>
      </w:r>
      <w:r w:rsidR="000B2F45">
        <w:t>„</w:t>
      </w:r>
      <w:r>
        <w:t>Natürlich</w:t>
      </w:r>
      <w:r w:rsidR="000B2F45">
        <w:t>“</w:t>
      </w:r>
      <w:r>
        <w:t xml:space="preserve"> bezieht sich hierbei auf den Umgang des Nutzers mit dem Produkt</w:t>
      </w:r>
      <w:ins w:id="294"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295" w:author="Autor"/>
          <w:lang w:val="de-DE"/>
        </w:rPr>
      </w:pPr>
      <w:r>
        <w:t>“Most of us can only imagine how a major-league pitcher feels while standing atop the mound. He works the dirt with his foot so that it does exactly</w:t>
      </w:r>
      <w:ins w:id="296" w:author="Autor">
        <w:r w:rsidR="009873BA">
          <w:t xml:space="preserve"> </w:t>
        </w:r>
      </w:ins>
      <w:del w:id="297"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298" w:author="Autor">
        <w:r w:rsidR="009873BA">
          <w:t>t</w:t>
        </w:r>
      </w:ins>
      <w:r>
        <w:t xml:space="preserve">t. He feels at home.” </w:t>
      </w:r>
      <w:r w:rsidRPr="00843670">
        <w:rPr>
          <w:lang w:val="de-DE"/>
        </w:rPr>
        <w:t>(</w:t>
      </w:r>
      <w:del w:id="299" w:author="Autor">
        <w:r w:rsidRPr="00843670" w:rsidDel="009873BA">
          <w:rPr>
            <w:lang w:val="de-DE"/>
          </w:rPr>
          <w:delText>QUELLE angeben??)</w:delText>
        </w:r>
      </w:del>
      <w:ins w:id="300" w:author="Autor">
        <w:r w:rsidR="009873BA">
          <w:rPr>
            <w:lang w:val="de-DE"/>
          </w:rPr>
          <w:t>Wigdor &amp; Wixon, 2011)</w:t>
        </w:r>
      </w:ins>
    </w:p>
    <w:p w14:paraId="39732F59" w14:textId="77777777" w:rsidR="00E057AC" w:rsidRDefault="00E057AC" w:rsidP="00EA7EA6">
      <w:pPr>
        <w:pStyle w:val="Blockzitat"/>
        <w:rPr>
          <w:ins w:id="301" w:author="Autor"/>
          <w:lang w:val="de-DE"/>
        </w:rPr>
      </w:pPr>
    </w:p>
    <w:p w14:paraId="12EC3F6D" w14:textId="610D30BE" w:rsidR="00E057AC" w:rsidDel="009820E0" w:rsidRDefault="00E057AC">
      <w:pPr>
        <w:pStyle w:val="Folgeabsatz"/>
        <w:rPr>
          <w:ins w:id="302" w:author="Autor"/>
          <w:del w:id="303" w:author="Autor"/>
        </w:rPr>
        <w:pPrChange w:id="304" w:author="Autor">
          <w:pPr>
            <w:pStyle w:val="Blockzitat"/>
          </w:pPr>
        </w:pPrChange>
      </w:pPr>
      <w:ins w:id="305" w:author="Autor">
        <w:r>
          <w:lastRenderedPageBreak/>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306" w:author="Autor">
          <w:pPr>
            <w:pStyle w:val="Blockzitat"/>
          </w:pPr>
        </w:pPrChange>
      </w:pPr>
    </w:p>
    <w:p w14:paraId="4458DFF7" w14:textId="4FF8BFCC" w:rsidR="00126DA3" w:rsidRPr="00EA7EA6" w:rsidRDefault="00EA7EA6">
      <w:pPr>
        <w:pStyle w:val="Folgeabsatz"/>
        <w:pPrChange w:id="307" w:author="Autor">
          <w:pPr/>
        </w:pPrChange>
      </w:pPr>
      <w:del w:id="308" w:author="Autor">
        <w:r w:rsidDel="009820E0">
          <w:delText xml:space="preserve">Das Produkt </w:delText>
        </w:r>
      </w:del>
      <w:ins w:id="309" w:author="Autor">
        <w:r w:rsidR="009820E0">
          <w:t xml:space="preserve">NUIs </w:t>
        </w:r>
      </w:ins>
      <w:r>
        <w:t>soll</w:t>
      </w:r>
      <w:ins w:id="310"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1D8F9D9" w:rsidR="00703133" w:rsidDel="009820E0" w:rsidRDefault="00703133" w:rsidP="008E7D87">
      <w:pPr>
        <w:pStyle w:val="Folgeabsatz"/>
        <w:rPr>
          <w:del w:id="311"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 xml:space="preserve">Viele der neuen Interfaces, auch Post-WIMP Interfaces hier genannt, entstanden aus dem WIMP-Interface und werden unter dem Begriff Reality-Based Interaction (RBI) zusammengefasst.  Nach van Dam (1991) müssen diese mindestens eine Interaktionstechnik beinhalten, die </w:t>
      </w:r>
      <w:r w:rsidR="000B3582">
        <w:t>nicht auf klassischen 2D-Widgets beruht, wie z.B. Virtual</w:t>
      </w:r>
      <w:r w:rsidR="00DC3F79">
        <w:t xml:space="preserve">, Mixed oder Augmented Reality. </w:t>
      </w:r>
      <w:r w:rsidR="001664B0">
        <w:t>Das hier vorgestellte Framework bezieht sich auf vier Thematiken der realen Welt: natürliche Physik, Körperbewusstsein, Bewusstsein über die Umgebung sowie soziales Bewusstsein.</w:t>
      </w:r>
      <w:r w:rsidR="0060085F">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 d.h. könnte man die Interaktion mit Maschinen auf Basis von </w:t>
      </w:r>
      <w:r w:rsidR="00780C30">
        <w:lastRenderedPageBreak/>
        <w:t xml:space="preserve">Interaktionen aus der echten Welt gestalten, so könnte man den mentalen Aufwand verringern und den Lernprozess beschleunigen.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312" w:author="Autor"/>
        </w:rPr>
      </w:pPr>
      <w:bookmarkStart w:id="313" w:name="_Toc499899572"/>
      <w:bookmarkStart w:id="314" w:name="_Toc500166815"/>
      <w:bookmarkStart w:id="315" w:name="_Toc500245786"/>
      <w:bookmarkStart w:id="316" w:name="_Toc500497968"/>
      <w:bookmarkStart w:id="317" w:name="_Toc500498048"/>
      <w:bookmarkStart w:id="318" w:name="_Toc500498109"/>
      <w:bookmarkStart w:id="319" w:name="_Toc500502682"/>
      <w:bookmarkStart w:id="320" w:name="_Toc500502759"/>
      <w:bookmarkStart w:id="321" w:name="_Toc500502817"/>
      <w:bookmarkStart w:id="322" w:name="_Toc501463574"/>
      <w:bookmarkStart w:id="323" w:name="_Toc501546693"/>
      <w:bookmarkStart w:id="324" w:name="_Toc501546761"/>
      <w:bookmarkStart w:id="325" w:name="_Toc501627495"/>
      <w:bookmarkStart w:id="326" w:name="_Toc502322093"/>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3FE1BFDD" w14:textId="316D2758" w:rsidR="0091588B" w:rsidDel="009820E0" w:rsidRDefault="00703133" w:rsidP="008E7D87">
      <w:pPr>
        <w:pStyle w:val="Folgeabsatz"/>
        <w:rPr>
          <w:del w:id="327" w:author="Autor"/>
        </w:rPr>
      </w:pPr>
      <w:del w:id="328" w:author="Autor">
        <w:r w:rsidDel="009820E0">
          <w:delText>Natural User Interface</w:delText>
        </w:r>
        <w:bookmarkStart w:id="329" w:name="_Toc499899573"/>
        <w:bookmarkStart w:id="330" w:name="_Toc500166816"/>
        <w:bookmarkStart w:id="331" w:name="_Toc500245787"/>
        <w:bookmarkStart w:id="332" w:name="_Toc500497969"/>
        <w:bookmarkStart w:id="333" w:name="_Toc500498049"/>
        <w:bookmarkStart w:id="334" w:name="_Toc500498110"/>
        <w:bookmarkStart w:id="335" w:name="_Toc500502683"/>
        <w:bookmarkStart w:id="336" w:name="_Toc500502760"/>
        <w:bookmarkStart w:id="337" w:name="_Toc500502818"/>
        <w:bookmarkStart w:id="338" w:name="_Toc501463575"/>
        <w:bookmarkStart w:id="339" w:name="_Toc501546694"/>
        <w:bookmarkStart w:id="340" w:name="_Toc501546762"/>
        <w:bookmarkStart w:id="341" w:name="_Toc501627496"/>
        <w:bookmarkStart w:id="342" w:name="_Toc502322094"/>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del>
    </w:p>
    <w:p w14:paraId="528A671D" w14:textId="333ACC3D" w:rsidR="0091588B" w:rsidRDefault="0060085F" w:rsidP="0060085F">
      <w:pPr>
        <w:pStyle w:val="berschrift3"/>
      </w:pPr>
      <w:bookmarkStart w:id="343" w:name="_Toc502322095"/>
      <w:r w:rsidRPr="0060085F">
        <w:t>Technologien und Ansätze (Gestentracking, Eyetracking, usw.)</w:t>
      </w:r>
      <w:bookmarkEnd w:id="343"/>
    </w:p>
    <w:p w14:paraId="2FB60A5F" w14:textId="47A2679B" w:rsidR="00050CFD" w:rsidRPr="00050CFD" w:rsidRDefault="00050CFD" w:rsidP="00050CFD">
      <w:pPr>
        <w:pStyle w:val="berschrift3"/>
      </w:pPr>
      <w:bookmarkStart w:id="344" w:name="_Toc502322096"/>
      <w:r>
        <w:t>Tangibles in Games</w:t>
      </w:r>
      <w:bookmarkEnd w:id="344"/>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2814AA51" w:rsidR="002809ED" w:rsidRDefault="002809ED" w:rsidP="008E7D87">
      <w:pPr>
        <w:pStyle w:val="Folgeabsatz"/>
      </w:pPr>
      <w:r>
        <w:t xml:space="preserve">Es gibt verschiedene Arten von Tangibles, die sich vor allem in Ihrer Ähnlichkeit zu ihren virtuellen Pendants und </w:t>
      </w:r>
      <w:r w:rsidR="00BE5F62">
        <w:t xml:space="preserve">somit in der </w:t>
      </w:r>
      <w:r w:rsidR="00BE5F62">
        <w:rPr>
          <w:i/>
        </w:rPr>
        <w:t xml:space="preserve">Natürlichkeit </w:t>
      </w:r>
      <w:r w:rsidR="00BE5F62">
        <w:t>der Bedienung unterscheiden. Cairns, Li, Wang und Nordin (2014) führten hierzu zwei Studien durch, in denen sie den 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lastRenderedPageBreak/>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28">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345" w:name="_Toc502322131"/>
      <w:r>
        <w:t xml:space="preserve">Abbildung </w:t>
      </w:r>
      <w:r w:rsidR="00131D96">
        <w:fldChar w:fldCharType="begin"/>
      </w:r>
      <w:r w:rsidR="00131D96">
        <w:instrText xml:space="preserve"> SEQ Abbildung \* ARABIC </w:instrText>
      </w:r>
      <w:r w:rsidR="00131D96">
        <w:fldChar w:fldCharType="separate"/>
      </w:r>
      <w:r w:rsidR="009764C3">
        <w:rPr>
          <w:noProof/>
        </w:rPr>
        <w:t>11</w:t>
      </w:r>
      <w:r w:rsidR="00131D96">
        <w:rPr>
          <w:noProof/>
        </w:rPr>
        <w:fldChar w:fldCharType="end"/>
      </w:r>
      <w:r>
        <w:t>: Rennspiel „Beach Buggy Blitz“ (Cairns et al., 2014)</w:t>
      </w:r>
      <w:bookmarkEnd w:id="345"/>
    </w:p>
    <w:p w14:paraId="56A44449" w14:textId="000E7ED2" w:rsidR="00126123" w:rsidRPr="00805EBD" w:rsidDel="0060571F" w:rsidRDefault="00B5456C" w:rsidP="00805EBD">
      <w:pPr>
        <w:rPr>
          <w:del w:id="346"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347" w:author="Autor"/>
        </w:rPr>
        <w:pPrChange w:id="348" w:author="daniel schmidl" w:date="2017-11-16T13:54:00Z">
          <w:pPr>
            <w:pStyle w:val="Folgeabsatz"/>
          </w:pPr>
        </w:pPrChange>
      </w:pPr>
    </w:p>
    <w:p w14:paraId="2F43C9B1" w14:textId="77777777" w:rsidR="00805EBD" w:rsidRDefault="00805EBD" w:rsidP="008E7D87">
      <w:pPr>
        <w:pStyle w:val="Folgeabsatz"/>
      </w:pPr>
    </w:p>
    <w:p w14:paraId="48591A1B" w14:textId="70A19926" w:rsidR="00805EBD" w:rsidRPr="004C5401" w:rsidRDefault="002A2D98" w:rsidP="008E7D87">
      <w:pPr>
        <w:pStyle w:val="Folgeabsatz"/>
      </w:pPr>
      <w:r>
        <w:t xml:space="preserve">Hier wurde mit einem Doodle-Jump-Klon ein Spiel </w:t>
      </w:r>
      <w:r w:rsidR="00805EBD">
        <w:t>verwendet</w:t>
      </w:r>
      <w:ins w:id="349"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Rennspielen) dieses auch zu höherer Immersion führt wohingegen bei Spielen ohne vorrangiges Mapping noch andere Faktoren Einflüsse auf die Immersion haben. Bessere Ergebnisse im Spiel sind somit nicht gleichzusetzen mit höherer Immersion. </w:t>
      </w:r>
    </w:p>
    <w:p w14:paraId="7C7D9E16" w14:textId="77777777" w:rsidR="00805EBD" w:rsidRDefault="00805EBD" w:rsidP="00805EBD">
      <w:pPr>
        <w:pStyle w:val="Folgeabsatz"/>
        <w:keepNext/>
        <w:jc w:val="center"/>
      </w:pPr>
      <w:r>
        <w:rPr>
          <w:noProof/>
        </w:rPr>
        <w:lastRenderedPageBreak/>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29">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350" w:name="_Toc502322132"/>
      <w:r>
        <w:t xml:space="preserve">Abbildung </w:t>
      </w:r>
      <w:r w:rsidR="00131D96">
        <w:fldChar w:fldCharType="begin"/>
      </w:r>
      <w:r w:rsidR="00131D96">
        <w:instrText xml:space="preserve"> SEQ Abbildung \* ARABIC </w:instrText>
      </w:r>
      <w:r w:rsidR="00131D96">
        <w:fldChar w:fldCharType="separate"/>
      </w:r>
      <w:r w:rsidR="009764C3">
        <w:rPr>
          <w:noProof/>
        </w:rPr>
        <w:t>12</w:t>
      </w:r>
      <w:r w:rsidR="00131D96">
        <w:rPr>
          <w:noProof/>
        </w:rPr>
        <w:fldChar w:fldCharType="end"/>
      </w:r>
      <w:r>
        <w:t>: Doodle Jump Klon (Cairns et al., 2014)</w:t>
      </w:r>
      <w:bookmarkEnd w:id="350"/>
    </w:p>
    <w:p w14:paraId="46792EDD" w14:textId="528DB8B6"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Pr>
          <w:i/>
        </w:rPr>
        <w:t xml:space="preserve">Natural Mapping </w:t>
      </w:r>
      <w:r>
        <w:t xml:space="preserve">wird zwischen vier verschiedenen Arten unterschieden: </w:t>
      </w:r>
    </w:p>
    <w:p w14:paraId="141C8200" w14:textId="439A4B25" w:rsidR="003B5341" w:rsidDel="0060571F" w:rsidRDefault="003B5341" w:rsidP="003B5341">
      <w:pPr>
        <w:pStyle w:val="Folgeabsatz"/>
        <w:ind w:firstLine="0"/>
        <w:rPr>
          <w:del w:id="351"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B5341">
        <w:rPr>
          <w:lang w:val="en-US"/>
        </w:rPr>
        <w:t>mapping</w:t>
      </w:r>
      <w:r>
        <w:rPr>
          <w:lang w:val="en-US"/>
        </w:rPr>
        <w:t xml:space="preserve"> und </w:t>
      </w:r>
      <w:r w:rsidRPr="003B5341">
        <w:rPr>
          <w:i/>
          <w:lang w:val="en-US"/>
        </w:rPr>
        <w:t>Realistic tangible natural mapping</w:t>
      </w:r>
      <w:r>
        <w:rPr>
          <w:lang w:val="en-US"/>
        </w:rPr>
        <w:t xml:space="preserve">. </w:t>
      </w:r>
      <w:r w:rsidRPr="003B5341">
        <w:t>Im Folgenden sollen diese Ausprägungen kurz erläutert warden.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2F6E892" w:rsidR="00EB5898" w:rsidRPr="00244686" w:rsidRDefault="00571D55" w:rsidP="00244686">
      <w:pPr>
        <w:pStyle w:val="Folgeabsatz"/>
      </w:pPr>
      <w:r>
        <w:t xml:space="preserve">Skalski et al. nennen beim </w:t>
      </w:r>
      <w:r>
        <w:rPr>
          <w:i/>
        </w:rPr>
        <w:t>dire</w:t>
      </w:r>
      <w:ins w:id="352"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t xml:space="preserve">Selbiges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 im Spiel überein.</w:t>
      </w:r>
    </w:p>
    <w:p w14:paraId="4DDFBE98" w14:textId="56969F18" w:rsidR="0040651D" w:rsidRPr="00623E61" w:rsidRDefault="0040651D" w:rsidP="0040651D">
      <w:pPr>
        <w:pStyle w:val="Zwischenberschriftnichtnummeriert"/>
        <w:rPr>
          <w:rPrChange w:id="353" w:author="Autor">
            <w:rPr>
              <w:lang w:val="en-US"/>
            </w:rPr>
          </w:rPrChange>
        </w:rPr>
      </w:pPr>
      <w:r w:rsidRPr="00623E61">
        <w:rPr>
          <w:rPrChange w:id="354"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lastRenderedPageBreak/>
        <w:t>Incomplete tangible natural mapping</w:t>
      </w:r>
    </w:p>
    <w:p w14:paraId="7CFD8728" w14:textId="01C8EE07"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244686" w:rsidRPr="00244686">
        <w:t>(Abb. 10)</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5B407CA6"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244686">
        <w:t xml:space="preserve"> (Abb. 10)</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30">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355" w:name="_Toc502322133"/>
      <w:r>
        <w:t xml:space="preserve">Abbildung </w:t>
      </w:r>
      <w:r w:rsidR="00131D96">
        <w:fldChar w:fldCharType="begin"/>
      </w:r>
      <w:r w:rsidR="00131D96">
        <w:instrText xml:space="preserve"> SEQ Abbildung \* ARABIC </w:instrText>
      </w:r>
      <w:r w:rsidR="00131D96">
        <w:fldChar w:fldCharType="separate"/>
      </w:r>
      <w:r w:rsidR="009764C3">
        <w:rPr>
          <w:noProof/>
        </w:rPr>
        <w:t>13</w:t>
      </w:r>
      <w:r w:rsidR="00131D96">
        <w:rPr>
          <w:noProof/>
        </w:rPr>
        <w:fldChar w:fldCharType="end"/>
      </w:r>
      <w:r>
        <w:t>: links nach rechts: Joystick, Wii Controller mit Tennisaufsatz, Gaming-Lenkrad (</w:t>
      </w:r>
      <w:r w:rsidRPr="00244686">
        <w:t>https://images-eu.ssl-images-amazon.com/images/I/41oMu00v4YL._AC_US218_.jpg</w:t>
      </w:r>
      <w:r>
        <w:t xml:space="preserve">, </w:t>
      </w:r>
      <w:hyperlink r:id="rId31"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355"/>
    </w:p>
    <w:p w14:paraId="69F80715" w14:textId="77777777" w:rsidR="0091588B" w:rsidRDefault="0091588B" w:rsidP="008E7D87">
      <w:pPr>
        <w:pStyle w:val="Folgeabsatz"/>
      </w:pPr>
    </w:p>
    <w:p w14:paraId="6B349ABA" w14:textId="77777777" w:rsidR="0091588B" w:rsidRDefault="0091588B" w:rsidP="008E7D87">
      <w:pPr>
        <w:pStyle w:val="Folgeabsatz"/>
      </w:pPr>
    </w:p>
    <w:p w14:paraId="5C20B333" w14:textId="77777777" w:rsidR="0091588B" w:rsidRDefault="0091588B" w:rsidP="008E7D87">
      <w:pPr>
        <w:pStyle w:val="Folgeabsatz"/>
      </w:pPr>
    </w:p>
    <w:p w14:paraId="6D879F70" w14:textId="77777777" w:rsidR="0091588B" w:rsidRDefault="0091588B" w:rsidP="008E7D87">
      <w:pPr>
        <w:pStyle w:val="Folgeabsatz"/>
      </w:pPr>
    </w:p>
    <w:p w14:paraId="06FC8BD2" w14:textId="77777777" w:rsidR="0091588B" w:rsidRDefault="0091588B" w:rsidP="008E7D87">
      <w:pPr>
        <w:pStyle w:val="Folgeabsatz"/>
      </w:pPr>
    </w:p>
    <w:p w14:paraId="5B1CC036" w14:textId="77777777" w:rsidR="005F1D32" w:rsidRDefault="00E81CFE">
      <w:pPr>
        <w:pStyle w:val="berschrift1"/>
        <w:pPrChange w:id="356" w:author="Autor">
          <w:pPr>
            <w:pStyle w:val="Folgeabsatz"/>
          </w:pPr>
        </w:pPrChange>
      </w:pPr>
      <w:bookmarkStart w:id="357" w:name="_Toc502322097"/>
      <w:r>
        <w:lastRenderedPageBreak/>
        <w:t>Praxis</w:t>
      </w:r>
      <w:bookmarkEnd w:id="357"/>
    </w:p>
    <w:p w14:paraId="4EC05812" w14:textId="7906BC8B" w:rsidR="00CA1319" w:rsidDel="00BE4F95" w:rsidRDefault="00CA1319" w:rsidP="005F1D32">
      <w:pPr>
        <w:pStyle w:val="berschrift1"/>
        <w:numPr>
          <w:ilvl w:val="0"/>
          <w:numId w:val="0"/>
        </w:numPr>
        <w:ind w:left="432"/>
        <w:rPr>
          <w:ins w:id="358" w:author="Autor"/>
          <w:del w:id="359" w:author="Autor"/>
        </w:rPr>
      </w:pPr>
      <w:ins w:id="360" w:author="Autor">
        <w:del w:id="361" w:author="Autor">
          <w:r w:rsidDel="00BE4F95">
            <w:delText>Forschungsfragen</w:delText>
          </w:r>
          <w:bookmarkStart w:id="362" w:name="_Toc499899577"/>
          <w:bookmarkStart w:id="363" w:name="_Toc500166820"/>
          <w:bookmarkStart w:id="364" w:name="_Toc500245791"/>
          <w:bookmarkStart w:id="365" w:name="_Toc500497973"/>
          <w:bookmarkStart w:id="366" w:name="_Toc500498053"/>
          <w:bookmarkEnd w:id="362"/>
          <w:bookmarkEnd w:id="363"/>
          <w:bookmarkEnd w:id="364"/>
          <w:bookmarkEnd w:id="365"/>
          <w:bookmarkEnd w:id="366"/>
        </w:del>
      </w:ins>
    </w:p>
    <w:p w14:paraId="4E0BC8D5" w14:textId="127C140A" w:rsidR="005F1D32" w:rsidRPr="005F1D32" w:rsidDel="004033B4" w:rsidRDefault="00226B5C" w:rsidP="005F1D32">
      <w:pPr>
        <w:rPr>
          <w:del w:id="367" w:author="Autor"/>
        </w:rPr>
      </w:pPr>
      <w:ins w:id="368" w:author="Autor">
        <w:r>
          <w:t>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Im Folgenden soll der praktische Teil der Arbeit beschrieben werden. Hierzu gehören der Ansatz und 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5F1D32">
      <w:pPr>
        <w:rPr>
          <w:ins w:id="369" w:author="Autor"/>
          <w:del w:id="370" w:author="Autor"/>
        </w:rPr>
      </w:pPr>
      <w:bookmarkStart w:id="371" w:name="_Toc500502689"/>
      <w:bookmarkEnd w:id="371"/>
    </w:p>
    <w:p w14:paraId="4E8C85C8" w14:textId="77777777" w:rsidR="004033B4" w:rsidRDefault="004033B4">
      <w:pPr>
        <w:rPr>
          <w:ins w:id="372" w:author="Autor"/>
        </w:rPr>
        <w:pPrChange w:id="373" w:author="Autor">
          <w:pPr>
            <w:pStyle w:val="Folgeabsatz"/>
          </w:pPr>
        </w:pPrChange>
      </w:pPr>
    </w:p>
    <w:p w14:paraId="63263824" w14:textId="15D260C8" w:rsidR="00553B1B" w:rsidRDefault="00553B1B">
      <w:pPr>
        <w:pStyle w:val="berschrift2"/>
        <w:rPr>
          <w:ins w:id="374" w:author="Autor"/>
        </w:rPr>
        <w:pPrChange w:id="375" w:author="Autor">
          <w:pPr>
            <w:pStyle w:val="Folgeabsatz"/>
          </w:pPr>
        </w:pPrChange>
      </w:pPr>
      <w:bookmarkStart w:id="376" w:name="_Toc502322098"/>
      <w:ins w:id="377" w:author="Autor">
        <w:r>
          <w:t>Eigener Ansatz</w:t>
        </w:r>
        <w:bookmarkEnd w:id="376"/>
      </w:ins>
    </w:p>
    <w:p w14:paraId="42D79C18" w14:textId="55AFB3A0" w:rsidR="005164FF" w:rsidRPr="002113FB" w:rsidDel="00013F23" w:rsidRDefault="00E240F2">
      <w:pPr>
        <w:rPr>
          <w:ins w:id="378" w:author="Autor"/>
          <w:del w:id="379" w:author="Autor"/>
        </w:rPr>
        <w:pPrChange w:id="380" w:author="Autor">
          <w:pPr>
            <w:pStyle w:val="Folgeabsatz"/>
          </w:pPr>
        </w:pPrChange>
      </w:pPr>
      <w:ins w:id="381"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Im Rahmen dieser Masterarbeit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dem Sport vertraut sind zusammen. Aufgrund der unterschiedlichen Erfahrungen der Nutzergruppen mit dem Sport sollten möglichst viele Erkenntnisse gesammelt werden. Hierzu wurde zunächst ein Spielprototyp entworfen,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382" w:author="Autor"/>
          <w:del w:id="383" w:author="Autor"/>
        </w:rPr>
        <w:pPrChange w:id="384" w:author="daniel schmidl" w:date="2017-11-30T14:11:00Z">
          <w:pPr>
            <w:pStyle w:val="Folgeabsatz"/>
          </w:pPr>
        </w:pPrChange>
      </w:pPr>
    </w:p>
    <w:p w14:paraId="2588AF08" w14:textId="129DF95E" w:rsidR="00BE4F95" w:rsidDel="00013F23" w:rsidRDefault="00BE4F95" w:rsidP="008E7D87">
      <w:pPr>
        <w:pStyle w:val="Folgeabsatz"/>
        <w:rPr>
          <w:ins w:id="385" w:author="Autor"/>
          <w:del w:id="386" w:author="Autor"/>
        </w:rPr>
      </w:pPr>
    </w:p>
    <w:p w14:paraId="07AF8958" w14:textId="51744092" w:rsidR="00BE4F95" w:rsidDel="00013F23" w:rsidRDefault="00BE4F95" w:rsidP="008E7D87">
      <w:pPr>
        <w:pStyle w:val="Folgeabsatz"/>
        <w:rPr>
          <w:ins w:id="387" w:author="Autor"/>
          <w:del w:id="388" w:author="Autor"/>
        </w:rPr>
      </w:pPr>
    </w:p>
    <w:p w14:paraId="7434BAB9" w14:textId="73DE0E6E" w:rsidR="00BE4F95" w:rsidDel="00013F23" w:rsidRDefault="00BE4F95" w:rsidP="008E7D87">
      <w:pPr>
        <w:pStyle w:val="Folgeabsatz"/>
        <w:rPr>
          <w:ins w:id="389" w:author="Autor"/>
          <w:del w:id="390" w:author="Autor"/>
        </w:rPr>
      </w:pPr>
    </w:p>
    <w:p w14:paraId="25EC4F88" w14:textId="28DC99A8" w:rsidR="00BE4F95" w:rsidDel="00013F23" w:rsidRDefault="00BE4F95" w:rsidP="008E7D87">
      <w:pPr>
        <w:pStyle w:val="Folgeabsatz"/>
        <w:rPr>
          <w:ins w:id="391" w:author="Autor"/>
          <w:del w:id="392" w:author="Autor"/>
        </w:rPr>
      </w:pPr>
    </w:p>
    <w:p w14:paraId="75B3E5DA" w14:textId="31FF9A13" w:rsidR="00BE4F95" w:rsidDel="00013F23" w:rsidRDefault="00BE4F95" w:rsidP="008E7D87">
      <w:pPr>
        <w:pStyle w:val="Folgeabsatz"/>
        <w:rPr>
          <w:ins w:id="393" w:author="Autor"/>
          <w:del w:id="394" w:author="Autor"/>
        </w:rPr>
      </w:pPr>
    </w:p>
    <w:p w14:paraId="1185C70C" w14:textId="35C68ECA" w:rsidR="00BE4F95" w:rsidDel="00013F23" w:rsidRDefault="00BE4F95" w:rsidP="008E7D87">
      <w:pPr>
        <w:pStyle w:val="Folgeabsatz"/>
        <w:rPr>
          <w:ins w:id="395" w:author="Autor"/>
          <w:del w:id="396" w:author="Autor"/>
        </w:rPr>
      </w:pPr>
    </w:p>
    <w:p w14:paraId="5431CBBC" w14:textId="1D60A497" w:rsidR="00BE4F95" w:rsidDel="00013F23" w:rsidRDefault="00BE4F95" w:rsidP="008E7D87">
      <w:pPr>
        <w:pStyle w:val="Folgeabsatz"/>
        <w:rPr>
          <w:ins w:id="397" w:author="Autor"/>
          <w:del w:id="398" w:author="Autor"/>
        </w:rPr>
      </w:pPr>
    </w:p>
    <w:p w14:paraId="1561C3DD" w14:textId="1F96FA17" w:rsidR="00BE4F95" w:rsidDel="00013F23" w:rsidRDefault="00BE4F95" w:rsidP="008E7D87">
      <w:pPr>
        <w:pStyle w:val="Folgeabsatz"/>
        <w:rPr>
          <w:ins w:id="399" w:author="Autor"/>
          <w:del w:id="400" w:author="Autor"/>
        </w:rPr>
      </w:pPr>
    </w:p>
    <w:p w14:paraId="62A3C395" w14:textId="7E0517E6" w:rsidR="00BE4F95" w:rsidDel="00013F23" w:rsidRDefault="00BE4F95" w:rsidP="008E7D87">
      <w:pPr>
        <w:pStyle w:val="Folgeabsatz"/>
        <w:rPr>
          <w:ins w:id="401" w:author="Autor"/>
          <w:del w:id="402" w:author="Autor"/>
        </w:rPr>
      </w:pPr>
    </w:p>
    <w:p w14:paraId="3F932437" w14:textId="2472C0B4" w:rsidR="00BE4F95" w:rsidDel="00013F23" w:rsidRDefault="00BE4F95" w:rsidP="008E7D87">
      <w:pPr>
        <w:pStyle w:val="Folgeabsatz"/>
        <w:rPr>
          <w:ins w:id="403" w:author="Autor"/>
          <w:del w:id="404" w:author="Autor"/>
        </w:rPr>
      </w:pPr>
    </w:p>
    <w:p w14:paraId="0AE119D7" w14:textId="61576D77" w:rsidR="00BE4F95" w:rsidDel="00013F23" w:rsidRDefault="00BE4F95" w:rsidP="008E7D87">
      <w:pPr>
        <w:pStyle w:val="Folgeabsatz"/>
        <w:rPr>
          <w:ins w:id="405" w:author="Autor"/>
          <w:del w:id="406" w:author="Autor"/>
        </w:rPr>
      </w:pPr>
    </w:p>
    <w:p w14:paraId="5559F61D" w14:textId="61118651" w:rsidR="00BE4F95" w:rsidRDefault="00013F23" w:rsidP="008E7D87">
      <w:pPr>
        <w:pStyle w:val="Folgeabsatz"/>
        <w:rPr>
          <w:ins w:id="407" w:author="Autor"/>
        </w:rPr>
      </w:pPr>
      <w:ins w:id="408" w:author="Autor">
        <w:r>
          <w:t xml:space="preserve">Die Ergebnisse der Auswertung sollten anschließend Aufschluss darüber geben, ob Probanden Probleme bei der Nutzung des Gerätes hatten, ob diese </w:t>
        </w:r>
        <w:r w:rsidR="00130605">
          <w:t xml:space="preserve">als natürlich empfunden wurde </w:t>
        </w:r>
        <w:r w:rsidR="00130605">
          <w:lastRenderedPageBreak/>
          <w:t xml:space="preserve">und ob daraus Rückschlüsse auf das Design von Interaktionen mit natürlichen Eingabegeräten gezogen werden können. Im Folgenden werden die Forschungsfragen </w:t>
        </w:r>
        <w:r w:rsidR="00611F9C">
          <w:t>formuliert.</w:t>
        </w:r>
      </w:ins>
    </w:p>
    <w:p w14:paraId="6874BA07" w14:textId="77777777" w:rsidR="00611F9C" w:rsidRDefault="00611F9C" w:rsidP="008E7D87">
      <w:pPr>
        <w:pStyle w:val="Folgeabsatz"/>
        <w:rPr>
          <w:ins w:id="409" w:author="Autor"/>
        </w:rPr>
      </w:pPr>
    </w:p>
    <w:p w14:paraId="785AC137" w14:textId="47ACCAAC" w:rsidR="00611F9C" w:rsidRDefault="00611F9C">
      <w:pPr>
        <w:pStyle w:val="berschrift2"/>
        <w:rPr>
          <w:ins w:id="410" w:author="Autor"/>
        </w:rPr>
        <w:pPrChange w:id="411" w:author="Autor">
          <w:pPr>
            <w:pStyle w:val="Folgeabsatz"/>
          </w:pPr>
        </w:pPrChange>
      </w:pPr>
      <w:bookmarkStart w:id="412" w:name="_Toc502322099"/>
      <w:ins w:id="413" w:author="Autor">
        <w:r>
          <w:t>Forschungsfragen</w:t>
        </w:r>
      </w:ins>
      <w:r w:rsidR="0036188E">
        <w:t xml:space="preserve"> und Hypothesen</w:t>
      </w:r>
      <w:bookmarkEnd w:id="412"/>
    </w:p>
    <w:p w14:paraId="17C96B4E" w14:textId="2B28CD75" w:rsidR="00611F9C" w:rsidRDefault="00456D11">
      <w:pPr>
        <w:rPr>
          <w:ins w:id="414" w:author="Autor"/>
        </w:rPr>
        <w:pPrChange w:id="415" w:author="Autor">
          <w:pPr>
            <w:pStyle w:val="Folgeabsatz"/>
          </w:pPr>
        </w:pPrChange>
      </w:pPr>
      <w:ins w:id="416" w:author="Autor">
        <w:r>
          <w:t xml:space="preserve">Ziel der Studie ist es, die Natürlichkeit von Eingabemöglichkeiten der Kategorie „realistic tangible natural mapping“ zu untersuchen. Im speziellen sollen Fragen zur Effektivität und Effizienz sowie zum Spielspaß beantwortet werden. Daraus ergeben sich zwei Forschungsfragen, die durch diese Studie </w:t>
        </w:r>
        <w:del w:id="417" w:author="Autor">
          <w:r w:rsidDel="00B73325">
            <w:delText>beantwortet</w:delText>
          </w:r>
        </w:del>
        <w:r w:rsidR="00B73325">
          <w:t>näher betrachtet</w:t>
        </w:r>
        <w:r>
          <w:t xml:space="preserve"> werden sollen:</w:t>
        </w:r>
      </w:ins>
    </w:p>
    <w:p w14:paraId="0487A9FF" w14:textId="26159B82" w:rsidR="00456D11" w:rsidRPr="00456D11" w:rsidRDefault="00456D11">
      <w:pPr>
        <w:pStyle w:val="Folgeabsatz"/>
        <w:numPr>
          <w:ilvl w:val="0"/>
          <w:numId w:val="9"/>
        </w:numPr>
        <w:rPr>
          <w:ins w:id="418" w:author="Autor"/>
          <w:i/>
          <w:rPrChange w:id="419" w:author="Autor">
            <w:rPr>
              <w:ins w:id="420" w:author="Autor"/>
            </w:rPr>
          </w:rPrChange>
        </w:rPr>
        <w:pPrChange w:id="421" w:author="Autor">
          <w:pPr>
            <w:pStyle w:val="Folgeabsatz"/>
          </w:pPr>
        </w:pPrChange>
      </w:pPr>
      <w:ins w:id="422" w:author="Autor">
        <w:r w:rsidRPr="00456D11">
          <w:rPr>
            <w:i/>
            <w:rPrChange w:id="423" w:author="Autor">
              <w:rPr/>
            </w:rPrChange>
          </w:rPr>
          <w:t>Wie effektiv und effizient ist die natürliche Eingabemethode?</w:t>
        </w:r>
      </w:ins>
    </w:p>
    <w:p w14:paraId="6A4CF9BC" w14:textId="49B45AAE" w:rsidR="00456D11" w:rsidRDefault="00456D11">
      <w:pPr>
        <w:pStyle w:val="Folgeabsatz"/>
        <w:numPr>
          <w:ilvl w:val="0"/>
          <w:numId w:val="9"/>
        </w:numPr>
        <w:rPr>
          <w:ins w:id="424" w:author="Autor"/>
          <w:i/>
        </w:rPr>
        <w:pPrChange w:id="425" w:author="Autor">
          <w:pPr>
            <w:pStyle w:val="Folgeabsatz"/>
          </w:pPr>
        </w:pPrChange>
      </w:pPr>
      <w:ins w:id="426" w:author="Autor">
        <w:r w:rsidRPr="00456D11">
          <w:rPr>
            <w:i/>
            <w:rPrChange w:id="427" w:author="Autor">
              <w:rPr/>
            </w:rPrChange>
          </w:rPr>
          <w:t>Gibt es Unterschiede im Spielspaß für verschiedene Nutzergruppen?</w:t>
        </w:r>
      </w:ins>
    </w:p>
    <w:p w14:paraId="536CDF1A" w14:textId="61AEFF70" w:rsidR="00F67FDF" w:rsidRDefault="00B73325">
      <w:pPr>
        <w:pPrChange w:id="428" w:author="Autor">
          <w:pPr>
            <w:pStyle w:val="Folgeabsatz"/>
          </w:pPr>
        </w:pPrChange>
      </w:pPr>
      <w:ins w:id="429" w:author="Autor">
        <w:r>
          <w:t>Zur Beantwortung dieser Fragen wurden Nutzertests mit einem Spieleprototypen durchgeführt und die gesammelten Daten ausgewertet.</w:t>
        </w:r>
      </w:ins>
    </w:p>
    <w:p w14:paraId="628D2633" w14:textId="43DEF10F" w:rsidR="0030328C" w:rsidRDefault="0030328C" w:rsidP="0030328C">
      <w:pPr>
        <w:pStyle w:val="Folgeabsatz"/>
      </w:pPr>
      <w:r>
        <w:t>Es wurden folgende Hypothesen aufgestellt, die durch die Auswertung der Daten bestätigt oder widerlegt werden sollten:</w:t>
      </w:r>
    </w:p>
    <w:p w14:paraId="7E0FEC08" w14:textId="42A9C856" w:rsidR="0030328C" w:rsidRDefault="0030328C" w:rsidP="0030328C">
      <w:pPr>
        <w:pStyle w:val="Folgeabsatz"/>
        <w:rPr>
          <w:i/>
        </w:rPr>
      </w:pPr>
      <w:r>
        <w:rPr>
          <w:i/>
        </w:rPr>
        <w:t>Die Erfahrung mit der Sportart Eishockey wirkt sich positiv aus auf:</w:t>
      </w:r>
    </w:p>
    <w:p w14:paraId="751BB2DD" w14:textId="15426AD8" w:rsidR="0030328C" w:rsidRDefault="0030328C" w:rsidP="00656BC8">
      <w:pPr>
        <w:pStyle w:val="Folgeabsatz"/>
        <w:numPr>
          <w:ilvl w:val="0"/>
          <w:numId w:val="13"/>
        </w:numPr>
        <w:rPr>
          <w:i/>
        </w:rPr>
      </w:pPr>
      <w:r>
        <w:rPr>
          <w:i/>
        </w:rPr>
        <w:t>Anstrengung</w:t>
      </w:r>
    </w:p>
    <w:p w14:paraId="41C07ACA" w14:textId="03DC42FD" w:rsidR="0030328C" w:rsidRDefault="0030328C" w:rsidP="0030328C">
      <w:pPr>
        <w:pStyle w:val="Folgeabsatz"/>
        <w:numPr>
          <w:ilvl w:val="0"/>
          <w:numId w:val="13"/>
        </w:numPr>
        <w:rPr>
          <w:i/>
        </w:rPr>
      </w:pPr>
      <w:r>
        <w:rPr>
          <w:i/>
        </w:rPr>
        <w:t>Natürlichkeit</w:t>
      </w:r>
    </w:p>
    <w:p w14:paraId="1FFE8FB8" w14:textId="3E97525D" w:rsidR="0030328C" w:rsidRPr="0030328C" w:rsidRDefault="0030328C" w:rsidP="0030328C">
      <w:pPr>
        <w:pStyle w:val="Folgeabsatz"/>
        <w:numPr>
          <w:ilvl w:val="0"/>
          <w:numId w:val="13"/>
        </w:numPr>
        <w:rPr>
          <w:i/>
        </w:rPr>
      </w:pPr>
      <w:r>
        <w:rPr>
          <w:i/>
        </w:rPr>
        <w:t>Performance (Effektivität und Effizienz)</w:t>
      </w:r>
    </w:p>
    <w:p w14:paraId="4AE816A1" w14:textId="77777777" w:rsidR="0036188E" w:rsidRPr="0036188E" w:rsidDel="00B73325" w:rsidRDefault="0036188E" w:rsidP="0036188E">
      <w:pPr>
        <w:pStyle w:val="Folgeabsatz"/>
        <w:rPr>
          <w:ins w:id="430" w:author="Autor"/>
          <w:del w:id="431" w:author="Autor"/>
        </w:rPr>
      </w:pPr>
    </w:p>
    <w:p w14:paraId="1F5709CA" w14:textId="44B8F8C7" w:rsidR="00130605" w:rsidRDefault="00130605">
      <w:pPr>
        <w:rPr>
          <w:ins w:id="432" w:author="Autor"/>
        </w:rPr>
        <w:pPrChange w:id="433" w:author="Autor">
          <w:pPr>
            <w:pStyle w:val="Folgeabsatz"/>
          </w:pPr>
        </w:pPrChange>
      </w:pPr>
      <w:ins w:id="434" w:author="Autor">
        <w:r>
          <w:t>Nachfolgend wird auf den Aufbau der Studie eingegangen. Es werden Probandenakquise, Studiendesign, Implementierung des Prototypen und Durchführung der Tests beschrieben.</w:t>
        </w:r>
      </w:ins>
    </w:p>
    <w:p w14:paraId="260649A9" w14:textId="77777777" w:rsidR="00130605" w:rsidRDefault="00130605" w:rsidP="008E7D87">
      <w:pPr>
        <w:pStyle w:val="Folgeabsatz"/>
        <w:rPr>
          <w:ins w:id="435" w:author="Autor"/>
        </w:rPr>
      </w:pPr>
    </w:p>
    <w:p w14:paraId="134F14D5" w14:textId="3B356C23" w:rsidR="00130605" w:rsidRDefault="00130605">
      <w:pPr>
        <w:pStyle w:val="berschrift2"/>
        <w:rPr>
          <w:ins w:id="436" w:author="Autor"/>
        </w:rPr>
        <w:pPrChange w:id="437" w:author="Autor">
          <w:pPr>
            <w:pStyle w:val="Folgeabsatz"/>
          </w:pPr>
        </w:pPrChange>
      </w:pPr>
      <w:bookmarkStart w:id="438" w:name="_Toc502322100"/>
      <w:ins w:id="439" w:author="Autor">
        <w:r>
          <w:t>Studie</w:t>
        </w:r>
        <w:bookmarkEnd w:id="438"/>
      </w:ins>
    </w:p>
    <w:p w14:paraId="77438A74" w14:textId="4D4D382D" w:rsidR="00BE4F95" w:rsidRDefault="00A84D02">
      <w:pPr>
        <w:pStyle w:val="berschrift3"/>
        <w:rPr>
          <w:ins w:id="440" w:author="Autor"/>
        </w:rPr>
        <w:pPrChange w:id="441" w:author="Autor">
          <w:pPr>
            <w:pStyle w:val="Folgeabsatz"/>
          </w:pPr>
        </w:pPrChange>
      </w:pPr>
      <w:bookmarkStart w:id="442" w:name="_Toc502322101"/>
      <w:ins w:id="443" w:author="Autor">
        <w:r>
          <w:t>Probandenakquise</w:t>
        </w:r>
        <w:bookmarkEnd w:id="442"/>
      </w:ins>
    </w:p>
    <w:p w14:paraId="60D45852" w14:textId="31F541AD" w:rsidR="00A84D02" w:rsidRDefault="00A84D02">
      <w:pPr>
        <w:rPr>
          <w:ins w:id="444" w:author="Autor"/>
        </w:rPr>
        <w:pPrChange w:id="445" w:author="Autor">
          <w:pPr>
            <w:pStyle w:val="Folgeabsatz"/>
          </w:pPr>
        </w:pPrChange>
      </w:pPr>
      <w:ins w:id="446"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de</w:t>
        </w:r>
        <w:r w:rsidR="00A103C2">
          <w:t xml:space="preserve">r Eisbären </w:t>
        </w:r>
        <w:r w:rsidR="008479B7">
          <w:t>Regensburg</w:t>
        </w:r>
        <w:r w:rsidR="00A103C2">
          <w:t xml:space="preserve"> (</w:t>
        </w:r>
        <w:r w:rsidR="00A103C2" w:rsidRPr="00A103C2">
          <w:t>htt</w:t>
        </w:r>
        <w:r w:rsidR="00A103C2">
          <w:t>p://www.eisbaeren-regensburg.de)</w:t>
        </w:r>
        <w:r w:rsidR="008479B7">
          <w:t xml:space="preserve"> gewonnen werden. 7 Spieler erklärten </w:t>
        </w:r>
        <w:r w:rsidR="008479B7">
          <w:lastRenderedPageBreak/>
          <w:t xml:space="preserve">sich dazu bereit zwischen den Trainingseinheiten an den Tests teilzunehmen. </w:t>
        </w:r>
        <w:r w:rsidR="00674608">
          <w:t xml:space="preserve">Da es sich um die Herrenmannschaft handelte, bestand die Gruppe ausschließlich aus männlichen Testpersonen. Des Weiteren wurden 10 Studenten getestet, die kaum oder gar keine Erfahrung mit dem Sport hatten. Diese Gruppe setzte sich aus 9 männlichen und einer weiblichen Person zusammen. Somit wurden insgesamt 17 Probanden getestet, von denen der Jüngste 21 Jahre und der Älteste 33 Jahre alt waren, wobei der Altersdurchschnitt bei 26.35 Jahren (Std.-Abw.: 2.737) lag. </w:t>
        </w:r>
        <w:r w:rsidR="004E3751">
          <w:t xml:space="preserve">Wie bereits erwähnt bestand Gruppe 1 ausschließlich aus professionellen Eishockeyspielern, von denen 3 nebenbei ein Studium absolvierten. Gruppe 2 waren </w:t>
        </w:r>
        <w:r w:rsidR="00F34DA8">
          <w:t>Master</w:t>
        </w:r>
        <w:del w:id="447"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2 hatten in ihrer Kindheit </w:t>
        </w:r>
        <w:del w:id="448" w:author="Autor">
          <w:r w:rsidR="004E3751" w:rsidDel="00F34DA8">
            <w:delText xml:space="preserve">. </w:delText>
          </w:r>
        </w:del>
        <w:r w:rsidR="00C61895">
          <w:t xml:space="preserve">das letzte Mal Eishockey gespielt. </w:t>
        </w:r>
      </w:ins>
    </w:p>
    <w:p w14:paraId="0DA91043" w14:textId="2E718208" w:rsidR="00F32D4D" w:rsidRDefault="00415D71">
      <w:pPr>
        <w:pStyle w:val="Folgeabsatz"/>
        <w:rPr>
          <w:ins w:id="449" w:author="Autor"/>
        </w:rPr>
      </w:pPr>
      <w:ins w:id="450"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15).</w:t>
        </w:r>
      </w:ins>
    </w:p>
    <w:p w14:paraId="29E1A100" w14:textId="019936D3" w:rsidR="00F32D4D" w:rsidDel="00415D71" w:rsidRDefault="00F32D4D">
      <w:pPr>
        <w:pStyle w:val="Folgeabsatz"/>
        <w:rPr>
          <w:ins w:id="451" w:author="Autor"/>
          <w:del w:id="452" w:author="Autor"/>
        </w:rPr>
      </w:pPr>
    </w:p>
    <w:p w14:paraId="4FEA3B7D" w14:textId="6DD8E855" w:rsidR="00F32D4D" w:rsidRPr="00F32D4D" w:rsidDel="00415D71" w:rsidRDefault="00F32D4D">
      <w:pPr>
        <w:pStyle w:val="Folgeabsatz"/>
        <w:rPr>
          <w:ins w:id="453" w:author="Autor"/>
          <w:del w:id="454" w:author="Autor"/>
        </w:rPr>
      </w:pPr>
    </w:p>
    <w:p w14:paraId="1F85BCEB" w14:textId="77777777" w:rsidR="00F32D4D" w:rsidRDefault="00F32D4D">
      <w:pPr>
        <w:pStyle w:val="Folgeabsatz"/>
        <w:keepNext/>
        <w:ind w:firstLine="0"/>
        <w:rPr>
          <w:ins w:id="455" w:author="Autor"/>
        </w:rPr>
      </w:pPr>
      <w:ins w:id="456"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433ED070" w14:textId="2BE8F16D" w:rsidR="00F32D4D" w:rsidRDefault="00F32D4D">
      <w:pPr>
        <w:pStyle w:val="Beschriftung"/>
        <w:rPr>
          <w:ins w:id="457" w:author="Autor"/>
        </w:rPr>
        <w:pPrChange w:id="458" w:author="Autor">
          <w:pPr>
            <w:pStyle w:val="Folgeabsatz"/>
            <w:ind w:firstLine="0"/>
          </w:pPr>
        </w:pPrChange>
      </w:pPr>
      <w:bookmarkStart w:id="459" w:name="_Toc502322134"/>
      <w:ins w:id="460" w:author="Autor">
        <w:r>
          <w:t xml:space="preserve">Abbildung </w:t>
        </w:r>
        <w:r>
          <w:fldChar w:fldCharType="begin"/>
        </w:r>
        <w:r>
          <w:instrText xml:space="preserve"> SEQ Abbildung \* ARABIC </w:instrText>
        </w:r>
      </w:ins>
      <w:r>
        <w:fldChar w:fldCharType="separate"/>
      </w:r>
      <w:r w:rsidR="009764C3">
        <w:rPr>
          <w:noProof/>
        </w:rPr>
        <w:t>14</w:t>
      </w:r>
      <w:ins w:id="461" w:author="Autor">
        <w:r>
          <w:fldChar w:fldCharType="end"/>
        </w:r>
        <w:r>
          <w:t>: Erfahrung mit Computerspielen</w:t>
        </w:r>
        <w:bookmarkEnd w:id="459"/>
      </w:ins>
    </w:p>
    <w:p w14:paraId="413E483E" w14:textId="77777777" w:rsidR="00415D71" w:rsidRDefault="00415D71">
      <w:pPr>
        <w:pStyle w:val="Beschriftung"/>
        <w:keepNext/>
        <w:jc w:val="both"/>
        <w:rPr>
          <w:ins w:id="462" w:author="Autor"/>
        </w:rPr>
      </w:pPr>
      <w:ins w:id="463" w:author="Autor">
        <w:r>
          <w:rPr>
            <w:noProof/>
          </w:rPr>
          <w:lastRenderedPageBreak/>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14B675E5" w14:textId="4A51A49E" w:rsidR="00415D71" w:rsidRDefault="00415D71">
      <w:pPr>
        <w:pStyle w:val="Beschriftung"/>
        <w:rPr>
          <w:ins w:id="464" w:author="Autor"/>
        </w:rPr>
        <w:pPrChange w:id="465" w:author="Autor">
          <w:pPr>
            <w:pStyle w:val="Beschriftung"/>
            <w:jc w:val="both"/>
          </w:pPr>
        </w:pPrChange>
      </w:pPr>
      <w:bookmarkStart w:id="466" w:name="_Toc502322135"/>
      <w:ins w:id="467" w:author="Autor">
        <w:r>
          <w:t xml:space="preserve">Abbildung </w:t>
        </w:r>
        <w:r>
          <w:fldChar w:fldCharType="begin"/>
        </w:r>
        <w:r>
          <w:instrText xml:space="preserve"> SEQ Abbildung \* ARABIC </w:instrText>
        </w:r>
      </w:ins>
      <w:r>
        <w:fldChar w:fldCharType="separate"/>
      </w:r>
      <w:r w:rsidR="009764C3">
        <w:rPr>
          <w:noProof/>
        </w:rPr>
        <w:t>15</w:t>
      </w:r>
      <w:ins w:id="468" w:author="Autor">
        <w:r>
          <w:fldChar w:fldCharType="end"/>
        </w:r>
        <w:r>
          <w:t>: Nutzung von Computerspielen</w:t>
        </w:r>
        <w:bookmarkEnd w:id="466"/>
      </w:ins>
    </w:p>
    <w:p w14:paraId="28E55CCC" w14:textId="77701BEC" w:rsidR="00C61895" w:rsidDel="00915321" w:rsidRDefault="00631B6A">
      <w:pPr>
        <w:ind w:firstLine="397"/>
        <w:rPr>
          <w:del w:id="469" w:author="Autor"/>
        </w:rPr>
        <w:pPrChange w:id="470" w:author="Autor">
          <w:pPr>
            <w:pStyle w:val="Folgeabsatz"/>
          </w:pPr>
        </w:pPrChange>
      </w:pPr>
      <w:ins w:id="471" w:author="Autor">
        <w:r>
          <w:t xml:space="preserve">Zusätzlich wurde die Erfahrung mit Interaktionsmöglichkeiten bei Computerspielen abgefragt. </w:t>
        </w:r>
        <w:del w:id="472" w:author="Autor">
          <w:r w:rsidDel="00915321">
            <w:delText xml:space="preserve">Bei </w:delText>
          </w:r>
        </w:del>
        <w:r>
          <w:t xml:space="preserve">Gruppe 1 </w:t>
        </w:r>
        <w:del w:id="473" w:author="Autor">
          <w:r w:rsidDel="00915321">
            <w:delText xml:space="preserve">waren </w:delText>
          </w:r>
        </w:del>
        <w:r w:rsidR="00915321">
          <w:t xml:space="preserve">kannte </w:t>
        </w:r>
        <w:r>
          <w:t>vor allem Keyboard und Maus sowie Controller</w:t>
        </w:r>
        <w:r w:rsidR="00915321">
          <w:t xml:space="preserve"> der Xbox und Playstation</w:t>
        </w:r>
        <w:del w:id="474" w:author="Autor">
          <w:r w:rsidDel="00915321">
            <w:delText xml:space="preserve"> bekannt</w:delText>
          </w:r>
        </w:del>
        <w:r>
          <w:t xml:space="preserve">, wohingegen bei Gruppe 2 auch Gaming-Lenkräder, Joysticks und Blickinteraktion bekannt waren. </w:t>
        </w:r>
        <w:r w:rsidR="00976D6E">
          <w:t>Abb. 16 zeigt die Häufigkeit der genannten Antworten aller Probanden. Zudem gaben 6 von 17 Testpersonen an, keine Erfahrung mit Virtual Reality zu haben.</w:t>
        </w:r>
        <w:del w:id="475"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476" w:author="Autor"/>
        </w:rPr>
        <w:pPrChange w:id="477" w:author="Autor">
          <w:pPr>
            <w:pStyle w:val="Folgeabsatz"/>
          </w:pPr>
        </w:pPrChange>
      </w:pPr>
    </w:p>
    <w:p w14:paraId="242E8154" w14:textId="77777777" w:rsidR="00976D6E" w:rsidRDefault="00976D6E">
      <w:pPr>
        <w:pStyle w:val="Folgeabsatz"/>
        <w:keepNext/>
        <w:rPr>
          <w:ins w:id="478" w:author="Autor"/>
        </w:rPr>
        <w:pPrChange w:id="479" w:author="Autor">
          <w:pPr>
            <w:pStyle w:val="Folgeabsatz"/>
          </w:pPr>
        </w:pPrChange>
      </w:pPr>
      <w:ins w:id="480" w:author="Autor">
        <w:r>
          <w:rPr>
            <w:noProof/>
          </w:rPr>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6A66FFF7" w14:textId="355B7894" w:rsidR="00915321" w:rsidRDefault="00976D6E">
      <w:pPr>
        <w:pStyle w:val="Beschriftung"/>
        <w:rPr>
          <w:ins w:id="481" w:author="Autor"/>
        </w:rPr>
        <w:pPrChange w:id="482" w:author="Autor">
          <w:pPr>
            <w:pStyle w:val="Folgeabsatz"/>
          </w:pPr>
        </w:pPrChange>
      </w:pPr>
      <w:bookmarkStart w:id="483" w:name="_Toc502322136"/>
      <w:ins w:id="484" w:author="Autor">
        <w:r>
          <w:t xml:space="preserve">Abbildung </w:t>
        </w:r>
        <w:r>
          <w:fldChar w:fldCharType="begin"/>
        </w:r>
        <w:r>
          <w:instrText xml:space="preserve"> SEQ Abbildung \* ARABIC </w:instrText>
        </w:r>
      </w:ins>
      <w:r>
        <w:fldChar w:fldCharType="separate"/>
      </w:r>
      <w:r w:rsidR="009764C3">
        <w:rPr>
          <w:noProof/>
        </w:rPr>
        <w:t>16</w:t>
      </w:r>
      <w:ins w:id="485" w:author="Autor">
        <w:r>
          <w:fldChar w:fldCharType="end"/>
        </w:r>
        <w:r>
          <w:t>: Erfahrung mit Eingabegeräten</w:t>
        </w:r>
        <w:bookmarkEnd w:id="483"/>
      </w:ins>
    </w:p>
    <w:p w14:paraId="0C769E78" w14:textId="4300562C" w:rsidR="00915321" w:rsidRDefault="00915321">
      <w:pPr>
        <w:pStyle w:val="berschrift3"/>
        <w:rPr>
          <w:ins w:id="486" w:author="Autor"/>
        </w:rPr>
        <w:pPrChange w:id="487" w:author="Autor">
          <w:pPr>
            <w:pStyle w:val="Folgeabsatz"/>
          </w:pPr>
        </w:pPrChange>
      </w:pPr>
      <w:bookmarkStart w:id="488" w:name="_Toc502322102"/>
      <w:ins w:id="489" w:author="Autor">
        <w:r>
          <w:lastRenderedPageBreak/>
          <w:t>Setup/Aufbau</w:t>
        </w:r>
        <w:bookmarkEnd w:id="488"/>
        <w:r>
          <w:t xml:space="preserve"> </w:t>
        </w:r>
      </w:ins>
    </w:p>
    <w:p w14:paraId="1AEC2FAA" w14:textId="145E7ACC" w:rsidR="00E947ED" w:rsidRDefault="00730EF8">
      <w:pPr>
        <w:rPr>
          <w:ins w:id="490" w:author="Autor"/>
        </w:rPr>
        <w:pPrChange w:id="491" w:author="Autor">
          <w:pPr>
            <w:pStyle w:val="Folgeabsatz"/>
          </w:pPr>
        </w:pPrChange>
      </w:pPr>
      <w:ins w:id="492" w:author="Autor">
        <w:r>
          <w:t xml:space="preserve">Der Spielprototyp wurde mit Hilfe der Unreal Engine </w:t>
        </w:r>
        <w:r w:rsidR="009F7651">
          <w:t xml:space="preserve">(Version 4.17.1) erstellt und wurde unter Verwendung der HTC Vive gespielt. Dieses VR Headset </w:t>
        </w:r>
        <w:r w:rsidR="008736A6">
          <w:t xml:space="preserve">bietet eine Auflösung von 1080 x 1200 Pixel pro Auge mit einem Sichtfeld von 110 Grad. Mit Hilfe verschiedener Sensoren wird die Position des Spielers im Raum getracked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93" w:author="Autor">
          <w:r w:rsidR="00075544" w:rsidDel="005F3886">
            <w:delText xml:space="preserve"> um </w:delText>
          </w:r>
        </w:del>
        <w:r w:rsidR="005F3886">
          <w:t xml:space="preserve"> der dazu genutzt werden kann, </w:t>
        </w:r>
        <w:r w:rsidR="00075544">
          <w:t>die Bewegungen des Schlägers in</w:t>
        </w:r>
        <w:del w:id="494"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95" w:author="Autor"/>
        </w:rPr>
      </w:pPr>
      <w:ins w:id="496" w:author="Autor">
        <w:r>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97" w:author="Autor"/>
        </w:rPr>
        <w:pPrChange w:id="498" w:author="Autor">
          <w:pPr>
            <w:pStyle w:val="Folgeabsatz"/>
          </w:pPr>
        </w:pPrChange>
      </w:pPr>
      <w:ins w:id="499" w:author="Autor">
        <w:r>
          <w:rPr>
            <w:noProof/>
          </w:rPr>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5">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500" w:author="Autor"/>
        </w:rPr>
        <w:pPrChange w:id="501" w:author="Autor">
          <w:pPr>
            <w:pStyle w:val="Folgeabsatz"/>
          </w:pPr>
        </w:pPrChange>
      </w:pPr>
      <w:bookmarkStart w:id="502" w:name="_Toc502322137"/>
      <w:ins w:id="503" w:author="Autor">
        <w:r>
          <w:t xml:space="preserve">Abbildung </w:t>
        </w:r>
        <w:r>
          <w:fldChar w:fldCharType="begin"/>
        </w:r>
        <w:r>
          <w:instrText xml:space="preserve"> SEQ Abbildung \* ARABIC </w:instrText>
        </w:r>
      </w:ins>
      <w:r>
        <w:fldChar w:fldCharType="separate"/>
      </w:r>
      <w:r w:rsidR="009764C3">
        <w:rPr>
          <w:noProof/>
        </w:rPr>
        <w:t>17</w:t>
      </w:r>
      <w:ins w:id="504"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ins>
      <w:ins w:id="505" w:author="Autor">
        <w:r w:rsidR="00C852B6">
          <w:fldChar w:fldCharType="separate"/>
        </w:r>
        <w:r w:rsidR="00C852B6" w:rsidRPr="00851145">
          <w:rPr>
            <w:rStyle w:val="Hyperlink"/>
          </w:rPr>
          <w:t>https://www.vive.com/de/vive-tracker-for-developer/</w:t>
        </w:r>
        <w:r w:rsidR="00C852B6">
          <w:fldChar w:fldCharType="end"/>
        </w:r>
        <w:r>
          <w:t>)</w:t>
        </w:r>
        <w:bookmarkEnd w:id="502"/>
      </w:ins>
    </w:p>
    <w:p w14:paraId="2F9A851E" w14:textId="77777777" w:rsidR="005F3886" w:rsidRDefault="00DE73C1">
      <w:pPr>
        <w:keepNext/>
        <w:rPr>
          <w:ins w:id="506" w:author="Autor"/>
        </w:rPr>
        <w:pPrChange w:id="507" w:author="Autor">
          <w:pPr/>
        </w:pPrChange>
      </w:pPr>
      <w:ins w:id="508"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DE73C1" w:rsidRDefault="005F3886">
      <w:pPr>
        <w:pStyle w:val="Beschriftung"/>
        <w:jc w:val="both"/>
        <w:rPr>
          <w:ins w:id="509" w:author="Autor"/>
          <w:rPrChange w:id="510" w:author="Autor">
            <w:rPr>
              <w:ins w:id="511" w:author="Autor"/>
            </w:rPr>
          </w:rPrChange>
        </w:rPr>
        <w:pPrChange w:id="512" w:author="Autor">
          <w:pPr>
            <w:pStyle w:val="Folgeabsatz"/>
          </w:pPr>
        </w:pPrChange>
      </w:pPr>
      <w:bookmarkStart w:id="513" w:name="_Toc502322138"/>
      <w:ins w:id="514" w:author="Autor">
        <w:r>
          <w:t xml:space="preserve">Abbildung </w:t>
        </w:r>
        <w:r>
          <w:fldChar w:fldCharType="begin"/>
        </w:r>
        <w:r>
          <w:instrText xml:space="preserve"> SEQ Abbildung \* ARABIC </w:instrText>
        </w:r>
      </w:ins>
      <w:r>
        <w:fldChar w:fldCharType="separate"/>
      </w:r>
      <w:r w:rsidR="009764C3">
        <w:rPr>
          <w:noProof/>
        </w:rPr>
        <w:t>18</w:t>
      </w:r>
      <w:ins w:id="515" w:author="Autor">
        <w:r>
          <w:fldChar w:fldCharType="end"/>
        </w:r>
        <w:r>
          <w:t>: Eishockeyschläger mit angebautem Tracker</w:t>
        </w:r>
        <w:bookmarkEnd w:id="513"/>
      </w:ins>
    </w:p>
    <w:p w14:paraId="0725A878" w14:textId="0A506CF0" w:rsidR="00074E5D" w:rsidRDefault="00BC44EF">
      <w:pPr>
        <w:rPr>
          <w:ins w:id="516" w:author="Autor"/>
        </w:rPr>
        <w:pPrChange w:id="517" w:author="Autor">
          <w:pPr>
            <w:pStyle w:val="Folgeabsatz"/>
          </w:pPr>
        </w:pPrChange>
      </w:pPr>
      <w:ins w:id="518" w:author="Autor">
        <w:r>
          <w:t xml:space="preserve">Für die Durchführung der Tests war vor allem ein großer Raum mit ausreichend Platz ausschlaggebend. Hierfür konnten zwei Lösungen gefunden werden. </w:t>
        </w:r>
        <w:r w:rsidR="00283143">
          <w:t xml:space="preserve">Der EVR stellte </w:t>
        </w:r>
        <w:r w:rsidR="00283143">
          <w:lastRenderedPageBreak/>
          <w:t>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weshalb der Raum die Anforderungen an die Größe mehr als erfüllte. Die Reichweite der Sensoren der HTC Vive konnten maximal ausgenutzt werden. Die Probanden der Gruppe 2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519" w:author="Autor"/>
        </w:rPr>
        <w:pPrChange w:id="520" w:author="Autor">
          <w:pPr>
            <w:pStyle w:val="Folgeabsatz"/>
          </w:pPr>
        </w:pPrChange>
      </w:pPr>
      <w:ins w:id="521" w:author="Autor">
        <w:r>
          <w:rPr>
            <w:noProof/>
          </w:rPr>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7">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04673F" w:rsidRDefault="00D82D96">
      <w:pPr>
        <w:pStyle w:val="Beschriftung"/>
        <w:jc w:val="both"/>
        <w:rPr>
          <w:ins w:id="522" w:author="Autor"/>
          <w:rPrChange w:id="523" w:author="Autor">
            <w:rPr>
              <w:ins w:id="524" w:author="Autor"/>
            </w:rPr>
          </w:rPrChange>
        </w:rPr>
        <w:pPrChange w:id="525" w:author="Autor">
          <w:pPr>
            <w:pStyle w:val="Folgeabsatz"/>
          </w:pPr>
        </w:pPrChange>
      </w:pPr>
      <w:bookmarkStart w:id="526" w:name="_Toc502322139"/>
      <w:ins w:id="527" w:author="Autor">
        <w:r>
          <w:t xml:space="preserve">Abbildung </w:t>
        </w:r>
        <w:r>
          <w:fldChar w:fldCharType="begin"/>
        </w:r>
        <w:r>
          <w:instrText xml:space="preserve"> SEQ Abbildung \* ARABIC </w:instrText>
        </w:r>
      </w:ins>
      <w:r>
        <w:fldChar w:fldCharType="separate"/>
      </w:r>
      <w:r w:rsidR="009764C3">
        <w:rPr>
          <w:noProof/>
        </w:rPr>
        <w:t>19</w:t>
      </w:r>
      <w:ins w:id="528" w:author="Autor">
        <w:r>
          <w:fldChar w:fldCharType="end"/>
        </w:r>
        <w:r>
          <w:t>: VIP-Raum der Donauarena</w:t>
        </w:r>
        <w:bookmarkEnd w:id="526"/>
      </w:ins>
    </w:p>
    <w:p w14:paraId="152043BC" w14:textId="693F8C4F" w:rsidR="00730EF8" w:rsidDel="002664A5" w:rsidRDefault="00730EF8">
      <w:pPr>
        <w:pStyle w:val="Folgeabsatz"/>
        <w:rPr>
          <w:ins w:id="529" w:author="Autor"/>
          <w:del w:id="530" w:author="Autor"/>
        </w:rPr>
      </w:pPr>
    </w:p>
    <w:p w14:paraId="11D339C6" w14:textId="45F6A51D" w:rsidR="00730EF8" w:rsidRDefault="00730EF8">
      <w:pPr>
        <w:pStyle w:val="Folgeabsatz"/>
        <w:rPr>
          <w:ins w:id="531" w:author="Autor"/>
        </w:rPr>
      </w:pPr>
    </w:p>
    <w:p w14:paraId="6F5C166D" w14:textId="015C980B" w:rsidR="00730EF8" w:rsidRDefault="00730EF8">
      <w:pPr>
        <w:pStyle w:val="berschrift3"/>
        <w:rPr>
          <w:ins w:id="532" w:author="Autor"/>
        </w:rPr>
        <w:pPrChange w:id="533" w:author="Autor">
          <w:pPr>
            <w:pStyle w:val="Folgeabsatz"/>
          </w:pPr>
        </w:pPrChange>
      </w:pPr>
      <w:bookmarkStart w:id="534" w:name="_Toc502322103"/>
      <w:ins w:id="535" w:author="Autor">
        <w:r>
          <w:t>Ablauf</w:t>
        </w:r>
        <w:bookmarkEnd w:id="534"/>
      </w:ins>
    </w:p>
    <w:p w14:paraId="589562C0" w14:textId="77777777" w:rsidR="009B5CEB" w:rsidRDefault="00E23219">
      <w:pPr>
        <w:rPr>
          <w:ins w:id="536" w:author="Autor"/>
        </w:rPr>
        <w:pPrChange w:id="537" w:author="Autor">
          <w:pPr>
            <w:pStyle w:val="Folgeabsatz"/>
          </w:pPr>
        </w:pPrChange>
      </w:pPr>
      <w:ins w:id="538"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w:t>
        </w:r>
        <w:r>
          <w:lastRenderedPageBreak/>
          <w:t xml:space="preserve">erklärt, der aus zwei verschiedenen Tasks bestand die es zu bearbeiten galt. </w:t>
        </w:r>
        <w:r w:rsidR="00312888">
          <w:t xml:space="preserve">Die Tasks werden in Punkt 3.3.5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r w:rsidR="009B5CEB">
          <w:t xml:space="preserve">QUELLE WARUM ZUM SCHLUSS </w:t>
        </w:r>
      </w:ins>
    </w:p>
    <w:p w14:paraId="22246FC8" w14:textId="22AB82A5" w:rsidR="00E23219" w:rsidRPr="009B5CEB" w:rsidDel="00066D2D" w:rsidRDefault="009B5CEB">
      <w:pPr>
        <w:rPr>
          <w:ins w:id="539" w:author="Autor"/>
          <w:del w:id="540" w:author="Autor"/>
        </w:rPr>
        <w:pPrChange w:id="541" w:author="Autor">
          <w:pPr>
            <w:pStyle w:val="Folgeabsatz"/>
          </w:pPr>
        </w:pPrChange>
      </w:pPr>
      <w:ins w:id="542" w:author="Autor">
        <w:r>
          <w:t xml:space="preserve">Nachdem alle Bögen ausgefüllt waren, fand noch ein kurzes unstrukturiertes Interview statt, bei dem die Testpersonen aufführen sollten, was ihnen gefallen und Spaß gemacht 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543"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544" w:author="Autor"/>
        </w:rPr>
        <w:pPrChange w:id="545" w:author="Autor">
          <w:pPr>
            <w:pStyle w:val="Folgeabsatz"/>
          </w:pPr>
        </w:pPrChange>
      </w:pPr>
      <w:ins w:id="546" w:author="Autor">
        <w:del w:id="547" w:author="Autor">
          <w:r w:rsidDel="00066D2D">
            <w:delText>Implementierung</w:delText>
          </w:r>
        </w:del>
      </w:ins>
    </w:p>
    <w:p w14:paraId="1D36CF5C" w14:textId="0203D587" w:rsidR="00915321" w:rsidRDefault="00915321">
      <w:pPr>
        <w:pStyle w:val="berschrift3"/>
        <w:rPr>
          <w:ins w:id="548" w:author="Autor"/>
        </w:rPr>
        <w:pPrChange w:id="549" w:author="Autor">
          <w:pPr>
            <w:pStyle w:val="Folgeabsatz"/>
          </w:pPr>
        </w:pPrChange>
      </w:pPr>
      <w:bookmarkStart w:id="550" w:name="_Toc502322104"/>
      <w:ins w:id="551" w:author="Autor">
        <w:r>
          <w:t>Tasks</w:t>
        </w:r>
        <w:r w:rsidR="009153F9">
          <w:t xml:space="preserve"> und Fragebögen</w:t>
        </w:r>
        <w:bookmarkEnd w:id="550"/>
      </w:ins>
    </w:p>
    <w:p w14:paraId="31BCBEE9" w14:textId="5DCD108C" w:rsidR="004B069A" w:rsidRPr="004B069A" w:rsidRDefault="004B069A">
      <w:pPr>
        <w:rPr>
          <w:ins w:id="552" w:author="Autor"/>
        </w:rPr>
        <w:pPrChange w:id="553" w:author="Autor">
          <w:pPr>
            <w:pStyle w:val="Folgeabsatz"/>
          </w:pPr>
        </w:pPrChange>
      </w:pPr>
      <w:ins w:id="554" w:author="Autor">
        <w:r>
          <w:t>Es folgt eine Erklärung der an die Testpersonen gestellten Aufgaben. Darüber hinaus sollen kurz die für den Test verwendeten Fragebögen vorgestellt und erläutert werden.</w:t>
        </w:r>
      </w:ins>
    </w:p>
    <w:p w14:paraId="286AC026" w14:textId="1948B9E0" w:rsidR="001D078C" w:rsidRPr="000E3621" w:rsidRDefault="0081250A">
      <w:pPr>
        <w:pStyle w:val="Zwischenberschriftnichtnummeriert"/>
        <w:rPr>
          <w:ins w:id="555" w:author="Autor"/>
          <w:rPrChange w:id="556" w:author="Autor">
            <w:rPr>
              <w:ins w:id="557" w:author="Autor"/>
            </w:rPr>
          </w:rPrChange>
        </w:rPr>
        <w:pPrChange w:id="558" w:author="Autor">
          <w:pPr>
            <w:pStyle w:val="Folgeabsatz"/>
          </w:pPr>
        </w:pPrChange>
      </w:pPr>
      <w:ins w:id="559" w:author="Autor">
        <w:r>
          <w:t>Tasks</w:t>
        </w:r>
      </w:ins>
    </w:p>
    <w:p w14:paraId="29F45D3B" w14:textId="6F8CA570" w:rsidR="001D078C" w:rsidRDefault="001D078C">
      <w:pPr>
        <w:rPr>
          <w:ins w:id="560" w:author="Autor"/>
        </w:rPr>
        <w:pPrChange w:id="561" w:author="Autor">
          <w:pPr>
            <w:pStyle w:val="Folgeabsatz"/>
          </w:pPr>
        </w:pPrChange>
      </w:pPr>
      <w:ins w:id="562"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Somit starteten 4 von 7 Probanden aus Gruppe 1 und 5 von 10 aus Gruppe 2 mit Task 1. </w:t>
        </w:r>
      </w:ins>
    </w:p>
    <w:p w14:paraId="01B39BEC" w14:textId="61309777" w:rsidR="00BA5D6C" w:rsidRDefault="00BA5D6C">
      <w:pPr>
        <w:pStyle w:val="Folgeabsatz"/>
        <w:rPr>
          <w:ins w:id="563" w:author="Autor"/>
        </w:rPr>
      </w:pPr>
      <w:ins w:id="564"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565" w:author="Autor"/>
        </w:rPr>
      </w:pPr>
      <w:ins w:id="566" w:author="Autor">
        <w:r>
          <w:rPr>
            <w:i/>
          </w:rPr>
          <w:lastRenderedPageBreak/>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567" w:author="Autor"/>
          <w:del w:id="568" w:author="Autor"/>
        </w:rPr>
      </w:pPr>
      <w:ins w:id="569"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570" w:author="Autor"/>
        </w:rPr>
      </w:pPr>
    </w:p>
    <w:p w14:paraId="49940FD4" w14:textId="30508F0E" w:rsidR="009153F9" w:rsidRPr="009B5CEB" w:rsidDel="0081250A" w:rsidRDefault="0072253D">
      <w:pPr>
        <w:pStyle w:val="Zwischenberschriftnichtnummeriert"/>
        <w:rPr>
          <w:ins w:id="571" w:author="Autor"/>
          <w:del w:id="572" w:author="Autor"/>
        </w:rPr>
        <w:pPrChange w:id="573" w:author="Autor">
          <w:pPr>
            <w:pStyle w:val="Folgeabsatz"/>
          </w:pPr>
        </w:pPrChange>
      </w:pPr>
      <w:ins w:id="574" w:author="Autor">
        <w:r>
          <w:t>Fragebögen</w:t>
        </w:r>
        <w:del w:id="575" w:author="Autor">
          <w:r w:rsidR="009153F9" w:rsidDel="0081250A">
            <w:delText>Tauschen der Tasks</w:delText>
          </w:r>
        </w:del>
      </w:ins>
    </w:p>
    <w:p w14:paraId="007A61DE" w14:textId="77777777" w:rsidR="00415D71" w:rsidRPr="00F32D4D" w:rsidRDefault="00415D71">
      <w:pPr>
        <w:pStyle w:val="Zwischenberschriftnichtnummeriert"/>
        <w:rPr>
          <w:ins w:id="576" w:author="Autor"/>
        </w:rPr>
        <w:pPrChange w:id="577" w:author="Autor">
          <w:pPr>
            <w:pStyle w:val="Folgeabsatz"/>
          </w:pPr>
        </w:pPrChange>
      </w:pPr>
    </w:p>
    <w:p w14:paraId="1C929AA2" w14:textId="6503B1DA" w:rsidR="0091588B" w:rsidRPr="00B10C64" w:rsidDel="00EF7305" w:rsidRDefault="0072253D">
      <w:pPr>
        <w:pStyle w:val="Folgeabsatz"/>
        <w:ind w:firstLine="0"/>
        <w:jc w:val="center"/>
        <w:rPr>
          <w:del w:id="578" w:author="Autor"/>
        </w:rPr>
        <w:pPrChange w:id="579" w:author="Autor">
          <w:pPr>
            <w:pStyle w:val="Folgeabsatz"/>
          </w:pPr>
        </w:pPrChange>
      </w:pPr>
      <w:ins w:id="580"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wie „</w:t>
        </w:r>
        <w:r w:rsidR="00EF7305">
          <w:rPr>
            <w:i/>
          </w:rPr>
          <w:t xml:space="preserve">The game controls seemed natural“ </w:t>
        </w:r>
        <w:r w:rsidR="00EF7305">
          <w:t>welche die Probanden auf einer Skala von 1-7 bewerten können, je nachdem ob sie diese ablehnen oder zustimmen. Danach sollten sie den NASA Task Load Index (NASA TLX) (</w:t>
        </w:r>
        <w:del w:id="581"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582" w:author="Autor"/>
        </w:rPr>
        <w:pPrChange w:id="583" w:author="Autor">
          <w:pPr>
            <w:pStyle w:val="Folgeabsatz"/>
          </w:pPr>
        </w:pPrChange>
      </w:pPr>
    </w:p>
    <w:p w14:paraId="09B852EB" w14:textId="21CDAA78" w:rsidR="0091588B" w:rsidDel="00EF7305" w:rsidRDefault="0091588B">
      <w:pPr>
        <w:pStyle w:val="Folgeabsatz"/>
        <w:ind w:firstLine="0"/>
        <w:jc w:val="center"/>
        <w:rPr>
          <w:del w:id="584" w:author="Autor"/>
        </w:rPr>
        <w:pPrChange w:id="585" w:author="Autor">
          <w:pPr>
            <w:pStyle w:val="Folgeabsatz"/>
          </w:pPr>
        </w:pPrChange>
      </w:pPr>
    </w:p>
    <w:p w14:paraId="7F51B72B" w14:textId="6A1186F2" w:rsidR="0091588B" w:rsidDel="00EF7305" w:rsidRDefault="0091588B">
      <w:pPr>
        <w:pStyle w:val="Folgeabsatz"/>
        <w:ind w:firstLine="0"/>
        <w:jc w:val="center"/>
        <w:rPr>
          <w:del w:id="586" w:author="Autor"/>
        </w:rPr>
        <w:pPrChange w:id="587" w:author="Autor">
          <w:pPr>
            <w:pStyle w:val="Folgeabsatz"/>
          </w:pPr>
        </w:pPrChange>
      </w:pPr>
    </w:p>
    <w:p w14:paraId="7CECD67E" w14:textId="3D72EB73" w:rsidR="0091588B" w:rsidDel="00EF7305" w:rsidRDefault="0091588B">
      <w:pPr>
        <w:pStyle w:val="Folgeabsatz"/>
        <w:ind w:firstLine="0"/>
        <w:jc w:val="center"/>
        <w:rPr>
          <w:del w:id="588" w:author="Autor"/>
        </w:rPr>
        <w:pPrChange w:id="589" w:author="Autor">
          <w:pPr>
            <w:pStyle w:val="Folgeabsatz"/>
          </w:pPr>
        </w:pPrChange>
      </w:pPr>
    </w:p>
    <w:p w14:paraId="24ED92F1" w14:textId="7CBF6614" w:rsidR="0091588B" w:rsidDel="00EF7305" w:rsidRDefault="0091588B">
      <w:pPr>
        <w:pStyle w:val="Folgeabsatz"/>
        <w:ind w:firstLine="0"/>
        <w:jc w:val="center"/>
        <w:rPr>
          <w:del w:id="590" w:author="Autor"/>
        </w:rPr>
        <w:pPrChange w:id="591" w:author="Autor">
          <w:pPr>
            <w:pStyle w:val="Folgeabsatz"/>
          </w:pPr>
        </w:pPrChange>
      </w:pPr>
    </w:p>
    <w:p w14:paraId="2D8B7551" w14:textId="77777777" w:rsidR="00423FA9" w:rsidRDefault="00EF7305">
      <w:pPr>
        <w:pStyle w:val="Folgeabsatz"/>
        <w:ind w:firstLine="0"/>
        <w:rPr>
          <w:ins w:id="592" w:author="Autor"/>
        </w:rPr>
        <w:pPrChange w:id="593" w:author="Autor">
          <w:pPr>
            <w:pStyle w:val="Folgeabsatz"/>
          </w:pPr>
        </w:pPrChange>
      </w:pPr>
      <w:ins w:id="594" w:author="Autor">
        <w:r>
          <w:t xml:space="preserve">, welcher die körperliche und mentale Anstrengung misst. Auf einer Skala von 1 bis 20 konnten die Probanden angeben, wie mühsam es war die vorgegebenen Aufgaben zu bearbeiten. </w:t>
        </w:r>
      </w:ins>
    </w:p>
    <w:p w14:paraId="2B4E0BBD" w14:textId="77777777" w:rsidR="00423FA9" w:rsidRDefault="00B10C64">
      <w:pPr>
        <w:pStyle w:val="Folgeabsatz"/>
        <w:rPr>
          <w:ins w:id="595" w:author="Autor"/>
        </w:rPr>
      </w:pPr>
      <w:ins w:id="596" w:author="Autor">
        <w:r w:rsidRPr="006C3714">
          <w:rPr>
            <w:lang w:val="en-US"/>
            <w:rPrChange w:id="597" w:author="Autor">
              <w:rPr/>
            </w:rPrChange>
          </w:rPr>
          <w:t>Abschließend kamen noch der „</w:t>
        </w:r>
        <w:r w:rsidRPr="006C3714">
          <w:rPr>
            <w:i/>
            <w:lang w:val="en-US"/>
            <w:rPrChange w:id="598" w:author="Autor">
              <w:rPr>
                <w:i/>
              </w:rPr>
            </w:rPrChange>
          </w:rPr>
          <w:t xml:space="preserve">System Usability Scale“ </w:t>
        </w:r>
        <w:r w:rsidRPr="006C3714">
          <w:rPr>
            <w:lang w:val="en-US"/>
            <w:rPrChange w:id="599" w:author="Autor">
              <w:rPr/>
            </w:rPrChange>
          </w:rPr>
          <w:t>(U.S. Department of Health and Human Services, 2013</w:t>
        </w:r>
        <w:r w:rsidRPr="006C3714">
          <w:rPr>
            <w:lang w:val="en-US"/>
          </w:rPr>
          <w:t xml:space="preserve">) </w:t>
        </w:r>
        <w:r w:rsidRPr="006C3714">
          <w:rPr>
            <w:lang w:val="en-US"/>
            <w:rPrChange w:id="600" w:author="Autor">
              <w:rPr/>
            </w:rPrChange>
          </w:rPr>
          <w:t>sowie der „</w:t>
        </w:r>
        <w:r w:rsidRPr="006C3714">
          <w:rPr>
            <w:i/>
            <w:lang w:val="en-US"/>
            <w:rPrChange w:id="601" w:author="Autor">
              <w:rPr>
                <w:i/>
              </w:rPr>
            </w:rPrChange>
          </w:rPr>
          <w:t>User Experience Questionnaire“</w:t>
        </w:r>
        <w:r w:rsidRPr="006C3714">
          <w:rPr>
            <w:i/>
            <w:lang w:val="en-US"/>
          </w:rPr>
          <w:t xml:space="preserve"> (</w:t>
        </w:r>
        <w:r w:rsidRPr="006C3714">
          <w:rPr>
            <w:lang w:val="en-US"/>
            <w:rPrChange w:id="602" w:author="Autor">
              <w:rPr>
                <w:i/>
                <w:lang w:val="en-US"/>
              </w:rPr>
            </w:rPrChange>
          </w:rPr>
          <w:t>Laugwitz, Schrepp und Held</w:t>
        </w:r>
        <w:r w:rsidRPr="006C3714">
          <w:rPr>
            <w:i/>
            <w:lang w:val="en-US"/>
          </w:rPr>
          <w:t xml:space="preserve">, </w:t>
        </w:r>
        <w:r w:rsidRPr="006C3714">
          <w:rPr>
            <w:lang w:val="en-US"/>
            <w:rPrChange w:id="603" w:author="Autor">
              <w:rPr>
                <w:i/>
                <w:lang w:val="en-US"/>
              </w:rPr>
            </w:rPrChange>
          </w:rPr>
          <w:t>2006</w:t>
        </w:r>
        <w:r w:rsidRPr="006C3714">
          <w:rPr>
            <w:lang w:val="en-US"/>
          </w:rPr>
          <w:t>)</w:t>
        </w:r>
        <w:r w:rsidRPr="006C3714">
          <w:rPr>
            <w:i/>
            <w:lang w:val="en-US"/>
            <w:rPrChange w:id="604" w:author="Autor">
              <w:rPr>
                <w:i/>
              </w:rPr>
            </w:rPrChange>
          </w:rPr>
          <w:t xml:space="preserve"> </w:t>
        </w:r>
        <w:r w:rsidRPr="006C3714">
          <w:rPr>
            <w:lang w:val="en-US"/>
            <w:rPrChange w:id="605" w:author="Autor">
              <w:rPr/>
            </w:rPrChange>
          </w:rPr>
          <w:t>hinzu.</w:t>
        </w:r>
        <w:r w:rsidRPr="00804D7A">
          <w:rPr>
            <w:lang w:val="en-US"/>
          </w:rPr>
          <w:t xml:space="preserve"> </w:t>
        </w:r>
        <w:r w:rsidRPr="00804D7A">
          <w:rPr>
            <w:lang w:val="en-US"/>
            <w:rPrChange w:id="606" w:author="Autor">
              <w:rPr/>
            </w:rPrChange>
          </w:rPr>
          <w:t xml:space="preserve"> </w:t>
        </w:r>
        <w:r w:rsidR="00FB06D3" w:rsidRPr="00EF7221">
          <w:rPr>
            <w:rPrChange w:id="607"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608" w:author="Autor"/>
        </w:rPr>
      </w:pPr>
      <w:ins w:id="609"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610" w:author="Autor"/>
        </w:rPr>
      </w:pPr>
    </w:p>
    <w:p w14:paraId="74D11E86" w14:textId="3FFCBB3B" w:rsidR="00804D7A" w:rsidDel="00066D2D" w:rsidRDefault="00804D7A" w:rsidP="006C3714">
      <w:pPr>
        <w:pStyle w:val="Folgeabsatz"/>
        <w:rPr>
          <w:ins w:id="611" w:author="Autor"/>
          <w:del w:id="612" w:author="Autor"/>
        </w:rPr>
      </w:pPr>
      <w:ins w:id="613" w:author="Autor">
        <w:r>
          <w:t xml:space="preserve">Um qualitative Daten zu erheben, wurde jeder Proband </w:t>
        </w:r>
        <w:r w:rsidR="00302BAB">
          <w:t xml:space="preserve">in einem kurzen Interview </w:t>
        </w:r>
        <w:r>
          <w:t xml:space="preserve">nach dem Test zur Nutzung der natürlichen Eingabemethode befragt. Hierbei ging es </w:t>
        </w:r>
        <w:r>
          <w:lastRenderedPageBreak/>
          <w:t xml:space="preserve">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614" w:author="Autor"/>
        </w:rPr>
      </w:pPr>
    </w:p>
    <w:p w14:paraId="0D2FA110" w14:textId="21758C33" w:rsidR="0091588B" w:rsidRPr="00EF7221" w:rsidRDefault="00066D2D">
      <w:pPr>
        <w:pStyle w:val="berschrift3"/>
        <w:pPrChange w:id="615" w:author="Autor">
          <w:pPr>
            <w:pStyle w:val="Folgeabsatz"/>
          </w:pPr>
        </w:pPrChange>
      </w:pPr>
      <w:bookmarkStart w:id="616" w:name="_Toc502322105"/>
      <w:ins w:id="617" w:author="Autor">
        <w:r>
          <w:t>Implementierung</w:t>
        </w:r>
      </w:ins>
      <w:bookmarkEnd w:id="616"/>
    </w:p>
    <w:p w14:paraId="3857641F" w14:textId="7E0C8D50" w:rsidR="005F267E" w:rsidRDefault="008F7C82">
      <w:pPr>
        <w:jc w:val="left"/>
        <w:rPr>
          <w:ins w:id="618" w:author="Autor"/>
        </w:rPr>
        <w:pPrChange w:id="619" w:author="Autor">
          <w:pPr>
            <w:pStyle w:val="Folgeabsatz"/>
          </w:pPr>
        </w:pPrChange>
      </w:pPr>
      <w:ins w:id="620" w:author="Autor">
        <w:r>
          <w:t>Entwickelt wurde der Prototyp mit der Unreal Engine 4.17.1 (</w:t>
        </w:r>
        <w:r w:rsidR="00384E69">
          <w:fldChar w:fldCharType="begin"/>
        </w:r>
        <w:r w:rsidR="00384E69">
          <w:instrText xml:space="preserve"> HYPERLINK "</w:instrText>
        </w:r>
        <w:r w:rsidR="00384E69" w:rsidRPr="008F7C82">
          <w:instrText>https://www.unrealengine.com/en-US/what-is-unreal-engine-4</w:instrText>
        </w:r>
        <w:r w:rsidR="00384E69">
          <w:instrText xml:space="preserve">" </w:instrText>
        </w:r>
      </w:ins>
      <w:ins w:id="621" w:author="Autor">
        <w:r w:rsidR="00384E69">
          <w:fldChar w:fldCharType="separate"/>
        </w:r>
        <w:r w:rsidR="00384E69" w:rsidRPr="005C465E">
          <w:rPr>
            <w:rStyle w:val="Hyperlink"/>
          </w:rPr>
          <w:t>https://www.unrealengine.com/en-US/what-is-unreal-engine-4</w:t>
        </w:r>
        <w:r w:rsidR="00384E69">
          <w:fldChar w:fldCharType="end"/>
        </w:r>
        <w:r w:rsidR="00384E69">
          <w:t>).</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6C3714" w:rsidRDefault="005F267E">
      <w:pPr>
        <w:pStyle w:val="berschrift4"/>
        <w:rPr>
          <w:ins w:id="622" w:author="Autor"/>
          <w:rPrChange w:id="623" w:author="Autor">
            <w:rPr>
              <w:ins w:id="624" w:author="Autor"/>
            </w:rPr>
          </w:rPrChange>
        </w:rPr>
        <w:pPrChange w:id="625" w:author="Autor">
          <w:pPr>
            <w:pStyle w:val="Folgeabsatz"/>
          </w:pPr>
        </w:pPrChange>
      </w:pPr>
      <w:ins w:id="626" w:author="Autor">
        <w:r>
          <w:t>Assets</w:t>
        </w:r>
      </w:ins>
    </w:p>
    <w:p w14:paraId="1D5075F8" w14:textId="5FE10E1A" w:rsidR="006C3714" w:rsidRDefault="005F267E">
      <w:pPr>
        <w:jc w:val="left"/>
        <w:rPr>
          <w:ins w:id="627" w:author="Autor"/>
        </w:rPr>
        <w:pPrChange w:id="628" w:author="Autor">
          <w:pPr>
            <w:pStyle w:val="Folgeabsatz"/>
          </w:pPr>
        </w:pPrChange>
      </w:pPr>
      <w:ins w:id="629"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rPr>
          <w:ins w:id="630" w:author="Autor"/>
        </w:rPr>
      </w:pPr>
      <w:ins w:id="631" w:author="Autor">
        <w:r>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1639E51D" w14:textId="17C2B5A2" w:rsidR="005F267E" w:rsidRDefault="00EA5D40">
      <w:pPr>
        <w:pStyle w:val="Folgeabsatz"/>
        <w:keepNext/>
        <w:jc w:val="left"/>
        <w:rPr>
          <w:ins w:id="632" w:author="Autor"/>
        </w:rPr>
        <w:pPrChange w:id="633" w:author="Autor">
          <w:pPr>
            <w:pStyle w:val="Folgeabsatz"/>
          </w:pPr>
        </w:pPrChange>
      </w:pPr>
      <w:ins w:id="634"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38">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39">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6C3714" w:rsidDel="00EA5D40" w:rsidRDefault="005F267E">
      <w:pPr>
        <w:pStyle w:val="Beschriftung"/>
        <w:rPr>
          <w:del w:id="635" w:author="Autor"/>
          <w:rPrChange w:id="636" w:author="Autor">
            <w:rPr>
              <w:del w:id="637" w:author="Autor"/>
            </w:rPr>
          </w:rPrChange>
        </w:rPr>
        <w:pPrChange w:id="638" w:author="daniel schmidl" w:date="2017-12-06T11:41:00Z">
          <w:pPr>
            <w:pStyle w:val="Folgeabsatz"/>
          </w:pPr>
        </w:pPrChange>
      </w:pPr>
    </w:p>
    <w:p w14:paraId="4FEB6DCC" w14:textId="374E3613" w:rsidR="0091588B" w:rsidRPr="00EF7221" w:rsidDel="00EA5D40" w:rsidRDefault="0091588B" w:rsidP="008E7D87">
      <w:pPr>
        <w:pStyle w:val="Folgeabsatz"/>
        <w:rPr>
          <w:del w:id="639"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640" w:author="Autor"/>
        </w:rPr>
      </w:pPr>
    </w:p>
    <w:p w14:paraId="6DC33393" w14:textId="0ED4D6E6" w:rsidR="00D07832" w:rsidRPr="00EF7221" w:rsidRDefault="00EA5D40" w:rsidP="008E7D87">
      <w:pPr>
        <w:pStyle w:val="Folgeabsatz"/>
        <w:rPr>
          <w:ins w:id="641" w:author="Autor"/>
        </w:rPr>
      </w:pPr>
      <w:ins w:id="642"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643" w:author="Autor"/>
        </w:rPr>
      </w:pPr>
    </w:p>
    <w:p w14:paraId="7E39CB70" w14:textId="46EFEA1F" w:rsidR="00D07832" w:rsidRPr="00EF7221" w:rsidRDefault="00D07832" w:rsidP="008E7D87">
      <w:pPr>
        <w:pStyle w:val="Folgeabsatz"/>
        <w:rPr>
          <w:ins w:id="644" w:author="Autor"/>
        </w:rPr>
      </w:pPr>
    </w:p>
    <w:p w14:paraId="0A3E7683" w14:textId="02BBFB63" w:rsidR="00D07832" w:rsidRPr="00EF7221" w:rsidRDefault="00D07832" w:rsidP="008E7D87">
      <w:pPr>
        <w:pStyle w:val="Folgeabsatz"/>
        <w:rPr>
          <w:ins w:id="645" w:author="Autor"/>
        </w:rPr>
      </w:pPr>
    </w:p>
    <w:p w14:paraId="19552595" w14:textId="58B307F4" w:rsidR="00D07832" w:rsidRPr="00EF7221" w:rsidRDefault="00710E9D" w:rsidP="008E7D87">
      <w:pPr>
        <w:pStyle w:val="Folgeabsatz"/>
        <w:rPr>
          <w:ins w:id="646" w:author="Autor"/>
        </w:rPr>
      </w:pPr>
      <w:ins w:id="647"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031E56" w:rsidRPr="006C3714" w:rsidRDefault="00031E56">
                              <w:pPr>
                                <w:pStyle w:val="Beschriftung"/>
                                <w:rPr>
                                  <w:rPrChange w:id="648" w:author="Autor">
                                    <w:rPr>
                                      <w:noProof/>
                                    </w:rPr>
                                  </w:rPrChange>
                                </w:rPr>
                                <w:pPrChange w:id="649" w:author="Autor">
                                  <w:pPr>
                                    <w:pStyle w:val="Folgeabsatz"/>
                                    <w:keepNext/>
                                  </w:pPr>
                                </w:pPrChange>
                              </w:pPr>
                              <w:bookmarkStart w:id="650" w:name="_Toc502322140"/>
                              <w:ins w:id="651" w:author="Autor">
                                <w:r>
                                  <w:t xml:space="preserve">Abbildung </w:t>
                                </w:r>
                                <w:r>
                                  <w:fldChar w:fldCharType="begin"/>
                                </w:r>
                                <w:r>
                                  <w:instrText xml:space="preserve"> SEQ Abbildung \* ARABIC </w:instrText>
                                </w:r>
                              </w:ins>
                              <w:r>
                                <w:fldChar w:fldCharType="separate"/>
                              </w:r>
                              <w:r w:rsidR="009764C3">
                                <w:rPr>
                                  <w:noProof/>
                                </w:rPr>
                                <w:t>20</w:t>
                              </w:r>
                              <w:ins w:id="652" w:author="Autor">
                                <w:r>
                                  <w:fldChar w:fldCharType="end"/>
                                </w:r>
                                <w:r>
                                  <w:t>: Zusätzliche Anzeigetafel als Feedback für den Nutzer (links: normales Layout, Rechts: Layout wenn ein Tor erzielt wurde)</w:t>
                                </w:r>
                              </w:ins>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031E56" w:rsidRPr="006C3714" w:rsidRDefault="00031E56">
                        <w:pPr>
                          <w:pStyle w:val="Beschriftung"/>
                          <w:rPr>
                            <w:rPrChange w:id="653" w:author="Autor">
                              <w:rPr>
                                <w:noProof/>
                              </w:rPr>
                            </w:rPrChange>
                          </w:rPr>
                          <w:pPrChange w:id="654" w:author="Autor">
                            <w:pPr>
                              <w:pStyle w:val="Folgeabsatz"/>
                              <w:keepNext/>
                            </w:pPr>
                          </w:pPrChange>
                        </w:pPr>
                        <w:bookmarkStart w:id="655" w:name="_Toc502322140"/>
                        <w:ins w:id="656" w:author="Autor">
                          <w:r>
                            <w:t xml:space="preserve">Abbildung </w:t>
                          </w:r>
                          <w:r>
                            <w:fldChar w:fldCharType="begin"/>
                          </w:r>
                          <w:r>
                            <w:instrText xml:space="preserve"> SEQ Abbildung \* ARABIC </w:instrText>
                          </w:r>
                        </w:ins>
                        <w:r>
                          <w:fldChar w:fldCharType="separate"/>
                        </w:r>
                        <w:r w:rsidR="009764C3">
                          <w:rPr>
                            <w:noProof/>
                          </w:rPr>
                          <w:t>20</w:t>
                        </w:r>
                        <w:ins w:id="657" w:author="Autor">
                          <w:r>
                            <w:fldChar w:fldCharType="end"/>
                          </w:r>
                          <w:r>
                            <w:t>: Zusätzliche Anzeigetafel als Feedback für den Nutzer (links: normales Layout, Rechts: Layout wenn ein Tor erzielt wurde)</w:t>
                          </w:r>
                        </w:ins>
                        <w:bookmarkEnd w:id="655"/>
                      </w:p>
                    </w:txbxContent>
                  </v:textbox>
                  <w10:wrap type="tight" anchorx="margin"/>
                </v:shape>
              </w:pict>
            </mc:Fallback>
          </mc:AlternateContent>
        </w:r>
      </w:ins>
    </w:p>
    <w:p w14:paraId="728F7C20" w14:textId="44684E84" w:rsidR="00D07832" w:rsidRPr="00EF7221" w:rsidRDefault="00D07832" w:rsidP="008E7D87">
      <w:pPr>
        <w:pStyle w:val="Folgeabsatz"/>
        <w:rPr>
          <w:ins w:id="658" w:author="Autor"/>
        </w:rPr>
      </w:pPr>
    </w:p>
    <w:p w14:paraId="0E0ABD96" w14:textId="1AEF22EC" w:rsidR="00467DB2" w:rsidDel="00A20B98" w:rsidRDefault="00467DB2">
      <w:pPr>
        <w:pStyle w:val="berschrift4"/>
        <w:rPr>
          <w:del w:id="659" w:author="Autor"/>
        </w:rPr>
        <w:pPrChange w:id="660" w:author="Autor">
          <w:pPr>
            <w:pStyle w:val="Folgeabsatz"/>
          </w:pPr>
        </w:pPrChange>
      </w:pPr>
    </w:p>
    <w:p w14:paraId="0D6FB4B6" w14:textId="32220F5B" w:rsidR="00767F5A" w:rsidRDefault="00A20B98">
      <w:pPr>
        <w:pPrChange w:id="661" w:author="Autor">
          <w:pPr>
            <w:pStyle w:val="Folgeabsatz"/>
          </w:pPr>
        </w:pPrChange>
      </w:pPr>
      <w:ins w:id="662"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lastRenderedPageBreak/>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663" w:author="Autor"/>
        </w:rPr>
        <w:pPrChange w:id="664" w:author="Autor">
          <w:pPr>
            <w:pStyle w:val="Folgeabsatz"/>
          </w:pPr>
        </w:pPrChange>
      </w:pPr>
    </w:p>
    <w:p w14:paraId="27526564" w14:textId="004336E9" w:rsidR="004351A4" w:rsidRDefault="004351A4">
      <w:pPr>
        <w:pStyle w:val="Folgeabsatz"/>
        <w:keepNext/>
        <w:ind w:firstLine="0"/>
        <w:rPr>
          <w:ins w:id="665" w:author="Autor"/>
        </w:rPr>
        <w:pPrChange w:id="666" w:author="Autor">
          <w:pPr>
            <w:pStyle w:val="Folgeabsatz"/>
            <w:ind w:firstLine="0"/>
          </w:pPr>
        </w:pPrChange>
      </w:pPr>
      <w:r>
        <w:rPr>
          <w:noProof/>
        </w:rPr>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031E56" w:rsidRPr="0049193F" w:rsidRDefault="00031E56" w:rsidP="004351A4">
                            <w:pPr>
                              <w:pStyle w:val="Beschriftung"/>
                              <w:rPr>
                                <w:noProof/>
                                <w:szCs w:val="20"/>
                              </w:rPr>
                            </w:pPr>
                            <w:bookmarkStart w:id="667" w:name="_Toc502322141"/>
                            <w:r>
                              <w:t xml:space="preserve">Abbildung </w:t>
                            </w:r>
                            <w:r>
                              <w:fldChar w:fldCharType="begin"/>
                            </w:r>
                            <w:r>
                              <w:instrText xml:space="preserve"> SEQ Abbildung \* ARABIC </w:instrText>
                            </w:r>
                            <w:r>
                              <w:fldChar w:fldCharType="separate"/>
                            </w:r>
                            <w:r w:rsidR="009764C3">
                              <w:rPr>
                                <w:noProof/>
                              </w:rPr>
                              <w:t>21</w:t>
                            </w:r>
                            <w:r>
                              <w:rPr>
                                <w:noProof/>
                              </w:rPr>
                              <w:fldChar w:fldCharType="end"/>
                            </w:r>
                            <w:r>
                              <w:t xml:space="preserve">: </w:t>
                            </w:r>
                            <w:ins w:id="668" w:author="Autor">
                              <w:r>
                                <w:t>Tor, Eishockeyschläger und Puck als 3D-Modelle</w:t>
                              </w:r>
                            </w:ins>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031E56" w:rsidRPr="0049193F" w:rsidRDefault="00031E56" w:rsidP="004351A4">
                      <w:pPr>
                        <w:pStyle w:val="Beschriftung"/>
                        <w:rPr>
                          <w:noProof/>
                          <w:szCs w:val="20"/>
                        </w:rPr>
                      </w:pPr>
                      <w:bookmarkStart w:id="669" w:name="_Toc502322141"/>
                      <w:r>
                        <w:t xml:space="preserve">Abbildung </w:t>
                      </w:r>
                      <w:r>
                        <w:fldChar w:fldCharType="begin"/>
                      </w:r>
                      <w:r>
                        <w:instrText xml:space="preserve"> SEQ Abbildung \* ARABIC </w:instrText>
                      </w:r>
                      <w:r>
                        <w:fldChar w:fldCharType="separate"/>
                      </w:r>
                      <w:r w:rsidR="009764C3">
                        <w:rPr>
                          <w:noProof/>
                        </w:rPr>
                        <w:t>21</w:t>
                      </w:r>
                      <w:r>
                        <w:rPr>
                          <w:noProof/>
                        </w:rPr>
                        <w:fldChar w:fldCharType="end"/>
                      </w:r>
                      <w:r>
                        <w:t xml:space="preserve">: </w:t>
                      </w:r>
                      <w:ins w:id="670" w:author="Autor">
                        <w:r>
                          <w:t>Tor, Eishockeyschläger und Puck als 3D-Modelle</w:t>
                        </w:r>
                      </w:ins>
                      <w:bookmarkEnd w:id="669"/>
                    </w:p>
                  </w:txbxContent>
                </v:textbox>
                <w10:wrap type="tight"/>
              </v:shape>
            </w:pict>
          </mc:Fallback>
        </mc:AlternateContent>
      </w:r>
      <w:ins w:id="671"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672"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41">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42">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41">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673" w:author="Autor"/>
        </w:rPr>
        <w:pPrChange w:id="674" w:author="Autor">
          <w:pPr>
            <w:pStyle w:val="Folgeabsatz"/>
            <w:ind w:firstLine="0"/>
          </w:pPr>
        </w:pPrChange>
      </w:pPr>
      <w:ins w:id="675"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42">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676" w:author="Autor"/>
          <w:del w:id="677" w:author="Autor"/>
        </w:rPr>
        <w:pPrChange w:id="678" w:author="Autor">
          <w:pPr>
            <w:pStyle w:val="Folgeabsatz"/>
          </w:pPr>
        </w:pPrChange>
      </w:pPr>
    </w:p>
    <w:p w14:paraId="20587096" w14:textId="77777777" w:rsidR="004351A4" w:rsidRPr="004351A4" w:rsidRDefault="004351A4" w:rsidP="004351A4">
      <w:pPr>
        <w:pStyle w:val="Folgeabsatz"/>
        <w:ind w:firstLine="0"/>
        <w:rPr>
          <w:ins w:id="679" w:author="Autor"/>
        </w:rPr>
      </w:pPr>
    </w:p>
    <w:p w14:paraId="0CDE7116" w14:textId="534733F3" w:rsidR="007F6CD1" w:rsidRDefault="004B43BA">
      <w:pPr>
        <w:pStyle w:val="berschrift4"/>
        <w:rPr>
          <w:ins w:id="680" w:author="Autor"/>
        </w:rPr>
        <w:pPrChange w:id="681" w:author="Autor">
          <w:pPr>
            <w:pStyle w:val="Folgeabsatz"/>
          </w:pPr>
        </w:pPrChange>
      </w:pPr>
      <w:ins w:id="682" w:author="Autor">
        <w:r>
          <w:t>Blueprints</w:t>
        </w:r>
      </w:ins>
    </w:p>
    <w:p w14:paraId="6DA0C5DE" w14:textId="4B691162" w:rsidR="004B43BA" w:rsidRDefault="004B43BA">
      <w:pPr>
        <w:rPr>
          <w:ins w:id="683" w:author="Autor"/>
        </w:rPr>
        <w:pPrChange w:id="684" w:author="Autor">
          <w:pPr>
            <w:pStyle w:val="Folgeabsatz"/>
          </w:pPr>
        </w:pPrChange>
      </w:pPr>
      <w:ins w:id="685"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686" w:author="Autor"/>
        </w:rPr>
        <w:pPrChange w:id="687" w:author="Autor">
          <w:pPr>
            <w:pStyle w:val="Folgeabsatz"/>
          </w:pPr>
        </w:pPrChange>
      </w:pPr>
      <w:ins w:id="688"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689" w:author="Autor">
          <w:pPr>
            <w:pStyle w:val="Folgeabsatz"/>
          </w:pPr>
        </w:pPrChange>
      </w:pPr>
      <w:ins w:id="690" w:author="Autor">
        <w:r>
          <w:t>Richtige Erkennung von Toren bzw. angekommenen Pässen.</w:t>
        </w:r>
      </w:ins>
    </w:p>
    <w:p w14:paraId="240443E0" w14:textId="56DAA795" w:rsidR="004F4E20" w:rsidRDefault="004F4E20" w:rsidP="004F4E20">
      <w:pPr>
        <w:pStyle w:val="Folgeabsatz"/>
        <w:numPr>
          <w:ilvl w:val="0"/>
          <w:numId w:val="10"/>
        </w:numPr>
        <w:rPr>
          <w:ins w:id="691" w:author="Autor"/>
        </w:rPr>
      </w:pPr>
      <w:ins w:id="692" w:author="Autor">
        <w:r>
          <w:lastRenderedPageBreak/>
          <w:t>Respawnen des Pucks muss immer nach derselben Zeit automatisch erfolgen.</w:t>
        </w:r>
      </w:ins>
    </w:p>
    <w:p w14:paraId="3639D014" w14:textId="1FC01D30" w:rsidR="00B06E93" w:rsidRDefault="00AC271B">
      <w:pPr>
        <w:pStyle w:val="Folgeabsatz"/>
        <w:numPr>
          <w:ilvl w:val="0"/>
          <w:numId w:val="10"/>
        </w:numPr>
        <w:rPr>
          <w:ins w:id="693" w:author="Autor"/>
        </w:rPr>
        <w:pPrChange w:id="694" w:author="Autor">
          <w:pPr>
            <w:pStyle w:val="Folgeabsatz"/>
          </w:pPr>
        </w:pPrChange>
      </w:pPr>
      <w:ins w:id="695" w:author="Autor">
        <w:r>
          <w:t>Messung der Schlagkraft an derselben Stelle.</w:t>
        </w:r>
      </w:ins>
    </w:p>
    <w:p w14:paraId="23B09E24" w14:textId="05983CB5" w:rsidR="00AC271B" w:rsidRDefault="00714390">
      <w:pPr>
        <w:pStyle w:val="Folgeabsatz"/>
        <w:numPr>
          <w:ilvl w:val="0"/>
          <w:numId w:val="10"/>
        </w:numPr>
        <w:rPr>
          <w:ins w:id="696" w:author="Autor"/>
        </w:rPr>
        <w:pPrChange w:id="697" w:author="Autor">
          <w:pPr>
            <w:pStyle w:val="Folgeabsatz"/>
          </w:pPr>
        </w:pPrChange>
      </w:pPr>
      <w:ins w:id="698" w:author="Autor">
        <w:r>
          <w:t>Allgemein gleiche Voraussetzzungen für jede Testperson</w:t>
        </w:r>
      </w:ins>
    </w:p>
    <w:p w14:paraId="3C5DB050" w14:textId="77777777" w:rsidR="00714390" w:rsidRDefault="00714390">
      <w:pPr>
        <w:pStyle w:val="Folgeabsatz"/>
        <w:rPr>
          <w:ins w:id="699" w:author="Autor"/>
        </w:rPr>
      </w:pPr>
    </w:p>
    <w:p w14:paraId="03A330D9" w14:textId="69AC645D" w:rsidR="00A205F3" w:rsidRPr="004F4E20" w:rsidRDefault="004F4E20" w:rsidP="004F4E20">
      <w:pPr>
        <w:pStyle w:val="Zwischenberschriftnichtnummeriert"/>
      </w:pPr>
      <w:r>
        <w:t>Automatische und identische Erfassung der benötigten Zeit der Spieler</w:t>
      </w:r>
    </w:p>
    <w:p w14:paraId="719E9F98" w14:textId="56733591" w:rsidR="00EA3F75" w:rsidRDefault="00714390">
      <w:pPr>
        <w:pStyle w:val="Folgeabsatz"/>
        <w:rPr>
          <w:ins w:id="700" w:author="Autor"/>
        </w:rPr>
      </w:pPr>
      <w:ins w:id="701"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0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702" w:author="Autor">
        <w:r w:rsidR="00EA3F75">
          <w:t xml:space="preserve">). Es ermöglicht die Ausgabe von beispielsweise Textdateien direkt über Blueprints (Abb. 21). </w:t>
        </w:r>
      </w:ins>
    </w:p>
    <w:p w14:paraId="6A55F9FC" w14:textId="77777777" w:rsidR="00EA3F75" w:rsidRDefault="00EA3F75">
      <w:pPr>
        <w:pStyle w:val="Folgeabsatz"/>
        <w:keepNext/>
        <w:jc w:val="center"/>
        <w:rPr>
          <w:ins w:id="703" w:author="Autor"/>
        </w:rPr>
        <w:pPrChange w:id="704" w:author="Autor">
          <w:pPr>
            <w:pStyle w:val="Folgeabsatz"/>
          </w:pPr>
        </w:pPrChange>
      </w:pPr>
      <w:ins w:id="705"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43">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706" w:name="_Toc502322142"/>
      <w:ins w:id="707" w:author="Autor">
        <w:r>
          <w:t xml:space="preserve">Abbildung </w:t>
        </w:r>
        <w:r>
          <w:fldChar w:fldCharType="begin"/>
        </w:r>
        <w:r>
          <w:instrText xml:space="preserve"> SEQ Abbildung \* ARABIC </w:instrText>
        </w:r>
      </w:ins>
      <w:r>
        <w:fldChar w:fldCharType="separate"/>
      </w:r>
      <w:r w:rsidR="009764C3">
        <w:rPr>
          <w:noProof/>
        </w:rPr>
        <w:t>22</w:t>
      </w:r>
      <w:ins w:id="708" w:author="Autor">
        <w:r>
          <w:fldChar w:fldCharType="end"/>
        </w:r>
        <w:r>
          <w:t xml:space="preserve">: </w:t>
        </w:r>
        <w:r w:rsidRPr="006F0D2F">
          <w:rPr>
            <w:i/>
            <w:rPrChange w:id="709" w:author="Autor">
              <w:rPr/>
            </w:rPrChange>
          </w:rPr>
          <w:t>Victory Plugin</w:t>
        </w:r>
        <w:r>
          <w:rPr>
            <w:i/>
          </w:rPr>
          <w:t xml:space="preserve"> </w:t>
        </w:r>
        <w:r>
          <w:t>Ausgabe Knoten</w:t>
        </w:r>
      </w:ins>
      <w:bookmarkEnd w:id="706"/>
    </w:p>
    <w:p w14:paraId="329FF685" w14:textId="4BBE2A3D" w:rsidR="004F4E20" w:rsidRDefault="004F4E20">
      <w:pPr>
        <w:pStyle w:val="Zwischenberschriftnichtnummeriert"/>
        <w:rPr>
          <w:ins w:id="710" w:author="Autor"/>
        </w:rPr>
        <w:pPrChange w:id="711" w:author="Autor">
          <w:pPr>
            <w:pStyle w:val="Folgeabsatz"/>
          </w:pPr>
        </w:pPrChange>
      </w:pPr>
      <w:ins w:id="712" w:author="Autor">
        <w:r>
          <w:t>Richtige Erkennung von Toren bzw. angekommenen Pässen</w:t>
        </w:r>
      </w:ins>
    </w:p>
    <w:p w14:paraId="6FC3984A" w14:textId="3CA98B97" w:rsidR="00F70D34" w:rsidRDefault="006F0D2F">
      <w:pPr>
        <w:pStyle w:val="Folgeabsatz"/>
      </w:pPr>
      <w:ins w:id="713" w:author="Autor">
        <w:r>
          <w:t>Des Weiteren sollten Tore (Task 1) und Pässe (Task 2) erkannt und festgehalten werden.</w:t>
        </w:r>
        <w:r w:rsidR="00B946DD">
          <w:t xml:space="preserve"> Hierfür wurde ein </w:t>
        </w:r>
        <w:r w:rsidR="00B946DD" w:rsidRPr="00F70D34">
          <w:rPr>
            <w:i/>
            <w:rPrChange w:id="714"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715" w:author="Autor">
        <w:r w:rsidR="00B946DD">
          <w:t>. Nach demselben Prinzip wurden auch Pässe registriert, indem ein Trigger an das Objekt angebracht wurde, welches angepasst werden sollte</w:t>
        </w:r>
        <w:r w:rsidR="00A37812">
          <w:t xml:space="preserve"> (Abb. 22)</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716" w:author="Autor">
        <w:r>
          <w:lastRenderedPageBreak/>
          <w:t>Respawnen des Pucks muss immer nach derselben Zeit automatisch erfolgen</w:t>
        </w:r>
      </w:ins>
    </w:p>
    <w:p w14:paraId="21B42E3C" w14:textId="7D215ABE" w:rsidR="00853E09" w:rsidRPr="00F70D34" w:rsidRDefault="00A37812" w:rsidP="00F70D34">
      <w:pPr>
        <w:pStyle w:val="Folgeabsatz"/>
        <w:rPr>
          <w:ins w:id="717" w:author="Autor"/>
        </w:rPr>
      </w:pPr>
      <w:ins w:id="718" w:author="Autor">
        <w:r>
          <w:t>Zusätzlich befand sich zwischen dem Spieler und dem Tor eine weitere Triggerzone</w:t>
        </w:r>
      </w:ins>
      <w:r w:rsidR="00A205F3">
        <w:t xml:space="preserve"> (</w:t>
      </w:r>
      <w:r w:rsidR="00A205F3">
        <w:rPr>
          <w:i/>
        </w:rPr>
        <w:t>EVR_TriggerBoxNoGoal_Blueprint)</w:t>
      </w:r>
      <w:ins w:id="719" w:author="Autor">
        <w:r w:rsidR="004847DD">
          <w:t xml:space="preserve">, die dafür zuständig war, den Puck wieder an seine Ausgangsposition zu legen, nachdem der Spieler geschossen hatte. </w:t>
        </w:r>
        <w:r w:rsidR="005B30FC">
          <w:t xml:space="preserve">Ab </w:t>
        </w:r>
      </w:ins>
      <w:r w:rsidR="00F70D34">
        <w:t>dem Zeitpunkt des Eintritts</w:t>
      </w:r>
      <w:ins w:id="720"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4A8EF04F" w14:textId="77777777" w:rsidR="00853E09" w:rsidRDefault="00853E09">
      <w:pPr>
        <w:pStyle w:val="Folgeabsatz"/>
        <w:keepNext/>
        <w:jc w:val="center"/>
        <w:rPr>
          <w:ins w:id="721" w:author="Autor"/>
        </w:rPr>
        <w:pPrChange w:id="722" w:author="Autor">
          <w:pPr>
            <w:pStyle w:val="Folgeabsatz"/>
          </w:pPr>
        </w:pPrChange>
      </w:pPr>
      <w:ins w:id="723"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4">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724" w:author="Autor"/>
        </w:rPr>
      </w:pPr>
      <w:bookmarkStart w:id="725" w:name="_Toc502322143"/>
      <w:ins w:id="726" w:author="Autor">
        <w:r>
          <w:t xml:space="preserve">Abbildung </w:t>
        </w:r>
        <w:r>
          <w:fldChar w:fldCharType="begin"/>
        </w:r>
        <w:r>
          <w:instrText xml:space="preserve"> SEQ Abbildung \* ARABIC </w:instrText>
        </w:r>
      </w:ins>
      <w:r>
        <w:fldChar w:fldCharType="separate"/>
      </w:r>
      <w:r w:rsidR="009764C3">
        <w:rPr>
          <w:noProof/>
        </w:rPr>
        <w:t>23</w:t>
      </w:r>
      <w:ins w:id="727" w:author="Autor">
        <w:r>
          <w:fldChar w:fldCharType="end"/>
        </w:r>
        <w:r>
          <w:t xml:space="preserve">: Trigger bei </w:t>
        </w:r>
        <w:r w:rsidR="00A37812">
          <w:t>anzupassendem Objekt und Tor (gelb markiert)</w:t>
        </w:r>
        <w:bookmarkEnd w:id="725"/>
      </w:ins>
    </w:p>
    <w:p w14:paraId="7141CE9E" w14:textId="0CB9AF83" w:rsidR="00714390" w:rsidRPr="006F0D2F" w:rsidRDefault="006F0D2F">
      <w:pPr>
        <w:pStyle w:val="Folgeabsatz"/>
        <w:rPr>
          <w:ins w:id="728" w:author="Autor"/>
        </w:rPr>
      </w:pPr>
      <w:ins w:id="729" w:author="Autor">
        <w:del w:id="730"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745A68FF" w14:textId="59B0B9F5" w:rsidR="00F70D34" w:rsidRDefault="00CA58B3" w:rsidP="00F70D34">
      <w:pPr>
        <w:pStyle w:val="Folgeabsatz"/>
        <w:keepNext/>
      </w:pPr>
      <w:r>
        <w:t xml:space="preserve">Des Weiteren </w:t>
      </w:r>
      <w:ins w:id="731"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6BDACB89" w14:textId="77777777" w:rsidR="00CA58B3" w:rsidRDefault="00CA58B3" w:rsidP="00F70D34">
      <w:pPr>
        <w:pStyle w:val="Folgeabsatz"/>
        <w:keepNext/>
      </w:pP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5">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Pr="006A5403" w:rsidRDefault="006A5403" w:rsidP="006A5403">
      <w:pPr>
        <w:pStyle w:val="Beschriftung"/>
        <w:jc w:val="both"/>
      </w:pPr>
      <w:bookmarkStart w:id="732" w:name="_Toc502322144"/>
      <w:r>
        <w:t xml:space="preserve">Abbildung </w:t>
      </w:r>
      <w:r w:rsidR="00131D96">
        <w:fldChar w:fldCharType="begin"/>
      </w:r>
      <w:r w:rsidR="00131D96">
        <w:instrText xml:space="preserve"> SEQ Abbildung \* ARABIC </w:instrText>
      </w:r>
      <w:r w:rsidR="00131D96">
        <w:fldChar w:fldCharType="separate"/>
      </w:r>
      <w:r w:rsidR="009764C3">
        <w:rPr>
          <w:noProof/>
        </w:rPr>
        <w:t>24</w:t>
      </w:r>
      <w:r w:rsidR="00131D96">
        <w:rPr>
          <w:noProof/>
        </w:rPr>
        <w:fldChar w:fldCharType="end"/>
      </w:r>
      <w:r>
        <w:t>: Einzelne Blueprints (oben) und ihre Aufgaben und Events (unten)</w:t>
      </w:r>
      <w:bookmarkEnd w:id="732"/>
    </w:p>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733" w:author="Autor"/>
        </w:rPr>
      </w:pPr>
    </w:p>
    <w:p w14:paraId="76FB7280" w14:textId="065DEF63" w:rsidR="001936E8" w:rsidRPr="006F0D2F" w:rsidDel="00EA3F75" w:rsidRDefault="001936E8">
      <w:pPr>
        <w:pStyle w:val="Beschriftung"/>
        <w:jc w:val="both"/>
        <w:rPr>
          <w:ins w:id="734" w:author="Autor"/>
          <w:del w:id="735" w:author="Autor"/>
          <w:rPrChange w:id="736" w:author="Autor">
            <w:rPr>
              <w:ins w:id="737" w:author="Autor"/>
              <w:del w:id="738" w:author="Autor"/>
            </w:rPr>
          </w:rPrChange>
        </w:rPr>
        <w:pPrChange w:id="739" w:author="daniel schmidl" w:date="2017-12-07T10:29:00Z">
          <w:pPr>
            <w:pStyle w:val="Folgeabsatz"/>
          </w:pPr>
        </w:pPrChange>
      </w:pPr>
    </w:p>
    <w:p w14:paraId="315D94A4" w14:textId="264C2BA1" w:rsidR="004B43BA" w:rsidRPr="00A2746E" w:rsidRDefault="004B43BA">
      <w:pPr>
        <w:pStyle w:val="berschrift4"/>
        <w:rPr>
          <w:ins w:id="740" w:author="Autor"/>
          <w:rPrChange w:id="741" w:author="Autor">
            <w:rPr>
              <w:ins w:id="742" w:author="Autor"/>
            </w:rPr>
          </w:rPrChange>
        </w:rPr>
        <w:pPrChange w:id="743" w:author="Autor">
          <w:pPr>
            <w:pStyle w:val="Folgeabsatz"/>
          </w:pPr>
        </w:pPrChange>
      </w:pPr>
      <w:ins w:id="744" w:author="Autor">
        <w:r>
          <w:t>Screenshots aus dem Spiel</w:t>
        </w:r>
      </w:ins>
    </w:p>
    <w:p w14:paraId="4BA46A70" w14:textId="3CCF3390" w:rsidR="004B43BA" w:rsidRDefault="00BB10FC">
      <w:pPr>
        <w:pStyle w:val="Folgeabsatz"/>
        <w:rPr>
          <w:ins w:id="745"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746" w:author="Autor"/>
        </w:rPr>
      </w:pPr>
    </w:p>
    <w:p w14:paraId="45A56661" w14:textId="77777777" w:rsidR="00767F5A" w:rsidDel="004B43BA" w:rsidRDefault="00767F5A">
      <w:pPr>
        <w:pStyle w:val="Folgeabsatz"/>
        <w:ind w:firstLine="0"/>
        <w:rPr>
          <w:ins w:id="747" w:author="Autor"/>
          <w:del w:id="748" w:author="Autor"/>
        </w:rPr>
        <w:pPrChange w:id="749" w:author="Autor">
          <w:pPr>
            <w:pStyle w:val="Folgeabsatz"/>
          </w:pPr>
        </w:pPrChange>
      </w:pPr>
    </w:p>
    <w:p w14:paraId="75556828" w14:textId="77777777" w:rsidR="00767F5A" w:rsidDel="004B43BA" w:rsidRDefault="00767F5A">
      <w:pPr>
        <w:pStyle w:val="Folgeabsatz"/>
        <w:ind w:firstLine="0"/>
        <w:rPr>
          <w:ins w:id="750" w:author="Autor"/>
          <w:del w:id="751" w:author="Autor"/>
        </w:rPr>
        <w:pPrChange w:id="752" w:author="Autor">
          <w:pPr>
            <w:pStyle w:val="Folgeabsatz"/>
          </w:pPr>
        </w:pPrChange>
      </w:pPr>
    </w:p>
    <w:p w14:paraId="6889CD53" w14:textId="77777777" w:rsidR="00767F5A" w:rsidDel="004B43BA" w:rsidRDefault="00767F5A">
      <w:pPr>
        <w:pStyle w:val="Folgeabsatz"/>
        <w:ind w:firstLine="0"/>
        <w:rPr>
          <w:ins w:id="753" w:author="Autor"/>
          <w:del w:id="754" w:author="Autor"/>
        </w:rPr>
        <w:pPrChange w:id="755" w:author="Autor">
          <w:pPr>
            <w:pStyle w:val="Folgeabsatz"/>
          </w:pPr>
        </w:pPrChange>
      </w:pPr>
    </w:p>
    <w:p w14:paraId="0996E0AB" w14:textId="77777777" w:rsidR="00767F5A" w:rsidDel="004B43BA" w:rsidRDefault="00767F5A">
      <w:pPr>
        <w:pStyle w:val="Folgeabsatz"/>
        <w:ind w:firstLine="0"/>
        <w:rPr>
          <w:ins w:id="756" w:author="Autor"/>
          <w:del w:id="757" w:author="Autor"/>
        </w:rPr>
        <w:pPrChange w:id="758" w:author="Autor">
          <w:pPr>
            <w:pStyle w:val="Folgeabsatz"/>
          </w:pPr>
        </w:pPrChange>
      </w:pPr>
    </w:p>
    <w:p w14:paraId="7C35A8BB" w14:textId="068FD840" w:rsidR="00767F5A" w:rsidRPr="00767F5A" w:rsidDel="004B43BA" w:rsidRDefault="00767F5A">
      <w:pPr>
        <w:pStyle w:val="Folgeabsatz"/>
        <w:ind w:firstLine="0"/>
        <w:rPr>
          <w:ins w:id="759" w:author="Autor"/>
          <w:del w:id="760" w:author="Autor"/>
        </w:rPr>
        <w:pPrChange w:id="761" w:author="daniel schmidl" w:date="2017-12-06T15:57:00Z">
          <w:pPr>
            <w:pStyle w:val="Folgeabsatz"/>
          </w:pPr>
        </w:pPrChange>
      </w:pPr>
    </w:p>
    <w:p w14:paraId="4D17D432" w14:textId="44949500" w:rsidR="00467DB2" w:rsidDel="004B43BA" w:rsidRDefault="00467DB2">
      <w:pPr>
        <w:pStyle w:val="berschrift4"/>
        <w:ind w:left="0" w:firstLine="0"/>
        <w:rPr>
          <w:ins w:id="762" w:author="Autor"/>
          <w:del w:id="763" w:author="Autor"/>
        </w:rPr>
        <w:pPrChange w:id="764" w:author="daniel schmidl" w:date="2017-12-06T15:57:00Z">
          <w:pPr>
            <w:pStyle w:val="Folgeabsatz"/>
          </w:pPr>
        </w:pPrChange>
      </w:pPr>
      <w:ins w:id="765" w:author="Autor">
        <w:del w:id="766" w:author="Autor">
          <w:r w:rsidDel="004B43BA">
            <w:delText>Blueprints</w:delText>
          </w:r>
        </w:del>
      </w:ins>
    </w:p>
    <w:p w14:paraId="421C1FA3" w14:textId="09E93C1D" w:rsidR="00467DB2" w:rsidRPr="006C3714" w:rsidDel="004B43BA" w:rsidRDefault="00467DB2">
      <w:pPr>
        <w:pStyle w:val="berschrift4"/>
        <w:ind w:left="0" w:firstLine="0"/>
        <w:rPr>
          <w:ins w:id="767" w:author="Autor"/>
          <w:del w:id="768" w:author="Autor"/>
          <w:rPrChange w:id="769" w:author="Autor">
            <w:rPr>
              <w:ins w:id="770" w:author="Autor"/>
              <w:del w:id="771" w:author="Autor"/>
            </w:rPr>
          </w:rPrChange>
        </w:rPr>
        <w:pPrChange w:id="772" w:author="daniel schmidl" w:date="2017-12-06T15:57:00Z">
          <w:pPr>
            <w:pStyle w:val="Folgeabsatz"/>
          </w:pPr>
        </w:pPrChange>
      </w:pPr>
      <w:ins w:id="773" w:author="Autor">
        <w:del w:id="774" w:author="Autor">
          <w:r w:rsidDel="004B43BA">
            <w:delText>Weitere Screenshots</w:delText>
          </w:r>
        </w:del>
      </w:ins>
    </w:p>
    <w:p w14:paraId="76171E82" w14:textId="53B3D204" w:rsidR="00D07832" w:rsidRPr="00EF7221" w:rsidDel="004B43BA" w:rsidRDefault="00D07832">
      <w:pPr>
        <w:pStyle w:val="Folgeabsatz"/>
        <w:ind w:firstLine="0"/>
        <w:rPr>
          <w:ins w:id="775" w:author="Autor"/>
          <w:del w:id="776" w:author="Autor"/>
        </w:rPr>
        <w:pPrChange w:id="777" w:author="daniel schmidl" w:date="2017-12-06T15:57:00Z">
          <w:pPr>
            <w:pStyle w:val="Folgeabsatz"/>
          </w:pPr>
        </w:pPrChange>
      </w:pPr>
    </w:p>
    <w:p w14:paraId="6FFA4807" w14:textId="348CC71C" w:rsidR="00D07832" w:rsidRPr="00EF7221" w:rsidDel="004B43BA" w:rsidRDefault="00D07832">
      <w:pPr>
        <w:pStyle w:val="Folgeabsatz"/>
        <w:ind w:firstLine="0"/>
        <w:rPr>
          <w:ins w:id="778" w:author="Autor"/>
          <w:del w:id="779" w:author="Autor"/>
        </w:rPr>
        <w:pPrChange w:id="780" w:author="daniel schmidl" w:date="2017-12-06T15:57:00Z">
          <w:pPr>
            <w:pStyle w:val="Folgeabsatz"/>
          </w:pPr>
        </w:pPrChange>
      </w:pPr>
    </w:p>
    <w:p w14:paraId="6FAA1679" w14:textId="17BF46FB" w:rsidR="00D07832" w:rsidRPr="00EF7221" w:rsidDel="004B43BA" w:rsidRDefault="00D07832">
      <w:pPr>
        <w:pStyle w:val="Folgeabsatz"/>
        <w:ind w:firstLine="0"/>
        <w:rPr>
          <w:ins w:id="781" w:author="Autor"/>
          <w:del w:id="782" w:author="Autor"/>
        </w:rPr>
        <w:pPrChange w:id="783" w:author="daniel schmidl" w:date="2017-12-06T15:57:00Z">
          <w:pPr>
            <w:pStyle w:val="Folgeabsatz"/>
          </w:pPr>
        </w:pPrChange>
      </w:pPr>
    </w:p>
    <w:p w14:paraId="6B2D0961" w14:textId="2012BB71" w:rsidR="00D07832" w:rsidRPr="00EF7221" w:rsidDel="004B43BA" w:rsidRDefault="00D07832" w:rsidP="004351A4">
      <w:pPr>
        <w:pStyle w:val="Folgeabsatz"/>
        <w:ind w:firstLine="0"/>
        <w:rPr>
          <w:ins w:id="784" w:author="Autor"/>
          <w:del w:id="785" w:author="Autor"/>
        </w:rPr>
      </w:pPr>
    </w:p>
    <w:p w14:paraId="39CDBDF5" w14:textId="09AD90A2" w:rsidR="00D07832" w:rsidRPr="00EF7221" w:rsidDel="004B43BA" w:rsidRDefault="00D07832" w:rsidP="004351A4">
      <w:pPr>
        <w:pStyle w:val="Folgeabsatz"/>
        <w:ind w:firstLine="0"/>
        <w:rPr>
          <w:ins w:id="786" w:author="Autor"/>
          <w:del w:id="787" w:author="Autor"/>
        </w:rPr>
      </w:pPr>
    </w:p>
    <w:p w14:paraId="24FD3340" w14:textId="62923B44" w:rsidR="00D07832" w:rsidRPr="00EF7221" w:rsidDel="004B43BA" w:rsidRDefault="00D07832" w:rsidP="004351A4">
      <w:pPr>
        <w:pStyle w:val="Folgeabsatz"/>
        <w:ind w:firstLine="0"/>
        <w:rPr>
          <w:ins w:id="788" w:author="Autor"/>
          <w:del w:id="789" w:author="Autor"/>
        </w:rPr>
      </w:pPr>
    </w:p>
    <w:p w14:paraId="20A3F086" w14:textId="1EF8842F" w:rsidR="00D07832" w:rsidRPr="00EF7221" w:rsidDel="004B43BA" w:rsidRDefault="00D07832" w:rsidP="004351A4">
      <w:pPr>
        <w:pStyle w:val="Folgeabsatz"/>
        <w:ind w:firstLine="0"/>
        <w:rPr>
          <w:ins w:id="790" w:author="Autor"/>
          <w:del w:id="791" w:author="Autor"/>
        </w:rPr>
      </w:pPr>
    </w:p>
    <w:p w14:paraId="4C4F0917" w14:textId="3EF3C8CE" w:rsidR="00D07832" w:rsidRPr="00EF7221" w:rsidDel="004B43BA" w:rsidRDefault="00D07832" w:rsidP="004351A4">
      <w:pPr>
        <w:pStyle w:val="Folgeabsatz"/>
        <w:ind w:firstLine="0"/>
        <w:rPr>
          <w:ins w:id="792" w:author="Autor"/>
          <w:del w:id="793" w:author="Autor"/>
        </w:rPr>
      </w:pPr>
    </w:p>
    <w:p w14:paraId="18997B90" w14:textId="6AD7DA79" w:rsidR="0091588B" w:rsidRPr="00EF7221" w:rsidRDefault="0091588B" w:rsidP="008E7D87">
      <w:pPr>
        <w:pStyle w:val="Folgeabsatz"/>
      </w:pPr>
    </w:p>
    <w:p w14:paraId="5BF52DF3" w14:textId="77777777" w:rsidR="00E81CFE" w:rsidRDefault="00E81CFE" w:rsidP="0097241D">
      <w:pPr>
        <w:pStyle w:val="Folgeabsatz"/>
        <w:ind w:firstLine="0"/>
        <w:rPr>
          <w:lang w:val="en-US" w:eastAsia="en-US"/>
        </w:rPr>
      </w:pPr>
      <w:bookmarkStart w:id="794" w:name="_Toc361142778"/>
      <w:bookmarkStart w:id="795" w:name="_Toc361143711"/>
    </w:p>
    <w:p w14:paraId="5A37162A" w14:textId="77777777" w:rsidR="0097241D" w:rsidRDefault="0097241D" w:rsidP="0097241D">
      <w:pPr>
        <w:pStyle w:val="Folgeabsatz"/>
        <w:ind w:firstLine="0"/>
        <w:rPr>
          <w:lang w:val="en-US" w:eastAsia="en-US"/>
        </w:rPr>
      </w:pPr>
    </w:p>
    <w:p w14:paraId="0E5A29EB" w14:textId="77777777" w:rsidR="0097241D" w:rsidRDefault="0097241D" w:rsidP="0097241D">
      <w:pPr>
        <w:pStyle w:val="Folgeabsatz"/>
        <w:ind w:firstLine="0"/>
        <w:rPr>
          <w:lang w:val="en-US" w:eastAsia="en-US"/>
        </w:rPr>
      </w:pPr>
    </w:p>
    <w:p w14:paraId="3406DBFC" w14:textId="77777777" w:rsidR="0097241D" w:rsidRDefault="0097241D" w:rsidP="0097241D">
      <w:pPr>
        <w:pStyle w:val="Folgeabsatz"/>
        <w:ind w:firstLine="0"/>
        <w:rPr>
          <w:lang w:val="en-US" w:eastAsia="en-US"/>
        </w:rPr>
      </w:pPr>
    </w:p>
    <w:p w14:paraId="0632348F" w14:textId="77777777" w:rsidR="0097241D" w:rsidRDefault="0097241D" w:rsidP="0097241D">
      <w:pPr>
        <w:pStyle w:val="Folgeabsatz"/>
        <w:ind w:firstLine="0"/>
        <w:rPr>
          <w:lang w:val="en-US" w:eastAsia="en-US"/>
        </w:rPr>
      </w:pPr>
    </w:p>
    <w:p w14:paraId="4F16F58A" w14:textId="77777777" w:rsidR="0097241D" w:rsidRDefault="0097241D" w:rsidP="0097241D">
      <w:pPr>
        <w:pStyle w:val="Folgeabsatz"/>
        <w:ind w:firstLine="0"/>
        <w:rPr>
          <w:lang w:val="en-US" w:eastAsia="en-US"/>
        </w:rPr>
      </w:pPr>
    </w:p>
    <w:p w14:paraId="3ED693B0" w14:textId="77777777" w:rsidR="0097241D" w:rsidRDefault="0097241D" w:rsidP="0097241D">
      <w:pPr>
        <w:pStyle w:val="Folgeabsatz"/>
        <w:ind w:firstLine="0"/>
        <w:rPr>
          <w:lang w:val="en-US" w:eastAsia="en-US"/>
        </w:rPr>
      </w:pPr>
    </w:p>
    <w:p w14:paraId="48EC97A3" w14:textId="77777777" w:rsidR="0097241D" w:rsidRDefault="0097241D" w:rsidP="0097241D">
      <w:pPr>
        <w:pStyle w:val="Folgeabsatz"/>
        <w:ind w:firstLine="0"/>
        <w:rPr>
          <w:lang w:val="en-US" w:eastAsia="en-US"/>
        </w:rPr>
      </w:pPr>
    </w:p>
    <w:p w14:paraId="378213BE" w14:textId="77777777" w:rsidR="0097241D" w:rsidRPr="00221E25" w:rsidRDefault="0097241D" w:rsidP="0097241D">
      <w:pPr>
        <w:pStyle w:val="Folgeabsatz"/>
        <w:ind w:firstLine="0"/>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Default="00E81CFE" w:rsidP="00E81CFE">
      <w:pPr>
        <w:pStyle w:val="Folgeabsatz"/>
        <w:rPr>
          <w:lang w:eastAsia="en-US"/>
        </w:rPr>
      </w:pPr>
    </w:p>
    <w:p w14:paraId="21DDDAE3" w14:textId="77777777" w:rsidR="00F0270A" w:rsidRDefault="00F0270A" w:rsidP="00E81CFE">
      <w:pPr>
        <w:pStyle w:val="Folgeabsatz"/>
        <w:rPr>
          <w:lang w:eastAsia="en-US"/>
        </w:rPr>
      </w:pPr>
    </w:p>
    <w:p w14:paraId="5722EA77" w14:textId="008F9932" w:rsidR="00F0270A" w:rsidRPr="00221E25" w:rsidRDefault="00F0270A" w:rsidP="00F0270A">
      <w:pPr>
        <w:pStyle w:val="berschrift1"/>
        <w:rPr>
          <w:lang w:eastAsia="en-US"/>
        </w:rPr>
      </w:pPr>
      <w:bookmarkStart w:id="796" w:name="_Toc502322106"/>
      <w:r>
        <w:rPr>
          <w:lang w:eastAsia="en-US"/>
        </w:rPr>
        <w:lastRenderedPageBreak/>
        <w:t>Evaluation</w:t>
      </w:r>
      <w:bookmarkEnd w:id="796"/>
    </w:p>
    <w:p w14:paraId="09BEE3DD" w14:textId="35F62D75" w:rsidR="00E81CFE" w:rsidRDefault="00F0270A" w:rsidP="00F0270A">
      <w:pPr>
        <w:rPr>
          <w:lang w:eastAsia="en-US"/>
        </w:rPr>
      </w:pPr>
      <w:r>
        <w:rPr>
          <w:lang w:eastAsia="en-US"/>
        </w:rPr>
        <w:t xml:space="preserve">Zur Beantwortung der Forschungsfragen war die Auswertung der gesammelten Daten unerlässlich. Im Folgenden soll die Evaluation der einzelnen Fragebögen erläutert werden, sowie die Untersuchung der Task Times und Beschleunigungsdaten der Probanden. </w:t>
      </w:r>
      <w:r w:rsidR="00617EFD">
        <w:rPr>
          <w:lang w:eastAsia="en-US"/>
        </w:rPr>
        <w:t>In diesem Kapitel</w:t>
      </w:r>
      <w:r>
        <w:rPr>
          <w:lang w:eastAsia="en-US"/>
        </w:rPr>
        <w:t xml:space="preserve"> sollen mittels verschiedener Tests</w:t>
      </w:r>
      <w:r w:rsidR="00617EFD">
        <w:rPr>
          <w:lang w:eastAsia="en-US"/>
        </w:rPr>
        <w:t xml:space="preserve"> mögliche</w:t>
      </w:r>
      <w:r>
        <w:rPr>
          <w:lang w:eastAsia="en-US"/>
        </w:rPr>
        <w:t xml:space="preserve"> Unterschiede zwischen den Nutzergruppen festgestellt werden</w:t>
      </w:r>
      <w:r w:rsidR="00617EFD">
        <w:rPr>
          <w:lang w:eastAsia="en-US"/>
        </w:rPr>
        <w:t xml:space="preserve">. </w:t>
      </w:r>
    </w:p>
    <w:p w14:paraId="2B6AA985" w14:textId="77777777" w:rsidR="00617EFD" w:rsidRDefault="00617EFD" w:rsidP="00617EFD">
      <w:pPr>
        <w:pStyle w:val="Folgeabsatz"/>
        <w:rPr>
          <w:lang w:eastAsia="en-US"/>
        </w:rPr>
      </w:pPr>
    </w:p>
    <w:p w14:paraId="403AA8B0" w14:textId="005281C7" w:rsidR="00617EFD" w:rsidRDefault="00617EFD" w:rsidP="00617EFD">
      <w:pPr>
        <w:pStyle w:val="berschrift2"/>
        <w:rPr>
          <w:lang w:val="en-US" w:eastAsia="en-US"/>
        </w:rPr>
      </w:pPr>
      <w:bookmarkStart w:id="797" w:name="_Toc502322107"/>
      <w:r w:rsidRPr="00617EFD">
        <w:rPr>
          <w:lang w:val="en-US" w:eastAsia="en-US"/>
        </w:rPr>
        <w:t>NASA Task Load Index (NASA TLX)</w:t>
      </w:r>
      <w:bookmarkEnd w:id="797"/>
    </w:p>
    <w:p w14:paraId="6078D5E7" w14:textId="77777777" w:rsidR="00F42A3B" w:rsidRDefault="00E4599A" w:rsidP="0097241D">
      <w:pPr>
        <w:pStyle w:val="Folgeabsatz"/>
        <w:rPr>
          <w:lang w:eastAsia="en-US"/>
        </w:rPr>
      </w:pPr>
      <w:r>
        <w:rPr>
          <w:lang w:eastAsia="en-US"/>
        </w:rPr>
        <w:t>Für eine einfachere</w:t>
      </w:r>
      <w:r w:rsidR="001D67BB">
        <w:rPr>
          <w:lang w:eastAsia="en-US"/>
        </w:rPr>
        <w:t xml:space="preserve"> Anwendung des NASA TLX wurde auf die Gewichtung der einzelnen Dimensionen durch die Probanden verzichtet. Diese Modifikation des NASA TLX fand bereits öfter Anwendung wie Hart (2006) beschreibt. Folglich wird der Fragebogen auch als Raw TLX (RTLX) bezeichnet. Studien die mit dem RTLX durchgeführt und mit dem ursprünglichen NASA TLX mit Gewichtung verglichen wurden ergaben, dass der RTLX in manchen Fällen empfindlicher, robuster oder mit dem NASA TLX in Sachen Empfindlichkeit übereinstimmt. Somit kann der Tester selbst wählen welche Version </w:t>
      </w:r>
      <w:r>
        <w:rPr>
          <w:lang w:eastAsia="en-US"/>
        </w:rPr>
        <w:t xml:space="preserve">verwendet werden soll. </w:t>
      </w:r>
    </w:p>
    <w:p w14:paraId="1EEA2A18" w14:textId="22E9D334" w:rsidR="00131D96" w:rsidRDefault="00131D96" w:rsidP="0097241D">
      <w:pPr>
        <w:pStyle w:val="Folgeabsatz"/>
        <w:rPr>
          <w:lang w:eastAsia="en-US"/>
        </w:rPr>
      </w:pPr>
      <w:r>
        <w:rPr>
          <w:lang w:eastAsia="en-US"/>
        </w:rPr>
        <w:t xml:space="preserve">Zunächst sollten die einzelnen Fragen in Bezug auf Task 1 gegenübergestellt werden. Das heißt, dass </w:t>
      </w:r>
      <w:r w:rsidR="00E806AA">
        <w:rPr>
          <w:lang w:eastAsia="en-US"/>
        </w:rPr>
        <w:t xml:space="preserve">die Werte beider Gruppen für mentale, physische und zeitliche Anstrengung sowie Bemühung, Leistung und Frustrationslevel verglichen wurden. </w:t>
      </w:r>
    </w:p>
    <w:p w14:paraId="05B6E08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6848E30F" w14:textId="1CAD4C7C" w:rsidR="00E806AA" w:rsidRDefault="00E806AA" w:rsidP="00E806AA">
      <w:pPr>
        <w:pStyle w:val="Beschriftung"/>
        <w:keepNext/>
      </w:pPr>
      <w:r>
        <w:t xml:space="preserve">Tabelle </w:t>
      </w:r>
      <w:r>
        <w:fldChar w:fldCharType="begin"/>
      </w:r>
      <w:r>
        <w:instrText xml:space="preserve"> SEQ Tabelle \* ARABIC </w:instrText>
      </w:r>
      <w:r>
        <w:fldChar w:fldCharType="separate"/>
      </w:r>
      <w:r w:rsidR="006D6C5F">
        <w:rPr>
          <w:noProof/>
        </w:rPr>
        <w:t>2</w:t>
      </w:r>
      <w:r>
        <w:fldChar w:fldCharType="end"/>
      </w:r>
      <w:r>
        <w:t>: Deskriptive Statistik Gruppe 1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19CBCF00" w14:textId="77777777" w:rsidTr="00E806AA">
        <w:tblPrEx>
          <w:tblCellMar>
            <w:top w:w="0" w:type="dxa"/>
            <w:bottom w:w="0" w:type="dxa"/>
          </w:tblCellMar>
        </w:tblPrEx>
        <w:trPr>
          <w:cantSplit/>
        </w:trPr>
        <w:tc>
          <w:tcPr>
            <w:tcW w:w="8224" w:type="dxa"/>
            <w:gridSpan w:val="6"/>
            <w:tcBorders>
              <w:top w:val="nil"/>
              <w:left w:val="nil"/>
              <w:bottom w:val="nil"/>
              <w:right w:val="nil"/>
            </w:tcBorders>
            <w:shd w:val="clear" w:color="auto" w:fill="FFFFFF"/>
            <w:vAlign w:val="center"/>
          </w:tcPr>
          <w:p w14:paraId="53D126D6" w14:textId="607291F2"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3C01057C" w14:textId="77777777" w:rsidTr="00E806AA">
        <w:tblPrEx>
          <w:tblCellMar>
            <w:top w:w="0" w:type="dxa"/>
            <w:bottom w:w="0" w:type="dxa"/>
          </w:tblCellMar>
        </w:tblPrEx>
        <w:trPr>
          <w:cantSplit/>
        </w:trPr>
        <w:tc>
          <w:tcPr>
            <w:tcW w:w="2461" w:type="dxa"/>
            <w:tcBorders>
              <w:top w:val="nil"/>
              <w:left w:val="nil"/>
              <w:bottom w:val="single" w:sz="8" w:space="0" w:color="152935"/>
              <w:right w:val="nil"/>
            </w:tcBorders>
            <w:shd w:val="clear" w:color="auto" w:fill="FFFFFF"/>
            <w:vAlign w:val="bottom"/>
          </w:tcPr>
          <w:p w14:paraId="3AD0EBDF"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7BF59EAD"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8D55CC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C559AA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B1B00BE"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25F8271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2F96F343" w14:textId="77777777" w:rsidTr="00E806AA">
        <w:tblPrEx>
          <w:tblCellMar>
            <w:top w:w="0" w:type="dxa"/>
            <w:bottom w:w="0" w:type="dxa"/>
          </w:tblCellMar>
        </w:tblPrEx>
        <w:trPr>
          <w:cantSplit/>
        </w:trPr>
        <w:tc>
          <w:tcPr>
            <w:tcW w:w="2461" w:type="dxa"/>
            <w:tcBorders>
              <w:top w:val="single" w:sz="8" w:space="0" w:color="152935"/>
              <w:left w:val="nil"/>
              <w:bottom w:val="single" w:sz="8" w:space="0" w:color="AEAEAE"/>
              <w:right w:val="nil"/>
            </w:tcBorders>
            <w:shd w:val="clear" w:color="auto" w:fill="E0E0E0"/>
          </w:tcPr>
          <w:p w14:paraId="0E3C354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36D38B8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C9B90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70856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05E15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10,14</w:t>
            </w:r>
          </w:p>
        </w:tc>
        <w:tc>
          <w:tcPr>
            <w:tcW w:w="1476" w:type="dxa"/>
            <w:tcBorders>
              <w:top w:val="single" w:sz="8" w:space="0" w:color="152935"/>
              <w:left w:val="single" w:sz="8" w:space="0" w:color="E0E0E0"/>
              <w:bottom w:val="single" w:sz="8" w:space="0" w:color="AEAEAE"/>
              <w:right w:val="nil"/>
            </w:tcBorders>
            <w:shd w:val="clear" w:color="auto" w:fill="FFFFFF"/>
          </w:tcPr>
          <w:p w14:paraId="30A4712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4,488</w:t>
            </w:r>
          </w:p>
        </w:tc>
      </w:tr>
      <w:tr w:rsidR="00E806AA" w:rsidRPr="00E806AA" w14:paraId="12AC04A0"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CFF2D5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47BB1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5A68D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4F74198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40436B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3,57</w:t>
            </w:r>
          </w:p>
        </w:tc>
        <w:tc>
          <w:tcPr>
            <w:tcW w:w="1476" w:type="dxa"/>
            <w:tcBorders>
              <w:top w:val="single" w:sz="8" w:space="0" w:color="AEAEAE"/>
              <w:left w:val="single" w:sz="8" w:space="0" w:color="E0E0E0"/>
              <w:bottom w:val="single" w:sz="8" w:space="0" w:color="AEAEAE"/>
              <w:right w:val="nil"/>
            </w:tcBorders>
            <w:shd w:val="clear" w:color="auto" w:fill="FFFFFF"/>
          </w:tcPr>
          <w:p w14:paraId="20B31E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3,155</w:t>
            </w:r>
          </w:p>
        </w:tc>
      </w:tr>
      <w:tr w:rsidR="00E806AA" w:rsidRPr="00E806AA" w14:paraId="164E3C10"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6C3A2FAF"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0F444A4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E3646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38ED97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39B09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4,43</w:t>
            </w:r>
          </w:p>
        </w:tc>
        <w:tc>
          <w:tcPr>
            <w:tcW w:w="1476" w:type="dxa"/>
            <w:tcBorders>
              <w:top w:val="single" w:sz="8" w:space="0" w:color="AEAEAE"/>
              <w:left w:val="single" w:sz="8" w:space="0" w:color="E0E0E0"/>
              <w:bottom w:val="single" w:sz="8" w:space="0" w:color="AEAEAE"/>
              <w:right w:val="nil"/>
            </w:tcBorders>
            <w:shd w:val="clear" w:color="auto" w:fill="FFFFFF"/>
          </w:tcPr>
          <w:p w14:paraId="6237EB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3,645</w:t>
            </w:r>
          </w:p>
        </w:tc>
      </w:tr>
      <w:tr w:rsidR="00E806AA" w:rsidRPr="00E806AA" w14:paraId="42EAB39A"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5262F86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39E0189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1BB01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3F69C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5C8CD3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9,57</w:t>
            </w:r>
          </w:p>
        </w:tc>
        <w:tc>
          <w:tcPr>
            <w:tcW w:w="1476" w:type="dxa"/>
            <w:tcBorders>
              <w:top w:val="single" w:sz="8" w:space="0" w:color="AEAEAE"/>
              <w:left w:val="single" w:sz="8" w:space="0" w:color="E0E0E0"/>
              <w:bottom w:val="single" w:sz="8" w:space="0" w:color="AEAEAE"/>
              <w:right w:val="nil"/>
            </w:tcBorders>
            <w:shd w:val="clear" w:color="auto" w:fill="FFFFFF"/>
          </w:tcPr>
          <w:p w14:paraId="037537C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3,780</w:t>
            </w:r>
          </w:p>
        </w:tc>
      </w:tr>
      <w:tr w:rsidR="00E806AA" w:rsidRPr="00E806AA" w14:paraId="0513A0AE"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0F8E5A6"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278EEED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16C9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DBAC29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C7154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11,29</w:t>
            </w:r>
          </w:p>
        </w:tc>
        <w:tc>
          <w:tcPr>
            <w:tcW w:w="1476" w:type="dxa"/>
            <w:tcBorders>
              <w:top w:val="single" w:sz="8" w:space="0" w:color="AEAEAE"/>
              <w:left w:val="single" w:sz="8" w:space="0" w:color="E0E0E0"/>
              <w:bottom w:val="single" w:sz="8" w:space="0" w:color="AEAEAE"/>
              <w:right w:val="nil"/>
            </w:tcBorders>
            <w:shd w:val="clear" w:color="auto" w:fill="FFFFFF"/>
          </w:tcPr>
          <w:p w14:paraId="208763F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3,638</w:t>
            </w:r>
          </w:p>
        </w:tc>
      </w:tr>
      <w:tr w:rsidR="00E806AA" w:rsidRPr="00E806AA" w14:paraId="71E66DA8"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5D07D66D"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10B9FBA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F8DAC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AEE41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141E55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8,86</w:t>
            </w:r>
          </w:p>
        </w:tc>
        <w:tc>
          <w:tcPr>
            <w:tcW w:w="1476" w:type="dxa"/>
            <w:tcBorders>
              <w:top w:val="single" w:sz="8" w:space="0" w:color="AEAEAE"/>
              <w:left w:val="single" w:sz="8" w:space="0" w:color="E0E0E0"/>
              <w:bottom w:val="single" w:sz="8" w:space="0" w:color="AEAEAE"/>
              <w:right w:val="nil"/>
            </w:tcBorders>
            <w:shd w:val="clear" w:color="auto" w:fill="FFFFFF"/>
          </w:tcPr>
          <w:p w14:paraId="68070F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5,669</w:t>
            </w:r>
          </w:p>
        </w:tc>
      </w:tr>
      <w:tr w:rsidR="00E806AA" w:rsidRPr="00E806AA" w14:paraId="4E20AB64" w14:textId="77777777" w:rsidTr="00E806AA">
        <w:tblPrEx>
          <w:tblCellMar>
            <w:top w:w="0" w:type="dxa"/>
            <w:bottom w:w="0" w:type="dxa"/>
          </w:tblCellMar>
        </w:tblPrEx>
        <w:trPr>
          <w:cantSplit/>
        </w:trPr>
        <w:tc>
          <w:tcPr>
            <w:tcW w:w="2461" w:type="dxa"/>
            <w:tcBorders>
              <w:top w:val="single" w:sz="8" w:space="0" w:color="AEAEAE"/>
              <w:left w:val="nil"/>
              <w:bottom w:val="single" w:sz="8" w:space="0" w:color="152935"/>
              <w:right w:val="nil"/>
            </w:tcBorders>
            <w:shd w:val="clear" w:color="auto" w:fill="E0E0E0"/>
          </w:tcPr>
          <w:p w14:paraId="3009A95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DB12F7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76B410"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E67666"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158DD74"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8008"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5BF82A" w14:textId="77777777" w:rsid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088BADED" w14:textId="77777777" w:rsidR="00E806AA" w:rsidRDefault="00E806AA" w:rsidP="00E806AA">
      <w:pPr>
        <w:pStyle w:val="Folgeabsatz"/>
        <w:rPr>
          <w:lang w:eastAsia="en-US"/>
        </w:rPr>
      </w:pPr>
    </w:p>
    <w:p w14:paraId="719C01BC" w14:textId="77777777" w:rsidR="00E806AA" w:rsidRPr="00E806AA" w:rsidRDefault="00E806AA" w:rsidP="00E806AA">
      <w:pPr>
        <w:pStyle w:val="Folgeabsatz"/>
        <w:rPr>
          <w:lang w:eastAsia="en-US"/>
        </w:rPr>
      </w:pPr>
    </w:p>
    <w:p w14:paraId="1CA733D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1AD7C40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47D191FD" w14:textId="37DDCAFE" w:rsidR="00E806AA" w:rsidRDefault="00E806AA" w:rsidP="00E806AA">
      <w:pPr>
        <w:pStyle w:val="Beschriftung"/>
        <w:keepNext/>
      </w:pPr>
      <w:r>
        <w:t xml:space="preserve">Tabelle </w:t>
      </w:r>
      <w:r>
        <w:fldChar w:fldCharType="begin"/>
      </w:r>
      <w:r>
        <w:instrText xml:space="preserve"> SEQ Tabelle \* ARABIC </w:instrText>
      </w:r>
      <w:r>
        <w:fldChar w:fldCharType="separate"/>
      </w:r>
      <w:r w:rsidR="006D6C5F">
        <w:rPr>
          <w:noProof/>
        </w:rPr>
        <w:t>3</w:t>
      </w:r>
      <w:r>
        <w:fldChar w:fldCharType="end"/>
      </w:r>
      <w:r>
        <w:t>: Deskriptive Statistik Gruppe 2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401D80FF" w14:textId="77777777" w:rsidTr="00E806AA">
        <w:tblPrEx>
          <w:tblCellMar>
            <w:top w:w="0" w:type="dxa"/>
            <w:bottom w:w="0" w:type="dxa"/>
          </w:tblCellMar>
        </w:tblPrEx>
        <w:trPr>
          <w:cantSplit/>
        </w:trPr>
        <w:tc>
          <w:tcPr>
            <w:tcW w:w="8224" w:type="dxa"/>
            <w:gridSpan w:val="6"/>
            <w:tcBorders>
              <w:top w:val="nil"/>
              <w:left w:val="nil"/>
              <w:bottom w:val="nil"/>
              <w:right w:val="nil"/>
            </w:tcBorders>
            <w:shd w:val="clear" w:color="auto" w:fill="FFFFFF"/>
            <w:vAlign w:val="center"/>
          </w:tcPr>
          <w:p w14:paraId="628915FD" w14:textId="52C130FD"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5886592A" w14:textId="77777777" w:rsidTr="00E806AA">
        <w:tblPrEx>
          <w:tblCellMar>
            <w:top w:w="0" w:type="dxa"/>
            <w:bottom w:w="0" w:type="dxa"/>
          </w:tblCellMar>
        </w:tblPrEx>
        <w:trPr>
          <w:cantSplit/>
        </w:trPr>
        <w:tc>
          <w:tcPr>
            <w:tcW w:w="2461" w:type="dxa"/>
            <w:tcBorders>
              <w:top w:val="nil"/>
              <w:left w:val="nil"/>
              <w:bottom w:val="single" w:sz="8" w:space="0" w:color="152935"/>
              <w:right w:val="nil"/>
            </w:tcBorders>
            <w:shd w:val="clear" w:color="auto" w:fill="FFFFFF"/>
            <w:vAlign w:val="bottom"/>
          </w:tcPr>
          <w:p w14:paraId="46EA9AAA"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313C586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73184FCA"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6B9F990"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7A7C27C"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69DCD939"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768C2770" w14:textId="77777777" w:rsidTr="00E806AA">
        <w:tblPrEx>
          <w:tblCellMar>
            <w:top w:w="0" w:type="dxa"/>
            <w:bottom w:w="0" w:type="dxa"/>
          </w:tblCellMar>
        </w:tblPrEx>
        <w:trPr>
          <w:cantSplit/>
        </w:trPr>
        <w:tc>
          <w:tcPr>
            <w:tcW w:w="2461" w:type="dxa"/>
            <w:tcBorders>
              <w:top w:val="single" w:sz="8" w:space="0" w:color="152935"/>
              <w:left w:val="nil"/>
              <w:bottom w:val="single" w:sz="8" w:space="0" w:color="AEAEAE"/>
              <w:right w:val="nil"/>
            </w:tcBorders>
            <w:shd w:val="clear" w:color="auto" w:fill="E0E0E0"/>
          </w:tcPr>
          <w:p w14:paraId="35178AF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Mentale_Anstrengung_2</w:t>
            </w:r>
          </w:p>
        </w:tc>
        <w:tc>
          <w:tcPr>
            <w:tcW w:w="1029" w:type="dxa"/>
            <w:tcBorders>
              <w:top w:val="single" w:sz="8" w:space="0" w:color="152935"/>
              <w:left w:val="nil"/>
              <w:bottom w:val="single" w:sz="8" w:space="0" w:color="AEAEAE"/>
              <w:right w:val="single" w:sz="8" w:space="0" w:color="E0E0E0"/>
            </w:tcBorders>
            <w:shd w:val="clear" w:color="auto" w:fill="FFFFFF"/>
          </w:tcPr>
          <w:p w14:paraId="633AA5A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BF1F0E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B3A3B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59C562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4,20</w:t>
            </w:r>
          </w:p>
        </w:tc>
        <w:tc>
          <w:tcPr>
            <w:tcW w:w="1476" w:type="dxa"/>
            <w:tcBorders>
              <w:top w:val="single" w:sz="8" w:space="0" w:color="152935"/>
              <w:left w:val="single" w:sz="8" w:space="0" w:color="E0E0E0"/>
              <w:bottom w:val="single" w:sz="8" w:space="0" w:color="AEAEAE"/>
              <w:right w:val="nil"/>
            </w:tcBorders>
            <w:shd w:val="clear" w:color="auto" w:fill="FFFFFF"/>
          </w:tcPr>
          <w:p w14:paraId="39A1281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1,398</w:t>
            </w:r>
          </w:p>
        </w:tc>
      </w:tr>
      <w:tr w:rsidR="00E806AA" w:rsidRPr="00E806AA" w14:paraId="64F29359"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79D1E427"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042A9EB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21861CB"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6C9E3C"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DFF367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5,50</w:t>
            </w:r>
          </w:p>
        </w:tc>
        <w:tc>
          <w:tcPr>
            <w:tcW w:w="1476" w:type="dxa"/>
            <w:tcBorders>
              <w:top w:val="single" w:sz="8" w:space="0" w:color="AEAEAE"/>
              <w:left w:val="single" w:sz="8" w:space="0" w:color="E0E0E0"/>
              <w:bottom w:val="single" w:sz="8" w:space="0" w:color="AEAEAE"/>
              <w:right w:val="nil"/>
            </w:tcBorders>
            <w:shd w:val="clear" w:color="auto" w:fill="FFFFFF"/>
          </w:tcPr>
          <w:p w14:paraId="22D8744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3,837</w:t>
            </w:r>
          </w:p>
        </w:tc>
      </w:tr>
      <w:tr w:rsidR="00E806AA" w:rsidRPr="00E806AA" w14:paraId="4775D163"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90BB45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111725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55CA1E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DBB6E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A84B03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2,10</w:t>
            </w:r>
          </w:p>
        </w:tc>
        <w:tc>
          <w:tcPr>
            <w:tcW w:w="1476" w:type="dxa"/>
            <w:tcBorders>
              <w:top w:val="single" w:sz="8" w:space="0" w:color="AEAEAE"/>
              <w:left w:val="single" w:sz="8" w:space="0" w:color="E0E0E0"/>
              <w:bottom w:val="single" w:sz="8" w:space="0" w:color="AEAEAE"/>
              <w:right w:val="nil"/>
            </w:tcBorders>
            <w:shd w:val="clear" w:color="auto" w:fill="FFFFFF"/>
          </w:tcPr>
          <w:p w14:paraId="6F69C34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,994</w:t>
            </w:r>
          </w:p>
        </w:tc>
      </w:tr>
      <w:tr w:rsidR="00E806AA" w:rsidRPr="00E806AA" w14:paraId="5FA1C9A9"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0DEEA533"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17444E0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72145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D8452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576E3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4,70</w:t>
            </w:r>
          </w:p>
        </w:tc>
        <w:tc>
          <w:tcPr>
            <w:tcW w:w="1476" w:type="dxa"/>
            <w:tcBorders>
              <w:top w:val="single" w:sz="8" w:space="0" w:color="AEAEAE"/>
              <w:left w:val="single" w:sz="8" w:space="0" w:color="E0E0E0"/>
              <w:bottom w:val="single" w:sz="8" w:space="0" w:color="AEAEAE"/>
              <w:right w:val="nil"/>
            </w:tcBorders>
            <w:shd w:val="clear" w:color="auto" w:fill="FFFFFF"/>
          </w:tcPr>
          <w:p w14:paraId="0D2BAD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1,636</w:t>
            </w:r>
          </w:p>
        </w:tc>
      </w:tr>
      <w:tr w:rsidR="00E806AA" w:rsidRPr="00E806AA" w14:paraId="72A99417"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5CC243B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23ABBB5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E3EAA8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520160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F97A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12,30</w:t>
            </w:r>
          </w:p>
        </w:tc>
        <w:tc>
          <w:tcPr>
            <w:tcW w:w="1476" w:type="dxa"/>
            <w:tcBorders>
              <w:top w:val="single" w:sz="8" w:space="0" w:color="AEAEAE"/>
              <w:left w:val="single" w:sz="8" w:space="0" w:color="E0E0E0"/>
              <w:bottom w:val="single" w:sz="8" w:space="0" w:color="AEAEAE"/>
              <w:right w:val="nil"/>
            </w:tcBorders>
            <w:shd w:val="clear" w:color="auto" w:fill="FFFFFF"/>
          </w:tcPr>
          <w:p w14:paraId="1FE36BC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3,433</w:t>
            </w:r>
          </w:p>
        </w:tc>
      </w:tr>
      <w:tr w:rsidR="00E806AA" w:rsidRPr="00E806AA" w14:paraId="00022027" w14:textId="77777777" w:rsidTr="00E806AA">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6EA33369"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05F8232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B6876B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19E25A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B16C7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5,20</w:t>
            </w:r>
          </w:p>
        </w:tc>
        <w:tc>
          <w:tcPr>
            <w:tcW w:w="1476" w:type="dxa"/>
            <w:tcBorders>
              <w:top w:val="single" w:sz="8" w:space="0" w:color="AEAEAE"/>
              <w:left w:val="single" w:sz="8" w:space="0" w:color="E0E0E0"/>
              <w:bottom w:val="single" w:sz="8" w:space="0" w:color="AEAEAE"/>
              <w:right w:val="nil"/>
            </w:tcBorders>
            <w:shd w:val="clear" w:color="auto" w:fill="FFFFFF"/>
          </w:tcPr>
          <w:p w14:paraId="33DEA8E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3,795</w:t>
            </w:r>
          </w:p>
        </w:tc>
      </w:tr>
      <w:tr w:rsidR="00E806AA" w:rsidRPr="00E806AA" w14:paraId="3AAB3FB4" w14:textId="77777777" w:rsidTr="00E806AA">
        <w:tblPrEx>
          <w:tblCellMar>
            <w:top w:w="0" w:type="dxa"/>
            <w:bottom w:w="0" w:type="dxa"/>
          </w:tblCellMar>
        </w:tblPrEx>
        <w:trPr>
          <w:cantSplit/>
        </w:trPr>
        <w:tc>
          <w:tcPr>
            <w:tcW w:w="2461" w:type="dxa"/>
            <w:tcBorders>
              <w:top w:val="single" w:sz="8" w:space="0" w:color="AEAEAE"/>
              <w:left w:val="nil"/>
              <w:bottom w:val="single" w:sz="8" w:space="0" w:color="152935"/>
              <w:right w:val="nil"/>
            </w:tcBorders>
            <w:shd w:val="clear" w:color="auto" w:fill="E0E0E0"/>
          </w:tcPr>
          <w:p w14:paraId="6C982C2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24E349B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E8F9585"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567F752"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087BCC3"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261529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B7C118" w14:textId="77777777" w:rsidR="00E806AA" w:rsidRP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43575604" w14:textId="77D5298A" w:rsidR="00E806AA" w:rsidRPr="00CE546C" w:rsidRDefault="00E806AA" w:rsidP="00CE546C">
      <w:pPr>
        <w:rPr>
          <w:lang w:eastAsia="en-US"/>
        </w:rPr>
      </w:pPr>
      <w:r w:rsidRPr="00CE546C">
        <w:rPr>
          <w:rFonts w:eastAsiaTheme="minorHAnsi"/>
          <w:lang w:eastAsia="en-US"/>
        </w:rPr>
        <w:t>Anhand der berechneten Mittelwerte kann bereits erkannt werden, dass Gruppe 2</w:t>
      </w:r>
      <w:r w:rsidR="008E14C8" w:rsidRPr="00CE546C">
        <w:rPr>
          <w:rFonts w:eastAsiaTheme="minorHAnsi"/>
          <w:lang w:eastAsia="en-US"/>
        </w:rPr>
        <w:t xml:space="preserve"> (MW: 4,20, Std.-Abw.: 1,398)</w:t>
      </w:r>
      <w:r w:rsidRPr="00CE546C">
        <w:rPr>
          <w:rFonts w:eastAsiaTheme="minorHAnsi"/>
          <w:lang w:eastAsia="en-US"/>
        </w:rPr>
        <w:t xml:space="preserve"> </w:t>
      </w:r>
      <w:r w:rsidR="008E14C8" w:rsidRPr="00CE546C">
        <w:rPr>
          <w:rFonts w:eastAsiaTheme="minorHAnsi"/>
          <w:lang w:eastAsia="en-US"/>
        </w:rPr>
        <w:t xml:space="preserve">die Aufgabe als mental weniger belastend bewertete als Gruppe 1 (MW: 10,14; Std.-Abw.: 4,488). </w:t>
      </w:r>
      <w:r w:rsidR="008E14C8" w:rsidRPr="00CE546C">
        <w:rPr>
          <w:lang w:eastAsia="en-US"/>
        </w:rPr>
        <w:t>Es wurde der Mann-Whitney-U-Test durchgeführt, der die Signifikanz bei ordinal-skalierten Werten bei zwei unabhängigen Stichproben überprüft. Die exakte einseitige Signifikanz belegte, dass sich die zentralen Tendenzen der Gruppen bei Frage 1 signifikant unterscheiden (U = 9,000, p = 0,004). Auch für die restlichen Fragen wurden Signifikanztests durchgeführt. Zusätzlich zur mentalen Belastung gab es auch bei der Bemühung (mentale und physische Arbeit) einen signifikanten Unterschied zwischen den Gruppen. Auch hier bewertete wieder Gruppe 1 (MW: 9,57; Std.-Abw.: 3,780) den Task schwerer als Gruppe 2 (MW: 4,70; Std.-Abw.: 1,636). Der Mann-Whitney-U-Test belegte den signifikaten Unterschied (U = 9,000, p = 0,004)</w:t>
      </w:r>
      <w:r w:rsidR="00CE546C" w:rsidRPr="00CE546C">
        <w:rPr>
          <w:lang w:eastAsia="en-US"/>
        </w:rPr>
        <w:t xml:space="preserve">. </w:t>
      </w:r>
    </w:p>
    <w:p w14:paraId="47A7858C" w14:textId="77777777" w:rsidR="00CE546C" w:rsidRDefault="00CE546C" w:rsidP="00CE546C">
      <w:pPr>
        <w:pStyle w:val="Folgeabsatz"/>
        <w:rPr>
          <w:lang w:eastAsia="en-US"/>
        </w:rPr>
      </w:pPr>
    </w:p>
    <w:p w14:paraId="7F583566" w14:textId="77777777" w:rsidR="00E806AA" w:rsidRDefault="00E806AA" w:rsidP="0097241D">
      <w:pPr>
        <w:pStyle w:val="Folgeabsatz"/>
        <w:rPr>
          <w:lang w:eastAsia="en-US"/>
        </w:rPr>
      </w:pPr>
    </w:p>
    <w:p w14:paraId="185D983D" w14:textId="77777777" w:rsidR="00131D96" w:rsidRDefault="00131D96" w:rsidP="0097241D">
      <w:pPr>
        <w:pStyle w:val="Folgeabsatz"/>
        <w:rPr>
          <w:lang w:eastAsia="en-US"/>
        </w:rPr>
      </w:pPr>
    </w:p>
    <w:p w14:paraId="3A3D41D6" w14:textId="16522AD6" w:rsidR="00CE546C" w:rsidRDefault="00CE546C" w:rsidP="00CE546C">
      <w:pPr>
        <w:autoSpaceDE w:val="0"/>
        <w:autoSpaceDN w:val="0"/>
        <w:adjustRightInd w:val="0"/>
        <w:spacing w:line="240" w:lineRule="auto"/>
        <w:jc w:val="left"/>
        <w:rPr>
          <w:rFonts w:ascii="Times New Roman" w:eastAsiaTheme="minorHAnsi" w:hAnsi="Times New Roman"/>
          <w:sz w:val="24"/>
          <w:szCs w:val="24"/>
          <w:lang w:eastAsia="en-US"/>
        </w:rPr>
      </w:pPr>
      <w:r>
        <w:rPr>
          <w:rFonts w:ascii="Times New Roman" w:eastAsiaTheme="minorHAnsi" w:hAnsi="Times New Roman"/>
          <w:noProof/>
          <w:sz w:val="24"/>
          <w:szCs w:val="24"/>
        </w:rPr>
        <w:lastRenderedPageBreak/>
        <w:drawing>
          <wp:inline distT="0" distB="0" distL="0" distR="0" wp14:anchorId="26C6F8A3" wp14:editId="3A810055">
            <wp:extent cx="5571626" cy="4191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526" cy="4212738"/>
                    </a:xfrm>
                    <a:prstGeom prst="rect">
                      <a:avLst/>
                    </a:prstGeom>
                    <a:noFill/>
                    <a:ln>
                      <a:noFill/>
                    </a:ln>
                  </pic:spPr>
                </pic:pic>
              </a:graphicData>
            </a:graphic>
          </wp:inline>
        </w:drawing>
      </w:r>
    </w:p>
    <w:p w14:paraId="0CF63E89" w14:textId="028665E7" w:rsidR="00CE546C" w:rsidRDefault="00CE546C" w:rsidP="00CE546C">
      <w:pPr>
        <w:pStyle w:val="Beschriftung"/>
        <w:jc w:val="left"/>
        <w:rPr>
          <w:rFonts w:ascii="Times New Roman" w:eastAsiaTheme="minorHAnsi" w:hAnsi="Times New Roman"/>
          <w:sz w:val="24"/>
          <w:szCs w:val="24"/>
          <w:lang w:eastAsia="en-US"/>
        </w:rPr>
      </w:pPr>
      <w:bookmarkStart w:id="798" w:name="_Toc502322145"/>
      <w:r>
        <w:t xml:space="preserve">Abbildung </w:t>
      </w:r>
      <w:r>
        <w:fldChar w:fldCharType="begin"/>
      </w:r>
      <w:r>
        <w:instrText xml:space="preserve"> SEQ Abbildung \* ARABIC </w:instrText>
      </w:r>
      <w:r>
        <w:fldChar w:fldCharType="separate"/>
      </w:r>
      <w:r w:rsidR="009764C3">
        <w:rPr>
          <w:noProof/>
        </w:rPr>
        <w:t>25</w:t>
      </w:r>
      <w:r>
        <w:fldChar w:fldCharType="end"/>
      </w:r>
      <w:r>
        <w:t>: Boxplots der einzelnen Fragen für Gruppe 1 Task 1</w:t>
      </w:r>
      <w:bookmarkEnd w:id="798"/>
    </w:p>
    <w:p w14:paraId="4C590524" w14:textId="77777777" w:rsidR="00CE546C" w:rsidRDefault="00CE546C" w:rsidP="00CE546C">
      <w:pPr>
        <w:keepNext/>
        <w:autoSpaceDE w:val="0"/>
        <w:autoSpaceDN w:val="0"/>
        <w:adjustRightInd w:val="0"/>
        <w:spacing w:line="240" w:lineRule="auto"/>
        <w:jc w:val="left"/>
      </w:pPr>
      <w:r>
        <w:rPr>
          <w:rFonts w:ascii="Times New Roman" w:eastAsiaTheme="minorHAnsi" w:hAnsi="Times New Roman"/>
          <w:noProof/>
          <w:sz w:val="24"/>
          <w:szCs w:val="24"/>
        </w:rPr>
        <w:drawing>
          <wp:inline distT="0" distB="0" distL="0" distR="0" wp14:anchorId="0CEA9868" wp14:editId="42D65A30">
            <wp:extent cx="5619455" cy="421005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2180" cy="4219583"/>
                    </a:xfrm>
                    <a:prstGeom prst="rect">
                      <a:avLst/>
                    </a:prstGeom>
                    <a:noFill/>
                    <a:ln>
                      <a:noFill/>
                    </a:ln>
                  </pic:spPr>
                </pic:pic>
              </a:graphicData>
            </a:graphic>
          </wp:inline>
        </w:drawing>
      </w:r>
    </w:p>
    <w:p w14:paraId="1EE59291" w14:textId="7FCC00D7" w:rsidR="00CE546C" w:rsidRDefault="00CE546C" w:rsidP="00CE546C">
      <w:pPr>
        <w:pStyle w:val="Beschriftung"/>
        <w:jc w:val="left"/>
        <w:rPr>
          <w:rFonts w:ascii="Times New Roman" w:eastAsiaTheme="minorHAnsi" w:hAnsi="Times New Roman"/>
          <w:sz w:val="24"/>
          <w:szCs w:val="24"/>
          <w:lang w:eastAsia="en-US"/>
        </w:rPr>
      </w:pPr>
      <w:bookmarkStart w:id="799" w:name="_Toc502322146"/>
      <w:r>
        <w:t xml:space="preserve">Abbildung </w:t>
      </w:r>
      <w:r>
        <w:fldChar w:fldCharType="begin"/>
      </w:r>
      <w:r>
        <w:instrText xml:space="preserve"> SEQ Abbildung \* ARABIC </w:instrText>
      </w:r>
      <w:r>
        <w:fldChar w:fldCharType="separate"/>
      </w:r>
      <w:r w:rsidR="009764C3">
        <w:rPr>
          <w:noProof/>
        </w:rPr>
        <w:t>26</w:t>
      </w:r>
      <w:r>
        <w:fldChar w:fldCharType="end"/>
      </w:r>
      <w:r>
        <w:t>: Boxplots der einzelnen Fragen für Gruppe 2 Task 1</w:t>
      </w:r>
      <w:bookmarkEnd w:id="799"/>
    </w:p>
    <w:p w14:paraId="467EC173" w14:textId="038946BE" w:rsidR="00DC2D68" w:rsidRDefault="00E40BC1" w:rsidP="00F77209">
      <w:pPr>
        <w:rPr>
          <w:rFonts w:eastAsiaTheme="minorHAnsi"/>
          <w:lang w:eastAsia="en-US"/>
        </w:rPr>
      </w:pPr>
      <w:r>
        <w:rPr>
          <w:rFonts w:eastAsiaTheme="minorHAnsi"/>
          <w:lang w:eastAsia="en-US"/>
        </w:rPr>
        <w:lastRenderedPageBreak/>
        <w:t xml:space="preserve">Bei Task 2 wurde nach demselben Prinzip vorgegangen. Die Mittelwerte der einzelnen Fragen wurden errechnet und miteinander verglichen. </w:t>
      </w:r>
      <w:r w:rsidR="00830239">
        <w:rPr>
          <w:rFonts w:eastAsiaTheme="minorHAnsi"/>
          <w:lang w:eastAsia="en-US"/>
        </w:rPr>
        <w:t xml:space="preserve">Tabelle 4 enthält die ermittelten Daten. </w:t>
      </w:r>
    </w:p>
    <w:p w14:paraId="0882B3E5"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p w14:paraId="3129AFBE" w14:textId="0FCD2640" w:rsidR="00830239" w:rsidRDefault="00830239" w:rsidP="00830239">
      <w:pPr>
        <w:pStyle w:val="Beschriftung"/>
        <w:keepNext/>
      </w:pPr>
      <w:r>
        <w:t xml:space="preserve">Tabelle </w:t>
      </w:r>
      <w:r>
        <w:fldChar w:fldCharType="begin"/>
      </w:r>
      <w:r>
        <w:instrText xml:space="preserve"> SEQ Tabelle \* ARABIC </w:instrText>
      </w:r>
      <w:r>
        <w:fldChar w:fldCharType="separate"/>
      </w:r>
      <w:r w:rsidR="006D6C5F">
        <w:rPr>
          <w:noProof/>
        </w:rPr>
        <w:t>4</w:t>
      </w:r>
      <w:r>
        <w:fldChar w:fldCharType="end"/>
      </w:r>
      <w:r>
        <w:t>: Deskriptive Statistik Gruppe 1 und Gruppe 2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830239" w:rsidRPr="00830239" w14:paraId="2D95E7F2" w14:textId="77777777" w:rsidTr="00830239">
        <w:tblPrEx>
          <w:tblCellMar>
            <w:top w:w="0" w:type="dxa"/>
            <w:bottom w:w="0" w:type="dxa"/>
          </w:tblCellMar>
        </w:tblPrEx>
        <w:trPr>
          <w:cantSplit/>
        </w:trPr>
        <w:tc>
          <w:tcPr>
            <w:tcW w:w="8224" w:type="dxa"/>
            <w:gridSpan w:val="6"/>
            <w:tcBorders>
              <w:top w:val="nil"/>
              <w:left w:val="nil"/>
              <w:bottom w:val="nil"/>
              <w:right w:val="nil"/>
            </w:tcBorders>
            <w:shd w:val="clear" w:color="auto" w:fill="FFFFFF"/>
            <w:vAlign w:val="center"/>
          </w:tcPr>
          <w:p w14:paraId="193BFE42" w14:textId="3B3F0A5A" w:rsidR="00830239" w:rsidRPr="00830239" w:rsidRDefault="00830239" w:rsidP="00830239">
            <w:pPr>
              <w:autoSpaceDE w:val="0"/>
              <w:autoSpaceDN w:val="0"/>
              <w:adjustRightInd w:val="0"/>
              <w:spacing w:line="320" w:lineRule="atLeast"/>
              <w:ind w:right="60"/>
              <w:rPr>
                <w:rFonts w:ascii="Arial" w:eastAsiaTheme="minorHAnsi" w:hAnsi="Arial" w:cs="Arial"/>
                <w:color w:val="010205"/>
                <w:szCs w:val="22"/>
                <w:lang w:eastAsia="en-US"/>
              </w:rPr>
            </w:pPr>
          </w:p>
        </w:tc>
      </w:tr>
      <w:tr w:rsidR="00830239" w:rsidRPr="00830239" w14:paraId="37C58C87" w14:textId="77777777" w:rsidTr="00830239">
        <w:tblPrEx>
          <w:tblCellMar>
            <w:top w:w="0" w:type="dxa"/>
            <w:bottom w:w="0" w:type="dxa"/>
          </w:tblCellMar>
        </w:tblPrEx>
        <w:trPr>
          <w:cantSplit/>
        </w:trPr>
        <w:tc>
          <w:tcPr>
            <w:tcW w:w="2461" w:type="dxa"/>
            <w:tcBorders>
              <w:top w:val="nil"/>
              <w:left w:val="nil"/>
              <w:bottom w:val="single" w:sz="8" w:space="0" w:color="152935"/>
              <w:right w:val="nil"/>
            </w:tcBorders>
            <w:shd w:val="clear" w:color="auto" w:fill="FFFFFF"/>
            <w:vAlign w:val="bottom"/>
          </w:tcPr>
          <w:p w14:paraId="6AEFEAB4"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110BF9A6"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3750B55"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C406DEF"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EC62A31"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334D4E67"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Standardabweichung</w:t>
            </w:r>
          </w:p>
        </w:tc>
      </w:tr>
      <w:tr w:rsidR="00830239" w:rsidRPr="00830239" w14:paraId="43DEA749" w14:textId="77777777" w:rsidTr="00830239">
        <w:tblPrEx>
          <w:tblCellMar>
            <w:top w:w="0" w:type="dxa"/>
            <w:bottom w:w="0" w:type="dxa"/>
          </w:tblCellMar>
        </w:tblPrEx>
        <w:trPr>
          <w:cantSplit/>
        </w:trPr>
        <w:tc>
          <w:tcPr>
            <w:tcW w:w="2461" w:type="dxa"/>
            <w:tcBorders>
              <w:top w:val="single" w:sz="8" w:space="0" w:color="152935"/>
              <w:left w:val="nil"/>
              <w:bottom w:val="single" w:sz="8" w:space="0" w:color="AEAEAE"/>
              <w:right w:val="nil"/>
            </w:tcBorders>
            <w:shd w:val="clear" w:color="auto" w:fill="E0E0E0"/>
          </w:tcPr>
          <w:p w14:paraId="30ACD8F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720CE90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454953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EC8F7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D4946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7,59</w:t>
            </w:r>
          </w:p>
        </w:tc>
        <w:tc>
          <w:tcPr>
            <w:tcW w:w="1476" w:type="dxa"/>
            <w:tcBorders>
              <w:top w:val="single" w:sz="8" w:space="0" w:color="152935"/>
              <w:left w:val="single" w:sz="8" w:space="0" w:color="E0E0E0"/>
              <w:bottom w:val="single" w:sz="8" w:space="0" w:color="AEAEAE"/>
              <w:right w:val="nil"/>
            </w:tcBorders>
            <w:shd w:val="clear" w:color="auto" w:fill="FFFFFF"/>
          </w:tcPr>
          <w:p w14:paraId="2F1B42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4,611</w:t>
            </w:r>
          </w:p>
        </w:tc>
      </w:tr>
      <w:tr w:rsidR="00830239" w:rsidRPr="00830239" w14:paraId="1E898C4A"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FC47C2D"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3FDCB05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065422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7A7E8DA"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F9CB16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5,00</w:t>
            </w:r>
          </w:p>
        </w:tc>
        <w:tc>
          <w:tcPr>
            <w:tcW w:w="1476" w:type="dxa"/>
            <w:tcBorders>
              <w:top w:val="single" w:sz="8" w:space="0" w:color="AEAEAE"/>
              <w:left w:val="single" w:sz="8" w:space="0" w:color="E0E0E0"/>
              <w:bottom w:val="single" w:sz="8" w:space="0" w:color="AEAEAE"/>
              <w:right w:val="nil"/>
            </w:tcBorders>
            <w:shd w:val="clear" w:color="auto" w:fill="FFFFFF"/>
          </w:tcPr>
          <w:p w14:paraId="594DF3A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4,077</w:t>
            </w:r>
          </w:p>
        </w:tc>
      </w:tr>
      <w:tr w:rsidR="00830239" w:rsidRPr="00830239" w14:paraId="22095ED9"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1DD7A9F5"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59FE2E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1CFF1D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17E653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12</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FD656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4,00</w:t>
            </w:r>
          </w:p>
        </w:tc>
        <w:tc>
          <w:tcPr>
            <w:tcW w:w="1476" w:type="dxa"/>
            <w:tcBorders>
              <w:top w:val="single" w:sz="8" w:space="0" w:color="AEAEAE"/>
              <w:left w:val="single" w:sz="8" w:space="0" w:color="E0E0E0"/>
              <w:bottom w:val="single" w:sz="8" w:space="0" w:color="AEAEAE"/>
              <w:right w:val="nil"/>
            </w:tcBorders>
            <w:shd w:val="clear" w:color="auto" w:fill="FFFFFF"/>
          </w:tcPr>
          <w:p w14:paraId="4C277D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3,298</w:t>
            </w:r>
          </w:p>
        </w:tc>
      </w:tr>
      <w:tr w:rsidR="00830239" w:rsidRPr="00830239" w14:paraId="34C5384A"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5C887AA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7AD55D7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70469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C5037D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C7BF7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7,29</w:t>
            </w:r>
          </w:p>
        </w:tc>
        <w:tc>
          <w:tcPr>
            <w:tcW w:w="1476" w:type="dxa"/>
            <w:tcBorders>
              <w:top w:val="single" w:sz="8" w:space="0" w:color="AEAEAE"/>
              <w:left w:val="single" w:sz="8" w:space="0" w:color="E0E0E0"/>
              <w:bottom w:val="single" w:sz="8" w:space="0" w:color="AEAEAE"/>
              <w:right w:val="nil"/>
            </w:tcBorders>
            <w:shd w:val="clear" w:color="auto" w:fill="FFFFFF"/>
          </w:tcPr>
          <w:p w14:paraId="2AD47CD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4,312</w:t>
            </w:r>
          </w:p>
        </w:tc>
      </w:tr>
      <w:tr w:rsidR="00830239" w:rsidRPr="00830239" w14:paraId="5DC3D6D1"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0D0D4AF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5201EF0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F3AA3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7AC954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E859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7,65</w:t>
            </w:r>
          </w:p>
        </w:tc>
        <w:tc>
          <w:tcPr>
            <w:tcW w:w="1476" w:type="dxa"/>
            <w:tcBorders>
              <w:top w:val="single" w:sz="8" w:space="0" w:color="AEAEAE"/>
              <w:left w:val="single" w:sz="8" w:space="0" w:color="E0E0E0"/>
              <w:bottom w:val="single" w:sz="8" w:space="0" w:color="AEAEAE"/>
              <w:right w:val="nil"/>
            </w:tcBorders>
            <w:shd w:val="clear" w:color="auto" w:fill="FFFFFF"/>
          </w:tcPr>
          <w:p w14:paraId="16C9FB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4,271</w:t>
            </w:r>
          </w:p>
        </w:tc>
      </w:tr>
      <w:tr w:rsidR="00830239" w:rsidRPr="00830239" w14:paraId="6AFB1B26"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3D14E92A"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6641D6E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6DE7CA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0606A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DEE48C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6,18</w:t>
            </w:r>
          </w:p>
        </w:tc>
        <w:tc>
          <w:tcPr>
            <w:tcW w:w="1476" w:type="dxa"/>
            <w:tcBorders>
              <w:top w:val="single" w:sz="8" w:space="0" w:color="AEAEAE"/>
              <w:left w:val="single" w:sz="8" w:space="0" w:color="E0E0E0"/>
              <w:bottom w:val="single" w:sz="8" w:space="0" w:color="AEAEAE"/>
              <w:right w:val="nil"/>
            </w:tcBorders>
            <w:shd w:val="clear" w:color="auto" w:fill="FFFFFF"/>
          </w:tcPr>
          <w:p w14:paraId="296A383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4,653</w:t>
            </w:r>
          </w:p>
        </w:tc>
      </w:tr>
      <w:tr w:rsidR="00830239" w:rsidRPr="00830239" w14:paraId="6FE0DC86"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3E4D6F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3BABFA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FAE75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E1702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D995E2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6,80</w:t>
            </w:r>
          </w:p>
        </w:tc>
        <w:tc>
          <w:tcPr>
            <w:tcW w:w="1476" w:type="dxa"/>
            <w:tcBorders>
              <w:top w:val="single" w:sz="8" w:space="0" w:color="AEAEAE"/>
              <w:left w:val="single" w:sz="8" w:space="0" w:color="E0E0E0"/>
              <w:bottom w:val="single" w:sz="8" w:space="0" w:color="AEAEAE"/>
              <w:right w:val="nil"/>
            </w:tcBorders>
            <w:shd w:val="clear" w:color="auto" w:fill="FFFFFF"/>
          </w:tcPr>
          <w:p w14:paraId="0FBD653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4,367</w:t>
            </w:r>
          </w:p>
        </w:tc>
      </w:tr>
      <w:tr w:rsidR="00830239" w:rsidRPr="00830239" w14:paraId="55DA5E50"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2078EFF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5A9A0D1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2F47CE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8686C1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90724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5,90</w:t>
            </w:r>
          </w:p>
        </w:tc>
        <w:tc>
          <w:tcPr>
            <w:tcW w:w="1476" w:type="dxa"/>
            <w:tcBorders>
              <w:top w:val="single" w:sz="8" w:space="0" w:color="AEAEAE"/>
              <w:left w:val="single" w:sz="8" w:space="0" w:color="E0E0E0"/>
              <w:bottom w:val="single" w:sz="8" w:space="0" w:color="AEAEAE"/>
              <w:right w:val="nil"/>
            </w:tcBorders>
            <w:shd w:val="clear" w:color="auto" w:fill="FFFFFF"/>
          </w:tcPr>
          <w:p w14:paraId="61FD84B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4,383</w:t>
            </w:r>
          </w:p>
        </w:tc>
      </w:tr>
      <w:tr w:rsidR="00830239" w:rsidRPr="00830239" w14:paraId="5A609D9D"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3561157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881D12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742556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6D2669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B7A95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3,10</w:t>
            </w:r>
          </w:p>
        </w:tc>
        <w:tc>
          <w:tcPr>
            <w:tcW w:w="1476" w:type="dxa"/>
            <w:tcBorders>
              <w:top w:val="single" w:sz="8" w:space="0" w:color="AEAEAE"/>
              <w:left w:val="single" w:sz="8" w:space="0" w:color="E0E0E0"/>
              <w:bottom w:val="single" w:sz="8" w:space="0" w:color="AEAEAE"/>
              <w:right w:val="nil"/>
            </w:tcBorders>
            <w:shd w:val="clear" w:color="auto" w:fill="FFFFFF"/>
          </w:tcPr>
          <w:p w14:paraId="50E774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1,853</w:t>
            </w:r>
          </w:p>
        </w:tc>
      </w:tr>
      <w:tr w:rsidR="00830239" w:rsidRPr="00830239" w14:paraId="44F6D4B8"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78B83E0"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4E4EFB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70695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2AE035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C2CB9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7,30</w:t>
            </w:r>
          </w:p>
        </w:tc>
        <w:tc>
          <w:tcPr>
            <w:tcW w:w="1476" w:type="dxa"/>
            <w:tcBorders>
              <w:top w:val="single" w:sz="8" w:space="0" w:color="AEAEAE"/>
              <w:left w:val="single" w:sz="8" w:space="0" w:color="E0E0E0"/>
              <w:bottom w:val="single" w:sz="8" w:space="0" w:color="AEAEAE"/>
              <w:right w:val="nil"/>
            </w:tcBorders>
            <w:shd w:val="clear" w:color="auto" w:fill="FFFFFF"/>
          </w:tcPr>
          <w:p w14:paraId="740A29E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4,739</w:t>
            </w:r>
          </w:p>
        </w:tc>
      </w:tr>
      <w:tr w:rsidR="00830239" w:rsidRPr="00830239" w14:paraId="273F15A5"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4C4B61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02D8D62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39C30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9EAFC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6F2D0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6,50</w:t>
            </w:r>
          </w:p>
        </w:tc>
        <w:tc>
          <w:tcPr>
            <w:tcW w:w="1476" w:type="dxa"/>
            <w:tcBorders>
              <w:top w:val="single" w:sz="8" w:space="0" w:color="AEAEAE"/>
              <w:left w:val="single" w:sz="8" w:space="0" w:color="E0E0E0"/>
              <w:bottom w:val="single" w:sz="8" w:space="0" w:color="AEAEAE"/>
              <w:right w:val="nil"/>
            </w:tcBorders>
            <w:shd w:val="clear" w:color="auto" w:fill="FFFFFF"/>
          </w:tcPr>
          <w:p w14:paraId="1C41E6C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4,062</w:t>
            </w:r>
          </w:p>
        </w:tc>
      </w:tr>
      <w:tr w:rsidR="00830239" w:rsidRPr="00830239" w14:paraId="4D3E7AA5" w14:textId="77777777" w:rsidTr="00830239">
        <w:tblPrEx>
          <w:tblCellMar>
            <w:top w:w="0" w:type="dxa"/>
            <w:bottom w:w="0" w:type="dxa"/>
          </w:tblCellMar>
        </w:tblPrEx>
        <w:trPr>
          <w:cantSplit/>
        </w:trPr>
        <w:tc>
          <w:tcPr>
            <w:tcW w:w="2461" w:type="dxa"/>
            <w:tcBorders>
              <w:top w:val="single" w:sz="8" w:space="0" w:color="AEAEAE"/>
              <w:left w:val="nil"/>
              <w:bottom w:val="single" w:sz="8" w:space="0" w:color="AEAEAE"/>
              <w:right w:val="nil"/>
            </w:tcBorders>
            <w:shd w:val="clear" w:color="auto" w:fill="E0E0E0"/>
          </w:tcPr>
          <w:p w14:paraId="3A2E1B0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15CEDA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BAD5B8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049CBDC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C28770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6,00</w:t>
            </w:r>
          </w:p>
        </w:tc>
        <w:tc>
          <w:tcPr>
            <w:tcW w:w="1476" w:type="dxa"/>
            <w:tcBorders>
              <w:top w:val="single" w:sz="8" w:space="0" w:color="AEAEAE"/>
              <w:left w:val="single" w:sz="8" w:space="0" w:color="E0E0E0"/>
              <w:bottom w:val="single" w:sz="8" w:space="0" w:color="AEAEAE"/>
              <w:right w:val="nil"/>
            </w:tcBorders>
            <w:shd w:val="clear" w:color="auto" w:fill="FFFFFF"/>
          </w:tcPr>
          <w:p w14:paraId="076BCA5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4,447</w:t>
            </w:r>
          </w:p>
        </w:tc>
      </w:tr>
      <w:tr w:rsidR="00830239" w:rsidRPr="00830239" w14:paraId="16947C88" w14:textId="77777777" w:rsidTr="00830239">
        <w:tblPrEx>
          <w:tblCellMar>
            <w:top w:w="0" w:type="dxa"/>
            <w:bottom w:w="0" w:type="dxa"/>
          </w:tblCellMar>
        </w:tblPrEx>
        <w:trPr>
          <w:cantSplit/>
        </w:trPr>
        <w:tc>
          <w:tcPr>
            <w:tcW w:w="2461" w:type="dxa"/>
            <w:tcBorders>
              <w:top w:val="single" w:sz="8" w:space="0" w:color="AEAEAE"/>
              <w:left w:val="nil"/>
              <w:bottom w:val="single" w:sz="8" w:space="0" w:color="152935"/>
              <w:right w:val="nil"/>
            </w:tcBorders>
            <w:shd w:val="clear" w:color="auto" w:fill="E0E0E0"/>
          </w:tcPr>
          <w:p w14:paraId="70F3DC4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5655EBC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94216DE"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740EA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A61F101"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A67AE4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r>
    </w:tbl>
    <w:p w14:paraId="597A387C" w14:textId="77777777" w:rsidR="00830239" w:rsidRPr="00830239" w:rsidRDefault="00830239" w:rsidP="00830239">
      <w:pPr>
        <w:autoSpaceDE w:val="0"/>
        <w:autoSpaceDN w:val="0"/>
        <w:adjustRightInd w:val="0"/>
        <w:spacing w:line="400" w:lineRule="atLeast"/>
        <w:jc w:val="left"/>
        <w:rPr>
          <w:rFonts w:ascii="Times New Roman" w:eastAsiaTheme="minorHAnsi" w:hAnsi="Times New Roman"/>
          <w:sz w:val="24"/>
          <w:szCs w:val="24"/>
          <w:lang w:eastAsia="en-US"/>
        </w:rPr>
      </w:pPr>
    </w:p>
    <w:p w14:paraId="0C21B65B" w14:textId="77777777" w:rsidR="00F31069" w:rsidRDefault="00830239" w:rsidP="00F31069">
      <w:pPr>
        <w:pStyle w:val="Folgeabsatz"/>
        <w:rPr>
          <w:rFonts w:eastAsiaTheme="minorHAnsi"/>
          <w:lang w:eastAsia="en-US"/>
        </w:rPr>
      </w:pPr>
      <w:r>
        <w:rPr>
          <w:rFonts w:eastAsiaTheme="minorHAnsi"/>
          <w:lang w:eastAsia="en-US"/>
        </w:rPr>
        <w:t xml:space="preserve">Anders als bei Task 1 liegen hier die Mittelwerte der beiden Gruppen in den meisten Fällen recht nah beieinander. Auffällig ist, dass Gruppe 1 (MW: 7,65; Std.-Abw.: 4,271) hier mit der eigenen Leistung mehr zufrieden war als Gruppe 2 (MW: 6,50; Std.-Abw.: 4,062). Es konnte jedoch in keinem der Fälle ein signifikanter Unterschied festgestellt werden, was bedeutet, dass beiden Gruppen Task 2 als gleich </w:t>
      </w:r>
      <w:r w:rsidR="003A74E1">
        <w:rPr>
          <w:rFonts w:eastAsiaTheme="minorHAnsi"/>
          <w:lang w:eastAsia="en-US"/>
        </w:rPr>
        <w:t>aufwändig</w:t>
      </w:r>
      <w:r>
        <w:rPr>
          <w:rFonts w:eastAsiaTheme="minorHAnsi"/>
          <w:lang w:eastAsia="en-US"/>
        </w:rPr>
        <w:t xml:space="preserve"> empfanden. Die relativ niedrigen Durchschnittswerte der einzelnen Fragen lassen auch darauf schließen, dass dieser Task </w:t>
      </w:r>
      <w:r w:rsidR="003A74E1">
        <w:rPr>
          <w:rFonts w:eastAsiaTheme="minorHAnsi"/>
          <w:lang w:eastAsia="en-US"/>
        </w:rPr>
        <w:t xml:space="preserve">von die Probanden als nicht sehr schwer eingestuft wurde. Demnach wurden noch die einzelnen Antworten von Task 1 mit denen von Task 2 verglichen, um zu überprüfen, um hier signifikante Unterschiede vorliegen. Der Wilcoxon-Test konnte keine solche Tendenz feststellen, womit festzuhalten ist, dass die Tasks innerhalb der Gruppen als gleich anstrengend empfunden wurden. </w:t>
      </w:r>
      <w:r w:rsidR="00F31069">
        <w:rPr>
          <w:rFonts w:eastAsiaTheme="minorHAnsi"/>
          <w:lang w:eastAsia="en-US"/>
        </w:rPr>
        <w:t xml:space="preserve">Der einzige signifikante Unterschied der festgestellt werden konnte war, dass Gruppe 2 bei Task 1 deutlich zufriedener war mit der eigenen Leistung als bei Task 2. </w:t>
      </w:r>
    </w:p>
    <w:p w14:paraId="68B14189" w14:textId="5F18C539" w:rsidR="00270D53" w:rsidRPr="00F31069" w:rsidRDefault="00F31069" w:rsidP="00F31069">
      <w:pPr>
        <w:pStyle w:val="Folgeabsatz"/>
        <w:rPr>
          <w:rFonts w:eastAsiaTheme="minorHAnsi"/>
          <w:lang w:eastAsia="en-US"/>
        </w:rPr>
      </w:pPr>
      <w:r>
        <w:rPr>
          <w:lang w:eastAsia="en-US"/>
        </w:rPr>
        <w:lastRenderedPageBreak/>
        <w:t xml:space="preserve">Nach diesen Vergleichen konnten </w:t>
      </w:r>
      <w:r w:rsidR="00F93258">
        <w:rPr>
          <w:lang w:eastAsia="en-US"/>
        </w:rPr>
        <w:t xml:space="preserve">keine weiteren Aussagen getroffen werden. </w:t>
      </w:r>
      <w:r w:rsidR="00656BC8">
        <w:rPr>
          <w:lang w:eastAsia="en-US"/>
        </w:rPr>
        <w:t xml:space="preserve">Somit kann </w:t>
      </w:r>
      <w:r w:rsidR="00656BC8">
        <w:rPr>
          <w:i/>
          <w:lang w:eastAsia="en-US"/>
        </w:rPr>
        <w:t>H</w:t>
      </w:r>
      <w:r w:rsidR="00656BC8">
        <w:rPr>
          <w:i/>
          <w:vertAlign w:val="subscript"/>
          <w:lang w:eastAsia="en-US"/>
        </w:rPr>
        <w:t xml:space="preserve">1 </w:t>
      </w:r>
      <w:r w:rsidR="00656BC8">
        <w:rPr>
          <w:lang w:eastAsia="en-US"/>
        </w:rPr>
        <w:t>wiederlegt</w:t>
      </w:r>
      <w:r>
        <w:rPr>
          <w:lang w:eastAsia="en-US"/>
        </w:rPr>
        <w:t xml:space="preserve"> und sogar gezeigt werden, dass </w:t>
      </w:r>
      <w:r w:rsidR="00656BC8">
        <w:rPr>
          <w:lang w:eastAsia="en-US"/>
        </w:rPr>
        <w:t xml:space="preserve">Sportler </w:t>
      </w:r>
      <w:r>
        <w:rPr>
          <w:lang w:eastAsia="en-US"/>
        </w:rPr>
        <w:t>die</w:t>
      </w:r>
      <w:r w:rsidR="00656BC8">
        <w:rPr>
          <w:lang w:eastAsia="en-US"/>
        </w:rPr>
        <w:t xml:space="preserve"> Tasks als anstrengender empfanden als Leute ohne Erfahrung mit Eishockey. </w:t>
      </w:r>
    </w:p>
    <w:p w14:paraId="64C27722" w14:textId="0EF10F31" w:rsidR="00A92DD1" w:rsidRDefault="00F93258" w:rsidP="0048173C">
      <w:pPr>
        <w:pStyle w:val="Folgeabsatz"/>
        <w:rPr>
          <w:lang w:eastAsia="en-US"/>
        </w:rPr>
      </w:pPr>
      <w:r>
        <w:rPr>
          <w:lang w:eastAsia="en-US"/>
        </w:rPr>
        <w:t xml:space="preserve">Die Ergebnisse des NASA TLX (oder Raw TLX) lassen darauf schließen, dass die erfahrene Anstrengung für Gruppe 1 höher war als für Gruppe 2. Vor allem die mentale Anstrengung wurde bei Gruppe 1 höher bewertet als bei Gruppe 2. </w:t>
      </w:r>
      <w:r w:rsidR="001761F3">
        <w:rPr>
          <w:lang w:eastAsia="en-US"/>
        </w:rPr>
        <w:t xml:space="preserve">Dies könnte ein Hinweis darauf sein, dass der Prototyp noch nicht gänzlich realitätsnah erscheint, da professionelle Eishockeyspieler hier eigentlich einen Vorteil haben sollten. Durch die Unerfahrenheit der Probanden der Gruppe 2 hatten diese keinen Vergleichswert zum Spielen im realen Leben und beurteilten diese Aktivität daher eventuell als weniger anstrengend. Diesem Thema könnte in zukünftigen Studien weiter nachgegangen werden. </w:t>
      </w:r>
    </w:p>
    <w:p w14:paraId="01F690E1" w14:textId="77777777" w:rsidR="00F77209" w:rsidRDefault="00F77209" w:rsidP="0048173C">
      <w:pPr>
        <w:pStyle w:val="Folgeabsatz"/>
        <w:rPr>
          <w:lang w:eastAsia="en-US"/>
        </w:rPr>
      </w:pPr>
    </w:p>
    <w:p w14:paraId="25DF9C9D" w14:textId="7722A48A" w:rsidR="00F93258" w:rsidRDefault="00A23FF5" w:rsidP="00A23FF5">
      <w:pPr>
        <w:pStyle w:val="berschrift2"/>
        <w:rPr>
          <w:lang w:eastAsia="en-US"/>
        </w:rPr>
      </w:pPr>
      <w:bookmarkStart w:id="800" w:name="_Toc502322108"/>
      <w:r>
        <w:rPr>
          <w:lang w:eastAsia="en-US"/>
        </w:rPr>
        <w:t>Perceived Controller Naturalness</w:t>
      </w:r>
      <w:bookmarkEnd w:id="800"/>
      <w:r w:rsidR="001761F3">
        <w:rPr>
          <w:lang w:eastAsia="en-US"/>
        </w:rPr>
        <w:t xml:space="preserve"> </w:t>
      </w:r>
    </w:p>
    <w:p w14:paraId="59ECFF25" w14:textId="3E273914" w:rsidR="0097241D" w:rsidRDefault="00A23FF5" w:rsidP="0097241D">
      <w:pPr>
        <w:pStyle w:val="Folgeabsatz"/>
        <w:rPr>
          <w:lang w:eastAsia="en-US"/>
        </w:rPr>
      </w:pPr>
      <w:r>
        <w:rPr>
          <w:lang w:eastAsia="en-US"/>
        </w:rPr>
        <w:t>Durch die Verwendung des PCN-Fragebogens sollten Aufschlüsse über die Natürlichkeit des zum Spielen verwendeten Eishockeyschlägers gewonnen werden. Wie schon beim NASA TLX wurde dieser nach jedem Task von den Probanden ausgefüllt.</w:t>
      </w:r>
    </w:p>
    <w:p w14:paraId="01C59527" w14:textId="1F9CB3EF" w:rsidR="00A23FF5" w:rsidRDefault="004F2134" w:rsidP="0097241D">
      <w:pPr>
        <w:pStyle w:val="Folgeabsatz"/>
        <w:rPr>
          <w:lang w:eastAsia="en-US"/>
        </w:rPr>
      </w:pPr>
      <w:r>
        <w:rPr>
          <w:lang w:eastAsia="en-US"/>
        </w:rPr>
        <w:t xml:space="preserve">Die Natürlichkeit der Eingabemöglichkeit wurde bei Task 1 und auch bei Task 2 von Gruppe 1 schlechter bewertet als von Gruppe 2 (Tab. 2 und Tab. 3). </w:t>
      </w:r>
      <w:r w:rsidR="00616719">
        <w:rPr>
          <w:lang w:eastAsia="en-US"/>
        </w:rPr>
        <w:t>Bei beiden Tasks konnte mittels des Mann-Whitney-U-Tests ein signifikanter Unterschied festgestellt werden</w:t>
      </w:r>
      <w:r w:rsidR="00E40D67">
        <w:rPr>
          <w:lang w:eastAsia="en-US"/>
        </w:rPr>
        <w:t xml:space="preserve"> (Task 1: U = 2867,000, p = 0,00; Task 2: U = 3117,000, p = 0,00)</w:t>
      </w:r>
      <w:r w:rsidR="00616719">
        <w:rPr>
          <w:lang w:eastAsia="en-US"/>
        </w:rPr>
        <w:t>.</w:t>
      </w:r>
    </w:p>
    <w:p w14:paraId="59AFA2C0" w14:textId="77777777" w:rsidR="00E40D67" w:rsidRDefault="00E40D67" w:rsidP="0097241D">
      <w:pPr>
        <w:pStyle w:val="Folgeabsatz"/>
        <w:rPr>
          <w:lang w:eastAsia="en-US"/>
        </w:rPr>
      </w:pPr>
    </w:p>
    <w:p w14:paraId="46FDC18C" w14:textId="22C57307" w:rsidR="004F2134" w:rsidRDefault="004F2134" w:rsidP="004F2134">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5</w:t>
      </w:r>
      <w:r w:rsidR="00131D96">
        <w:rPr>
          <w:noProof/>
        </w:rPr>
        <w:fldChar w:fldCharType="end"/>
      </w:r>
      <w:r>
        <w:t>: Natürlichkeit der Eingabemethode bei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A9196D" w14:paraId="186A3840" w14:textId="77777777" w:rsidTr="004F2134">
        <w:trPr>
          <w:cantSplit/>
        </w:trPr>
        <w:tc>
          <w:tcPr>
            <w:tcW w:w="2461" w:type="dxa"/>
            <w:tcBorders>
              <w:top w:val="nil"/>
              <w:left w:val="nil"/>
              <w:bottom w:val="single" w:sz="8" w:space="0" w:color="152935"/>
              <w:right w:val="nil"/>
            </w:tcBorders>
            <w:shd w:val="clear" w:color="auto" w:fill="FFFFFF"/>
            <w:vAlign w:val="bottom"/>
          </w:tcPr>
          <w:p w14:paraId="2A8486EE"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39392E54"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1B32C7F"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31BEF820"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641C45C"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416C402"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Standardabweichung</w:t>
            </w:r>
          </w:p>
        </w:tc>
      </w:tr>
      <w:tr w:rsidR="004F2134" w:rsidRPr="00A9196D" w14:paraId="52576569"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3DFCB994"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Gruppe1_Task1_gesamt</w:t>
            </w:r>
          </w:p>
        </w:tc>
        <w:tc>
          <w:tcPr>
            <w:tcW w:w="1029" w:type="dxa"/>
            <w:tcBorders>
              <w:top w:val="single" w:sz="8" w:space="0" w:color="152935"/>
              <w:left w:val="nil"/>
              <w:bottom w:val="single" w:sz="8" w:space="0" w:color="AEAEAE"/>
              <w:right w:val="single" w:sz="8" w:space="0" w:color="E0E0E0"/>
            </w:tcBorders>
            <w:shd w:val="clear" w:color="auto" w:fill="FFFFFF"/>
          </w:tcPr>
          <w:p w14:paraId="236843CD"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1FDCB90"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30774714"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EE962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3,83</w:t>
            </w:r>
          </w:p>
        </w:tc>
        <w:tc>
          <w:tcPr>
            <w:tcW w:w="1476" w:type="dxa"/>
            <w:tcBorders>
              <w:top w:val="single" w:sz="8" w:space="0" w:color="152935"/>
              <w:left w:val="single" w:sz="8" w:space="0" w:color="E0E0E0"/>
              <w:bottom w:val="single" w:sz="8" w:space="0" w:color="AEAEAE"/>
              <w:right w:val="nil"/>
            </w:tcBorders>
            <w:shd w:val="clear" w:color="auto" w:fill="FFFFFF"/>
          </w:tcPr>
          <w:p w14:paraId="5E03C989"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1,574</w:t>
            </w:r>
          </w:p>
        </w:tc>
      </w:tr>
      <w:tr w:rsidR="004F2134" w:rsidRPr="00A9196D" w14:paraId="336BC4CE"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7DDA4269"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Gruppe2_Task1_gesamt</w:t>
            </w:r>
          </w:p>
        </w:tc>
        <w:tc>
          <w:tcPr>
            <w:tcW w:w="1029" w:type="dxa"/>
            <w:tcBorders>
              <w:top w:val="single" w:sz="8" w:space="0" w:color="AEAEAE"/>
              <w:left w:val="nil"/>
              <w:bottom w:val="single" w:sz="8" w:space="0" w:color="AEAEAE"/>
              <w:right w:val="single" w:sz="8" w:space="0" w:color="E0E0E0"/>
            </w:tcBorders>
            <w:shd w:val="clear" w:color="auto" w:fill="FFFFFF"/>
          </w:tcPr>
          <w:p w14:paraId="3932AB1C"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7DB197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B6D420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98ABED1"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5,02</w:t>
            </w:r>
          </w:p>
        </w:tc>
        <w:tc>
          <w:tcPr>
            <w:tcW w:w="1476" w:type="dxa"/>
            <w:tcBorders>
              <w:top w:val="single" w:sz="8" w:space="0" w:color="AEAEAE"/>
              <w:left w:val="single" w:sz="8" w:space="0" w:color="E0E0E0"/>
              <w:bottom w:val="single" w:sz="8" w:space="0" w:color="AEAEAE"/>
              <w:right w:val="nil"/>
            </w:tcBorders>
            <w:shd w:val="clear" w:color="auto" w:fill="FFFFFF"/>
          </w:tcPr>
          <w:p w14:paraId="2AC71B37"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1,353</w:t>
            </w:r>
          </w:p>
        </w:tc>
      </w:tr>
      <w:tr w:rsidR="004F2134" w:rsidRPr="00A9196D" w14:paraId="4B383F8B"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4869D2AD"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EC4076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15C91A5"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4C4C9F"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52435E6"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6CA1"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r>
    </w:tbl>
    <w:p w14:paraId="65593649" w14:textId="77777777" w:rsidR="004F2134" w:rsidRPr="00221E25" w:rsidRDefault="004F2134" w:rsidP="0097241D">
      <w:pPr>
        <w:pStyle w:val="Folgeabsatz"/>
        <w:rPr>
          <w:lang w:eastAsia="en-US"/>
        </w:rPr>
      </w:pPr>
    </w:p>
    <w:p w14:paraId="5973D23A" w14:textId="27BA3DB5" w:rsidR="004F2134" w:rsidRDefault="004F2134" w:rsidP="004F2134">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6</w:t>
      </w:r>
      <w:r w:rsidR="00131D96">
        <w:rPr>
          <w:noProof/>
        </w:rPr>
        <w:fldChar w:fldCharType="end"/>
      </w:r>
      <w:r>
        <w:t>: Natürlichkeit der Eingabemethode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0319E9" w14:paraId="42694E14" w14:textId="77777777" w:rsidTr="004F2134">
        <w:trPr>
          <w:cantSplit/>
        </w:trPr>
        <w:tc>
          <w:tcPr>
            <w:tcW w:w="2461" w:type="dxa"/>
            <w:tcBorders>
              <w:top w:val="nil"/>
              <w:left w:val="nil"/>
              <w:bottom w:val="single" w:sz="8" w:space="0" w:color="152935"/>
              <w:right w:val="nil"/>
            </w:tcBorders>
            <w:shd w:val="clear" w:color="auto" w:fill="FFFFFF"/>
            <w:vAlign w:val="bottom"/>
          </w:tcPr>
          <w:p w14:paraId="7682D815"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14A89451"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24EB67A"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0BB3200"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879EF02"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8D304BB"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Standardabweichung</w:t>
            </w:r>
          </w:p>
        </w:tc>
      </w:tr>
      <w:tr w:rsidR="004F2134" w:rsidRPr="000319E9" w14:paraId="1DC6D07F"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5CE52E6E"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Gruppe1_Task2_gesamt</w:t>
            </w:r>
          </w:p>
        </w:tc>
        <w:tc>
          <w:tcPr>
            <w:tcW w:w="1029" w:type="dxa"/>
            <w:tcBorders>
              <w:top w:val="single" w:sz="8" w:space="0" w:color="152935"/>
              <w:left w:val="nil"/>
              <w:bottom w:val="single" w:sz="8" w:space="0" w:color="AEAEAE"/>
              <w:right w:val="single" w:sz="8" w:space="0" w:color="E0E0E0"/>
            </w:tcBorders>
            <w:shd w:val="clear" w:color="auto" w:fill="FFFFFF"/>
          </w:tcPr>
          <w:p w14:paraId="5F3311A5"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4538BF0F"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D066D4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9C0E6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3,7143</w:t>
            </w:r>
          </w:p>
        </w:tc>
        <w:tc>
          <w:tcPr>
            <w:tcW w:w="1476" w:type="dxa"/>
            <w:tcBorders>
              <w:top w:val="single" w:sz="8" w:space="0" w:color="152935"/>
              <w:left w:val="single" w:sz="8" w:space="0" w:color="E0E0E0"/>
              <w:bottom w:val="single" w:sz="8" w:space="0" w:color="AEAEAE"/>
              <w:right w:val="nil"/>
            </w:tcBorders>
            <w:shd w:val="clear" w:color="auto" w:fill="FFFFFF"/>
          </w:tcPr>
          <w:p w14:paraId="7FE20AD7"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1,71858</w:t>
            </w:r>
          </w:p>
        </w:tc>
      </w:tr>
      <w:tr w:rsidR="004F2134" w:rsidRPr="000319E9" w14:paraId="1B5AA8B3"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6F394B4F"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Gruppe2_task2_gesamt</w:t>
            </w:r>
          </w:p>
        </w:tc>
        <w:tc>
          <w:tcPr>
            <w:tcW w:w="1029" w:type="dxa"/>
            <w:tcBorders>
              <w:top w:val="single" w:sz="8" w:space="0" w:color="AEAEAE"/>
              <w:left w:val="nil"/>
              <w:bottom w:val="single" w:sz="8" w:space="0" w:color="AEAEAE"/>
              <w:right w:val="single" w:sz="8" w:space="0" w:color="E0E0E0"/>
            </w:tcBorders>
            <w:shd w:val="clear" w:color="auto" w:fill="FFFFFF"/>
          </w:tcPr>
          <w:p w14:paraId="040B183A"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AD2CB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699DC9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7B0AB2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4,8333</w:t>
            </w:r>
          </w:p>
        </w:tc>
        <w:tc>
          <w:tcPr>
            <w:tcW w:w="1476" w:type="dxa"/>
            <w:tcBorders>
              <w:top w:val="single" w:sz="8" w:space="0" w:color="AEAEAE"/>
              <w:left w:val="single" w:sz="8" w:space="0" w:color="E0E0E0"/>
              <w:bottom w:val="single" w:sz="8" w:space="0" w:color="AEAEAE"/>
              <w:right w:val="nil"/>
            </w:tcBorders>
            <w:shd w:val="clear" w:color="auto" w:fill="FFFFFF"/>
          </w:tcPr>
          <w:p w14:paraId="0FA3D623"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1,45136</w:t>
            </w:r>
          </w:p>
        </w:tc>
      </w:tr>
      <w:tr w:rsidR="004F2134" w:rsidRPr="000319E9" w14:paraId="6E2F8660"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0006A669"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lastRenderedPageBreak/>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A2AB34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32CA047"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20DCA76"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1CCC49"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D5E7F0"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r>
    </w:tbl>
    <w:p w14:paraId="7849531B" w14:textId="77777777" w:rsidR="00617EFD" w:rsidRPr="0097241D" w:rsidRDefault="00617EFD" w:rsidP="00617EFD">
      <w:pPr>
        <w:rPr>
          <w:lang w:eastAsia="en-US"/>
        </w:rPr>
      </w:pPr>
    </w:p>
    <w:p w14:paraId="7B384CF4" w14:textId="5C78560E" w:rsidR="00E81CFE" w:rsidRPr="00AA2293" w:rsidRDefault="00616719" w:rsidP="00E81CFE">
      <w:pPr>
        <w:pStyle w:val="Folgeabsatz"/>
        <w:rPr>
          <w:lang w:val="en-US" w:eastAsia="en-US"/>
        </w:rPr>
      </w:pPr>
      <w:r>
        <w:rPr>
          <w:lang w:eastAsia="en-US"/>
        </w:rPr>
        <w:t xml:space="preserve">Insgesamt wurde Task 1 mit Mittelwert von 4,53 (Std.-Abw.: 1,56) bewertet. </w:t>
      </w:r>
      <w:r w:rsidRPr="00616719">
        <w:rPr>
          <w:lang w:eastAsia="en-US"/>
        </w:rPr>
        <w:t>Vor allem die Aussage „The controller itself made the game seem more realistic” wurde durchschnittlich mit eine</w:t>
      </w:r>
      <w:r>
        <w:rPr>
          <w:lang w:eastAsia="en-US"/>
        </w:rPr>
        <w:t xml:space="preserve">m Wert von </w:t>
      </w:r>
      <w:r w:rsidRPr="00616719">
        <w:rPr>
          <w:lang w:eastAsia="en-US"/>
        </w:rPr>
        <w:t>5,76 (Std.-Abw.: 1,15)</w:t>
      </w:r>
      <w:r w:rsidR="00E40D67">
        <w:rPr>
          <w:lang w:eastAsia="en-US"/>
        </w:rPr>
        <w:t xml:space="preserve"> am b</w:t>
      </w:r>
      <w:r>
        <w:rPr>
          <w:lang w:eastAsia="en-US"/>
        </w:rPr>
        <w:t xml:space="preserve">esten bewertet. </w:t>
      </w:r>
      <w:r w:rsidRPr="00AA2293">
        <w:rPr>
          <w:lang w:val="en-US" w:eastAsia="en-US"/>
        </w:rPr>
        <w:t xml:space="preserve">Die Aussagen 1 und 2 des Fragebogens </w:t>
      </w:r>
      <w:r w:rsidR="00AA2293" w:rsidRPr="00AA2293">
        <w:rPr>
          <w:lang w:val="en-US" w:eastAsia="en-US"/>
        </w:rPr>
        <w:t xml:space="preserve">(„The game controls seemed natural“ und „The actions used to interact with the game environment were similar to </w:t>
      </w:r>
      <w:r w:rsidR="00AA2293">
        <w:rPr>
          <w:lang w:val="en-US" w:eastAsia="en-US"/>
        </w:rPr>
        <w:t xml:space="preserve">the actions that would be used to do the same thing in the real world”) </w:t>
      </w:r>
      <w:r w:rsidRPr="00AA2293">
        <w:rPr>
          <w:lang w:val="en-US" w:eastAsia="en-US"/>
        </w:rPr>
        <w:t>wurden</w:t>
      </w:r>
      <w:r w:rsidR="00AA2293">
        <w:rPr>
          <w:lang w:val="en-US" w:eastAsia="en-US"/>
        </w:rPr>
        <w:t xml:space="preserve"> </w:t>
      </w:r>
      <w:r w:rsidR="00AA2293" w:rsidRPr="00AA2293">
        <w:rPr>
          <w:lang w:val="en-US" w:eastAsia="en-US"/>
        </w:rPr>
        <w:t>von Gruppe 2</w:t>
      </w:r>
      <w:r w:rsidRPr="00AA2293">
        <w:rPr>
          <w:lang w:val="en-US" w:eastAsia="en-US"/>
        </w:rPr>
        <w:t xml:space="preserve"> signifikant </w:t>
      </w:r>
      <w:r w:rsidR="00AA2293" w:rsidRPr="00AA2293">
        <w:rPr>
          <w:lang w:val="en-US" w:eastAsia="en-US"/>
        </w:rPr>
        <w:t xml:space="preserve">besser bewertet. </w:t>
      </w:r>
      <w:r w:rsidRPr="00AA2293">
        <w:rPr>
          <w:lang w:val="en-US" w:eastAsia="en-US"/>
        </w:rPr>
        <w:t xml:space="preserve">  </w:t>
      </w:r>
    </w:p>
    <w:p w14:paraId="4A0BAAB5" w14:textId="7514C6D2" w:rsidR="00F0270A" w:rsidRDefault="00E40D67" w:rsidP="00E81CFE">
      <w:pPr>
        <w:pStyle w:val="Folgeabsatz"/>
        <w:rPr>
          <w:lang w:eastAsia="en-US"/>
        </w:rPr>
      </w:pPr>
      <w:r w:rsidRPr="00E40D67">
        <w:rPr>
          <w:lang w:eastAsia="en-US"/>
        </w:rPr>
        <w:t xml:space="preserve">Task 2 erhielt in der Bewertung einen </w:t>
      </w:r>
      <w:r>
        <w:rPr>
          <w:lang w:eastAsia="en-US"/>
        </w:rPr>
        <w:t>Mittelwe</w:t>
      </w:r>
      <w:r w:rsidR="00E2379B">
        <w:rPr>
          <w:lang w:eastAsia="en-US"/>
        </w:rPr>
        <w:t xml:space="preserve">rt von 4,37 (Std.-Abw.: 1,66). </w:t>
      </w:r>
      <w:r w:rsidR="00E2379B" w:rsidRPr="00E2379B">
        <w:rPr>
          <w:lang w:eastAsia="en-US"/>
        </w:rPr>
        <w:t>Auch hier erhielt die Aussage „The controller itself made the game seem more realisitic“ die höchste Bewertung</w:t>
      </w:r>
      <w:r w:rsidR="00E2379B">
        <w:rPr>
          <w:lang w:eastAsia="en-US"/>
        </w:rPr>
        <w:t xml:space="preserve"> (MW: 5,47, Std.-Abw.: 1,07)</w:t>
      </w:r>
      <w:r w:rsidR="00E2379B" w:rsidRPr="00E2379B">
        <w:rPr>
          <w:lang w:eastAsia="en-US"/>
        </w:rPr>
        <w:t xml:space="preserve"> im Vergleich zu den anderen Au</w:t>
      </w:r>
      <w:r w:rsidR="00E2379B">
        <w:rPr>
          <w:lang w:eastAsia="en-US"/>
        </w:rPr>
        <w:t>ssagen des Fragebogens.</w:t>
      </w:r>
    </w:p>
    <w:p w14:paraId="37D4DD30" w14:textId="5E709BB9" w:rsidR="00E2379B" w:rsidRPr="00FB5D4C" w:rsidRDefault="00E2379B" w:rsidP="00E81CFE">
      <w:pPr>
        <w:pStyle w:val="Folgeabsatz"/>
        <w:rPr>
          <w:lang w:eastAsia="en-US"/>
        </w:rPr>
      </w:pPr>
      <w:r>
        <w:rPr>
          <w:lang w:eastAsia="en-US"/>
        </w:rPr>
        <w:t xml:space="preserve">Zuletzt wurden die </w:t>
      </w:r>
      <w:r w:rsidR="002B61DC">
        <w:rPr>
          <w:lang w:eastAsia="en-US"/>
        </w:rPr>
        <w:t>gesamten Werte für die Beurteilung der Natürlichkeit von Task 1 denen von Task 2 gegenübergestellt. Mit einem Wilcoxon-Test konnte belegt werden, dass sich die zentralen Tendenzen der beiden Tasks unterscheiden</w:t>
      </w:r>
      <w:r w:rsidR="00FB5D4C">
        <w:rPr>
          <w:lang w:eastAsia="en-US"/>
        </w:rPr>
        <w:t xml:space="preserve"> (Z = -1,843, p = 0,033). Cohens </w:t>
      </w:r>
      <w:r w:rsidR="00FB5D4C">
        <w:rPr>
          <w:i/>
          <w:lang w:eastAsia="en-US"/>
        </w:rPr>
        <w:t xml:space="preserve">r </w:t>
      </w:r>
      <w:r w:rsidR="00FB5D4C">
        <w:rPr>
          <w:lang w:eastAsia="en-US"/>
        </w:rPr>
        <w:t xml:space="preserve">lag bei einem Wert von 0,11 und fällt somit schwach aus. </w:t>
      </w:r>
    </w:p>
    <w:p w14:paraId="6B305730" w14:textId="6F5971E0" w:rsidR="00F41E8E" w:rsidRDefault="00F41E8E" w:rsidP="00E81CFE">
      <w:pPr>
        <w:pStyle w:val="Folgeabsatz"/>
        <w:rPr>
          <w:lang w:eastAsia="en-US"/>
        </w:rPr>
      </w:pPr>
      <w:r>
        <w:rPr>
          <w:lang w:eastAsia="en-US"/>
        </w:rPr>
        <w:t xml:space="preserve">Wie auch beim NASA TLX schnitt </w:t>
      </w:r>
      <w:r w:rsidR="009B2C28">
        <w:rPr>
          <w:lang w:eastAsia="en-US"/>
        </w:rPr>
        <w:t>Gruppe</w:t>
      </w:r>
      <w:r>
        <w:rPr>
          <w:lang w:eastAsia="en-US"/>
        </w:rPr>
        <w:t xml:space="preserve"> 1 teilweise schlechter ab als </w:t>
      </w:r>
      <w:r w:rsidR="009B2C28">
        <w:rPr>
          <w:lang w:eastAsia="en-US"/>
        </w:rPr>
        <w:t xml:space="preserve">Gruppe </w:t>
      </w:r>
      <w:r>
        <w:rPr>
          <w:lang w:eastAsia="en-US"/>
        </w:rPr>
        <w:t xml:space="preserve">2. </w:t>
      </w:r>
      <w:r w:rsidR="006A7F46">
        <w:rPr>
          <w:lang w:eastAsia="en-US"/>
        </w:rPr>
        <w:t xml:space="preserve">Somit kann auch </w:t>
      </w:r>
      <w:r w:rsidR="006A7F46">
        <w:rPr>
          <w:i/>
          <w:lang w:eastAsia="en-US"/>
        </w:rPr>
        <w:t>H</w:t>
      </w:r>
      <w:r w:rsidR="006A7F46">
        <w:rPr>
          <w:i/>
          <w:vertAlign w:val="subscript"/>
          <w:lang w:eastAsia="en-US"/>
        </w:rPr>
        <w:t xml:space="preserve">2 </w:t>
      </w:r>
      <w:r w:rsidR="006A7F46">
        <w:rPr>
          <w:lang w:eastAsia="en-US"/>
        </w:rPr>
        <w:t>wiederlegt werden. Es gibt keine Beweise dafür, dass sportliche Erfahrung positive Auswirkungen auf die wahrgenommene Natürlichkeit von Eingabemethoden hat.</w:t>
      </w:r>
    </w:p>
    <w:p w14:paraId="0479A376" w14:textId="77777777" w:rsidR="006A7F46" w:rsidRDefault="006A7F46" w:rsidP="00E81CFE">
      <w:pPr>
        <w:pStyle w:val="Folgeabsatz"/>
        <w:rPr>
          <w:lang w:eastAsia="en-US"/>
        </w:rPr>
      </w:pPr>
    </w:p>
    <w:p w14:paraId="643A25A4" w14:textId="5B441D6D" w:rsidR="006A7F46" w:rsidRDefault="0071799F" w:rsidP="006A7F46">
      <w:pPr>
        <w:pStyle w:val="berschrift2"/>
        <w:rPr>
          <w:lang w:eastAsia="en-US"/>
        </w:rPr>
      </w:pPr>
      <w:bookmarkStart w:id="801" w:name="_Toc502322109"/>
      <w:r>
        <w:rPr>
          <w:lang w:eastAsia="en-US"/>
        </w:rPr>
        <w:t>Effizienz</w:t>
      </w:r>
      <w:r w:rsidR="00261EE4">
        <w:rPr>
          <w:lang w:eastAsia="en-US"/>
        </w:rPr>
        <w:t xml:space="preserve"> und Effektivität</w:t>
      </w:r>
      <w:bookmarkEnd w:id="801"/>
    </w:p>
    <w:p w14:paraId="7ADE88F8" w14:textId="1FE71DB1" w:rsidR="00B66AD1" w:rsidRPr="00456D11" w:rsidRDefault="006A7F46">
      <w:pPr>
        <w:pStyle w:val="Folgeabsatz"/>
        <w:rPr>
          <w:ins w:id="802" w:author="Autor"/>
          <w:i/>
          <w:rPrChange w:id="803" w:author="Autor">
            <w:rPr>
              <w:ins w:id="804" w:author="Autor"/>
            </w:rPr>
          </w:rPrChange>
        </w:rPr>
      </w:pPr>
      <w:r>
        <w:rPr>
          <w:lang w:eastAsia="en-US"/>
        </w:rPr>
        <w:t xml:space="preserve">Im Rahmen des Experiments wurden nicht nur subjektive Meinungen der Probanden gesammelt, sondern zusätzlich Daten ihrer Leistungen während des Spiels erhoben. Dazu zählen vor allem die Dauer bis der Task abgeschlossen war, sowie die Kraft des Schlags </w:t>
      </w:r>
      <w:r w:rsidR="00953A61">
        <w:rPr>
          <w:lang w:eastAsia="en-US"/>
        </w:rPr>
        <w:t>die auf den Puck ausgeübt wurde und erzielte Tore bzw. angekommene Pässe.</w:t>
      </w:r>
      <w:r w:rsidR="00B66AD1">
        <w:rPr>
          <w:lang w:eastAsia="en-US"/>
        </w:rPr>
        <w:t xml:space="preserve"> In diesem Kapitel wird eine der beiden Forschungsfragen dieser Arbeit geklärt: „</w:t>
      </w:r>
      <w:ins w:id="805" w:author="Autor">
        <w:r w:rsidR="00B66AD1" w:rsidRPr="00456D11">
          <w:rPr>
            <w:i/>
            <w:rPrChange w:id="806" w:author="Autor">
              <w:rPr/>
            </w:rPrChange>
          </w:rPr>
          <w:t>Wie effektiv und effizient ist die natürliche Eingabemethode?</w:t>
        </w:r>
      </w:ins>
      <w:r w:rsidR="00B66AD1">
        <w:rPr>
          <w:i/>
        </w:rPr>
        <w:t>“.</w:t>
      </w:r>
    </w:p>
    <w:p w14:paraId="3CA0C137" w14:textId="20FE11FB" w:rsidR="00F0270A" w:rsidRDefault="00F0270A" w:rsidP="00342D0E">
      <w:pPr>
        <w:rPr>
          <w:lang w:eastAsia="en-US"/>
        </w:rPr>
      </w:pPr>
    </w:p>
    <w:p w14:paraId="10F33638" w14:textId="32FB2458" w:rsidR="00674152" w:rsidRPr="00674152" w:rsidRDefault="00674152" w:rsidP="00674152">
      <w:pPr>
        <w:pStyle w:val="Zwischenberschriftnichtnummeriert"/>
        <w:rPr>
          <w:lang w:eastAsia="en-US"/>
        </w:rPr>
      </w:pPr>
      <w:r>
        <w:rPr>
          <w:lang w:eastAsia="en-US"/>
        </w:rPr>
        <w:t>Effizienz</w:t>
      </w:r>
    </w:p>
    <w:p w14:paraId="5CEEB6D7" w14:textId="3D4FBB18" w:rsidR="00072499" w:rsidRPr="00342D0E" w:rsidRDefault="00342D0E" w:rsidP="00342D0E">
      <w:pPr>
        <w:pStyle w:val="Folgeabsatz"/>
        <w:rPr>
          <w:lang w:eastAsia="en-US"/>
        </w:rPr>
      </w:pPr>
      <w:r>
        <w:rPr>
          <w:lang w:eastAsia="en-US"/>
        </w:rPr>
        <w:lastRenderedPageBreak/>
        <w:t>Abbildung 25 zeigt die Boxplots der Task Times beider Gruppen bei den verschiedenen Tasks. Wie zu erk</w:t>
      </w:r>
      <w:r w:rsidR="00072499">
        <w:rPr>
          <w:lang w:eastAsia="en-US"/>
        </w:rPr>
        <w:t>e</w:t>
      </w:r>
      <w:r>
        <w:rPr>
          <w:lang w:eastAsia="en-US"/>
        </w:rPr>
        <w:t>nnen ist, benötigte Gruppe 2 bei Task 1 mit 255 Sekunden (Std.-Abw.: 82,55) durchschnittlich knapp 80 Sekunden weniger als Gruppe 1 mit 335 Sekunden (Std.-Abw.: 65,60). Bei Task 2 ähnelt sich die durchschnittliche Gesamtdauer von Gruppe 1 (MW: 339,29, Std.-Abw.: 44,04) und Gruppe 2 (MW: 335,70, Std.-Abw.: 87,58)</w:t>
      </w:r>
      <w:r w:rsidR="005B3126">
        <w:rPr>
          <w:lang w:eastAsia="en-US"/>
        </w:rPr>
        <w:t xml:space="preserve"> (Tab. 4)</w:t>
      </w:r>
      <w:r>
        <w:rPr>
          <w:lang w:eastAsia="en-US"/>
        </w:rPr>
        <w:t>.</w:t>
      </w:r>
      <w:r w:rsidR="00072499">
        <w:rPr>
          <w:lang w:eastAsia="en-US"/>
        </w:rPr>
        <w:t xml:space="preserve"> Es liegen bei Task 1 signifikante Unterschiede zwischen den beiden Gruppen vor (U = 14,000, p = 0,040). Dieser konnte von Gruppe 2 deutlich schneller abgeschlossen werden.</w:t>
      </w:r>
    </w:p>
    <w:p w14:paraId="5A09406D" w14:textId="77777777" w:rsidR="00342D0E" w:rsidRDefault="00342D0E" w:rsidP="00342D0E">
      <w:pPr>
        <w:keepNext/>
        <w:autoSpaceDE w:val="0"/>
        <w:autoSpaceDN w:val="0"/>
        <w:adjustRightInd w:val="0"/>
        <w:spacing w:line="240" w:lineRule="auto"/>
        <w:jc w:val="center"/>
      </w:pPr>
      <w:r w:rsidRPr="00EF1907">
        <w:rPr>
          <w:rFonts w:eastAsiaTheme="minorHAnsi"/>
          <w:noProof/>
          <w:sz w:val="24"/>
          <w:szCs w:val="24"/>
        </w:rPr>
        <w:drawing>
          <wp:inline distT="0" distB="0" distL="0" distR="0" wp14:anchorId="76A8B7D9" wp14:editId="608B870D">
            <wp:extent cx="4533900" cy="3630011"/>
            <wp:effectExtent l="0" t="0" r="0" b="889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5907" cy="3639624"/>
                    </a:xfrm>
                    <a:prstGeom prst="rect">
                      <a:avLst/>
                    </a:prstGeom>
                    <a:noFill/>
                    <a:ln>
                      <a:noFill/>
                    </a:ln>
                  </pic:spPr>
                </pic:pic>
              </a:graphicData>
            </a:graphic>
          </wp:inline>
        </w:drawing>
      </w:r>
    </w:p>
    <w:p w14:paraId="41A1FE89" w14:textId="4BFFD6DB" w:rsidR="00342D0E" w:rsidRDefault="00342D0E" w:rsidP="00342D0E">
      <w:pPr>
        <w:pStyle w:val="Beschriftung"/>
        <w:rPr>
          <w:rFonts w:ascii="Times New Roman" w:eastAsiaTheme="minorHAnsi" w:hAnsi="Times New Roman"/>
          <w:sz w:val="24"/>
          <w:szCs w:val="24"/>
          <w:lang w:eastAsia="en-US"/>
        </w:rPr>
      </w:pPr>
      <w:bookmarkStart w:id="807" w:name="_Toc502322147"/>
      <w:r>
        <w:t xml:space="preserve">Abbildung </w:t>
      </w:r>
      <w:r w:rsidR="00131D96">
        <w:fldChar w:fldCharType="begin"/>
      </w:r>
      <w:r w:rsidR="00131D96">
        <w:instrText xml:space="preserve"> SEQ Abbildung \* ARABIC </w:instrText>
      </w:r>
      <w:r w:rsidR="00131D96">
        <w:fldChar w:fldCharType="separate"/>
      </w:r>
      <w:r w:rsidR="009764C3">
        <w:rPr>
          <w:noProof/>
        </w:rPr>
        <w:t>27</w:t>
      </w:r>
      <w:r w:rsidR="00131D96">
        <w:rPr>
          <w:noProof/>
        </w:rPr>
        <w:fldChar w:fldCharType="end"/>
      </w:r>
      <w:r>
        <w:t>: Boxplots der Task Times</w:t>
      </w:r>
      <w:bookmarkEnd w:id="807"/>
    </w:p>
    <w:p w14:paraId="7EAEAD99" w14:textId="1BFE1CB2" w:rsidR="00342D0E" w:rsidRDefault="00342D0E" w:rsidP="00342D0E">
      <w:pPr>
        <w:autoSpaceDE w:val="0"/>
        <w:autoSpaceDN w:val="0"/>
        <w:adjustRightInd w:val="0"/>
        <w:spacing w:line="240" w:lineRule="auto"/>
        <w:jc w:val="left"/>
        <w:rPr>
          <w:rFonts w:ascii="Times New Roman" w:eastAsiaTheme="minorHAnsi" w:hAnsi="Times New Roman"/>
          <w:sz w:val="24"/>
          <w:szCs w:val="24"/>
          <w:lang w:eastAsia="en-US"/>
        </w:rPr>
      </w:pPr>
    </w:p>
    <w:p w14:paraId="0E46D300" w14:textId="630D0466" w:rsidR="00342D0E" w:rsidRDefault="00072499" w:rsidP="00072499">
      <w:pPr>
        <w:pStyle w:val="Folgeabsatz"/>
        <w:rPr>
          <w:rFonts w:eastAsiaTheme="minorHAnsi"/>
          <w:lang w:eastAsia="en-US"/>
        </w:rPr>
      </w:pPr>
      <w:r>
        <w:rPr>
          <w:rFonts w:eastAsiaTheme="minorHAnsi"/>
          <w:lang w:eastAsia="en-US"/>
        </w:rPr>
        <w:t xml:space="preserve">Zudem </w:t>
      </w:r>
      <w:r w:rsidR="00EF1907">
        <w:rPr>
          <w:rFonts w:eastAsiaTheme="minorHAnsi"/>
          <w:lang w:eastAsia="en-US"/>
        </w:rPr>
        <w:t>wurde Task 1 innerhalb von Gruppe 2 signifikant schneller abgeschlossen als Task 2 (Z = -2,703, p = 0,02). Da es sich jedoch hier um leicht unterschiedliche Aufgabenstellungen handelt, sollte das Ergebnis nicht überinterpretiert werden.</w:t>
      </w:r>
    </w:p>
    <w:p w14:paraId="53E2B39F" w14:textId="6CD74F51" w:rsidR="005B3126" w:rsidRDefault="005B3126" w:rsidP="005B3126">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7</w:t>
      </w:r>
      <w:r w:rsidR="00131D96">
        <w:rPr>
          <w:noProof/>
        </w:rPr>
        <w:fldChar w:fldCharType="end"/>
      </w:r>
      <w:r>
        <w:t>: Task Times beider Gruppen bei Task 1 und Task 2</w:t>
      </w:r>
    </w:p>
    <w:tbl>
      <w:tblPr>
        <w:tblW w:w="82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076"/>
        <w:gridCol w:w="1107"/>
        <w:gridCol w:w="1092"/>
        <w:gridCol w:w="1476"/>
      </w:tblGrid>
      <w:tr w:rsidR="005B3126" w:rsidRPr="00684F77" w14:paraId="5A6ACADC" w14:textId="77777777" w:rsidTr="005B3126">
        <w:trPr>
          <w:cantSplit/>
        </w:trPr>
        <w:tc>
          <w:tcPr>
            <w:tcW w:w="2459" w:type="dxa"/>
            <w:tcBorders>
              <w:top w:val="nil"/>
              <w:left w:val="nil"/>
              <w:bottom w:val="single" w:sz="8" w:space="0" w:color="152935"/>
              <w:right w:val="nil"/>
            </w:tcBorders>
            <w:shd w:val="clear" w:color="auto" w:fill="FFFFFF"/>
            <w:vAlign w:val="bottom"/>
          </w:tcPr>
          <w:p w14:paraId="6C50E3A3"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639DB6C"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4A3BE2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Minimum</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38C220F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Maximum</w:t>
            </w:r>
          </w:p>
        </w:tc>
        <w:tc>
          <w:tcPr>
            <w:tcW w:w="1092" w:type="dxa"/>
            <w:tcBorders>
              <w:top w:val="nil"/>
              <w:left w:val="single" w:sz="8" w:space="0" w:color="E0E0E0"/>
              <w:bottom w:val="single" w:sz="8" w:space="0" w:color="152935"/>
              <w:right w:val="single" w:sz="8" w:space="0" w:color="E0E0E0"/>
            </w:tcBorders>
            <w:shd w:val="clear" w:color="auto" w:fill="FFFFFF"/>
            <w:vAlign w:val="bottom"/>
          </w:tcPr>
          <w:p w14:paraId="0A76FB1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118C9CD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Standardabweichung</w:t>
            </w:r>
          </w:p>
        </w:tc>
      </w:tr>
      <w:tr w:rsidR="005B3126" w:rsidRPr="00684F77" w14:paraId="73FDBD46"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4DF54E6F"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TimeT1_Gruppe1</w:t>
            </w:r>
          </w:p>
        </w:tc>
        <w:tc>
          <w:tcPr>
            <w:tcW w:w="1029" w:type="dxa"/>
            <w:tcBorders>
              <w:top w:val="single" w:sz="8" w:space="0" w:color="152935"/>
              <w:left w:val="nil"/>
              <w:bottom w:val="single" w:sz="8" w:space="0" w:color="AEAEAE"/>
              <w:right w:val="single" w:sz="8" w:space="0" w:color="E0E0E0"/>
            </w:tcBorders>
            <w:shd w:val="clear" w:color="auto" w:fill="FFFFFF"/>
          </w:tcPr>
          <w:p w14:paraId="56CEE37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9F9690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256,00</w:t>
            </w:r>
          </w:p>
        </w:tc>
        <w:tc>
          <w:tcPr>
            <w:tcW w:w="1107" w:type="dxa"/>
            <w:tcBorders>
              <w:top w:val="single" w:sz="8" w:space="0" w:color="152935"/>
              <w:left w:val="single" w:sz="8" w:space="0" w:color="E0E0E0"/>
              <w:bottom w:val="single" w:sz="8" w:space="0" w:color="AEAEAE"/>
              <w:right w:val="single" w:sz="8" w:space="0" w:color="E0E0E0"/>
            </w:tcBorders>
            <w:shd w:val="clear" w:color="auto" w:fill="FFFFFF"/>
          </w:tcPr>
          <w:p w14:paraId="50401E9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447,00</w:t>
            </w:r>
          </w:p>
        </w:tc>
        <w:tc>
          <w:tcPr>
            <w:tcW w:w="1092" w:type="dxa"/>
            <w:tcBorders>
              <w:top w:val="single" w:sz="8" w:space="0" w:color="152935"/>
              <w:left w:val="single" w:sz="8" w:space="0" w:color="E0E0E0"/>
              <w:bottom w:val="single" w:sz="8" w:space="0" w:color="AEAEAE"/>
              <w:right w:val="single" w:sz="8" w:space="0" w:color="E0E0E0"/>
            </w:tcBorders>
            <w:shd w:val="clear" w:color="auto" w:fill="FFFFFF"/>
          </w:tcPr>
          <w:p w14:paraId="46E2854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335,8571</w:t>
            </w:r>
          </w:p>
        </w:tc>
        <w:tc>
          <w:tcPr>
            <w:tcW w:w="1476" w:type="dxa"/>
            <w:tcBorders>
              <w:top w:val="single" w:sz="8" w:space="0" w:color="152935"/>
              <w:left w:val="single" w:sz="8" w:space="0" w:color="E0E0E0"/>
              <w:bottom w:val="single" w:sz="8" w:space="0" w:color="AEAEAE"/>
              <w:right w:val="nil"/>
            </w:tcBorders>
            <w:shd w:val="clear" w:color="auto" w:fill="FFFFFF"/>
          </w:tcPr>
          <w:p w14:paraId="7B1F1F3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65,59834</w:t>
            </w:r>
          </w:p>
        </w:tc>
      </w:tr>
      <w:tr w:rsidR="005B3126" w:rsidRPr="00684F77" w14:paraId="21B006A8"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8531219"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TimeT2_Gruppe1</w:t>
            </w:r>
          </w:p>
        </w:tc>
        <w:tc>
          <w:tcPr>
            <w:tcW w:w="1029" w:type="dxa"/>
            <w:tcBorders>
              <w:top w:val="single" w:sz="8" w:space="0" w:color="AEAEAE"/>
              <w:left w:val="nil"/>
              <w:bottom w:val="single" w:sz="8" w:space="0" w:color="AEAEAE"/>
              <w:right w:val="single" w:sz="8" w:space="0" w:color="E0E0E0"/>
            </w:tcBorders>
            <w:shd w:val="clear" w:color="auto" w:fill="FFFFFF"/>
          </w:tcPr>
          <w:p w14:paraId="55EA4A0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2705E7"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286,00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2C1A1F1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418,00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0127D40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339,2857</w:t>
            </w:r>
          </w:p>
        </w:tc>
        <w:tc>
          <w:tcPr>
            <w:tcW w:w="1476" w:type="dxa"/>
            <w:tcBorders>
              <w:top w:val="single" w:sz="8" w:space="0" w:color="AEAEAE"/>
              <w:left w:val="single" w:sz="8" w:space="0" w:color="E0E0E0"/>
              <w:bottom w:val="single" w:sz="8" w:space="0" w:color="AEAEAE"/>
              <w:right w:val="nil"/>
            </w:tcBorders>
            <w:shd w:val="clear" w:color="auto" w:fill="FFFFFF"/>
          </w:tcPr>
          <w:p w14:paraId="6FFEEBFC"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44,04057</w:t>
            </w:r>
          </w:p>
        </w:tc>
      </w:tr>
      <w:tr w:rsidR="005B3126" w:rsidRPr="00684F77" w14:paraId="31F3A0B9"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78FC0D74"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TimeT1_Gruppe2</w:t>
            </w:r>
          </w:p>
        </w:tc>
        <w:tc>
          <w:tcPr>
            <w:tcW w:w="1029" w:type="dxa"/>
            <w:tcBorders>
              <w:top w:val="single" w:sz="8" w:space="0" w:color="AEAEAE"/>
              <w:left w:val="nil"/>
              <w:bottom w:val="single" w:sz="8" w:space="0" w:color="AEAEAE"/>
              <w:right w:val="single" w:sz="8" w:space="0" w:color="E0E0E0"/>
            </w:tcBorders>
            <w:shd w:val="clear" w:color="auto" w:fill="FFFFFF"/>
          </w:tcPr>
          <w:p w14:paraId="789D24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F96207A"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189,00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7D68B15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419,00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34698D8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255,1000</w:t>
            </w:r>
          </w:p>
        </w:tc>
        <w:tc>
          <w:tcPr>
            <w:tcW w:w="1476" w:type="dxa"/>
            <w:tcBorders>
              <w:top w:val="single" w:sz="8" w:space="0" w:color="AEAEAE"/>
              <w:left w:val="single" w:sz="8" w:space="0" w:color="E0E0E0"/>
              <w:bottom w:val="single" w:sz="8" w:space="0" w:color="AEAEAE"/>
              <w:right w:val="nil"/>
            </w:tcBorders>
            <w:shd w:val="clear" w:color="auto" w:fill="FFFFFF"/>
          </w:tcPr>
          <w:p w14:paraId="50679C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82,55295</w:t>
            </w:r>
          </w:p>
        </w:tc>
      </w:tr>
      <w:tr w:rsidR="005B3126" w:rsidRPr="00684F77" w14:paraId="299E8A9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A69B24B"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TimeT2_Gruppe2</w:t>
            </w:r>
          </w:p>
        </w:tc>
        <w:tc>
          <w:tcPr>
            <w:tcW w:w="1029" w:type="dxa"/>
            <w:tcBorders>
              <w:top w:val="single" w:sz="8" w:space="0" w:color="AEAEAE"/>
              <w:left w:val="nil"/>
              <w:bottom w:val="single" w:sz="8" w:space="0" w:color="AEAEAE"/>
              <w:right w:val="single" w:sz="8" w:space="0" w:color="E0E0E0"/>
            </w:tcBorders>
            <w:shd w:val="clear" w:color="auto" w:fill="FFFFFF"/>
          </w:tcPr>
          <w:p w14:paraId="73E9E65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F35DA6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215,00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0007F8E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512,00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4CE3C5C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335,7000</w:t>
            </w:r>
          </w:p>
        </w:tc>
        <w:tc>
          <w:tcPr>
            <w:tcW w:w="1476" w:type="dxa"/>
            <w:tcBorders>
              <w:top w:val="single" w:sz="8" w:space="0" w:color="AEAEAE"/>
              <w:left w:val="single" w:sz="8" w:space="0" w:color="E0E0E0"/>
              <w:bottom w:val="single" w:sz="8" w:space="0" w:color="AEAEAE"/>
              <w:right w:val="nil"/>
            </w:tcBorders>
            <w:shd w:val="clear" w:color="auto" w:fill="FFFFFF"/>
          </w:tcPr>
          <w:p w14:paraId="592633D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87,58494</w:t>
            </w:r>
          </w:p>
        </w:tc>
      </w:tr>
      <w:tr w:rsidR="005B3126" w:rsidRPr="00684F77" w14:paraId="5A4D44B3"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42382032"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E37E75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1B3ECB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1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E8E2EE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9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AB4E9C"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F36A9A"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r>
    </w:tbl>
    <w:p w14:paraId="056EA549" w14:textId="77777777" w:rsidR="00EF1907" w:rsidRDefault="00EF1907" w:rsidP="00674152">
      <w:pPr>
        <w:pStyle w:val="Folgeabsatz"/>
        <w:ind w:firstLine="0"/>
        <w:rPr>
          <w:rFonts w:eastAsiaTheme="minorHAnsi"/>
          <w:lang w:eastAsia="en-US"/>
        </w:rPr>
      </w:pPr>
    </w:p>
    <w:p w14:paraId="07267F68" w14:textId="27FA74E9" w:rsidR="005B3126" w:rsidRDefault="00674152" w:rsidP="00674152">
      <w:pPr>
        <w:pStyle w:val="Zwischenberschriftnichtnummeriert"/>
        <w:rPr>
          <w:rFonts w:eastAsiaTheme="minorHAnsi"/>
          <w:lang w:eastAsia="en-US"/>
        </w:rPr>
      </w:pPr>
      <w:r>
        <w:rPr>
          <w:rFonts w:eastAsiaTheme="minorHAnsi"/>
          <w:lang w:eastAsia="en-US"/>
        </w:rPr>
        <w:t>Effektivität</w:t>
      </w:r>
    </w:p>
    <w:p w14:paraId="52EC97B7" w14:textId="399631C7" w:rsidR="00F0270A" w:rsidRDefault="00145BDB" w:rsidP="007426B3">
      <w:pPr>
        <w:rPr>
          <w:rFonts w:eastAsiaTheme="minorHAnsi"/>
          <w:lang w:eastAsia="en-US"/>
        </w:rPr>
      </w:pPr>
      <w:r>
        <w:rPr>
          <w:rFonts w:eastAsiaTheme="minorHAnsi"/>
          <w:lang w:eastAsia="en-US"/>
        </w:rPr>
        <w:t>Zusätzlich wurden die erzielten Tore und alle Pässe erfasst, die das bewegte Objekt erreichten, um einen Überblick über die Effektivität der Probanden mit der natürlichen Eingabemethode zu erhalt</w:t>
      </w:r>
      <w:r w:rsidR="007426B3">
        <w:rPr>
          <w:rFonts w:eastAsiaTheme="minorHAnsi"/>
          <w:lang w:eastAsia="en-US"/>
        </w:rPr>
        <w:t>en.</w:t>
      </w:r>
    </w:p>
    <w:p w14:paraId="27F64ADC" w14:textId="1FF457CC" w:rsidR="0095431E" w:rsidRDefault="007426B3" w:rsidP="007426B3">
      <w:pPr>
        <w:pStyle w:val="Folgeabsatz"/>
        <w:rPr>
          <w:rFonts w:eastAsiaTheme="minorHAnsi"/>
          <w:lang w:eastAsia="en-US"/>
        </w:rPr>
      </w:pPr>
      <w:r>
        <w:rPr>
          <w:rFonts w:eastAsiaTheme="minorHAnsi"/>
          <w:lang w:eastAsia="en-US"/>
        </w:rPr>
        <w:t xml:space="preserve">Tabelle 6 enthält die erfassten Daten. Der Mittelwert der Tore und Pässe von Gruppe 1 </w:t>
      </w:r>
      <w:r w:rsidR="0095431E">
        <w:rPr>
          <w:rFonts w:eastAsiaTheme="minorHAnsi"/>
          <w:lang w:eastAsia="en-US"/>
        </w:rPr>
        <w:t>liegt hier leicht höher. Vor allem aber bei Task 2 sind diese Werte signifikant unterschiedlich zu denen von Gruppe 2 (U = 14,500, p = 0,043). Gruppe 1 konnte als eindeutig besser ein bewegtes Ziel treffen als Gruppe 2</w:t>
      </w:r>
      <w:r w:rsidR="00E90AC3">
        <w:rPr>
          <w:rFonts w:eastAsiaTheme="minorHAnsi"/>
          <w:lang w:eastAsia="en-US"/>
        </w:rPr>
        <w:t xml:space="preserve">. </w:t>
      </w:r>
      <w:r w:rsidR="0095431E">
        <w:rPr>
          <w:rFonts w:eastAsiaTheme="minorHAnsi"/>
          <w:lang w:eastAsia="en-US"/>
        </w:rPr>
        <w:t>Die gesamte Anzahl an Toren und angekommenen Pässen unterschieden sich jedoch nicht signifikant voneinander.</w:t>
      </w:r>
    </w:p>
    <w:p w14:paraId="6A81EB0C" w14:textId="278B1E24" w:rsidR="007426B3" w:rsidRDefault="0095431E" w:rsidP="007426B3">
      <w:pPr>
        <w:pStyle w:val="Folgeabsatz"/>
        <w:rPr>
          <w:rFonts w:eastAsiaTheme="minorHAnsi"/>
          <w:lang w:eastAsia="en-US"/>
        </w:rPr>
      </w:pPr>
      <w:r>
        <w:rPr>
          <w:rFonts w:eastAsiaTheme="minorHAnsi"/>
          <w:lang w:eastAsia="en-US"/>
        </w:rPr>
        <w:t>Ebenfalls a</w:t>
      </w:r>
      <w:r w:rsidR="00E90AC3">
        <w:rPr>
          <w:rFonts w:eastAsiaTheme="minorHAnsi"/>
          <w:lang w:eastAsia="en-US"/>
        </w:rPr>
        <w:t xml:space="preserve">uffällig ist der Unterschied zwischen erzielten Toren (Task 1) und angekommenen Pässen (Task 2). </w:t>
      </w:r>
      <w:r w:rsidR="00D641A7">
        <w:rPr>
          <w:rFonts w:eastAsiaTheme="minorHAnsi"/>
          <w:lang w:eastAsia="en-US"/>
        </w:rPr>
        <w:t xml:space="preserve">Im Schnitt wurden bei Task 1 14,06 (Std.-Abw.: 3,325) Tore erzielte, wohingegen bei Task 2 nur 7,53 (Std.-Abw.: 2,831) Pässe ankamen. </w:t>
      </w:r>
      <w:r w:rsidR="00E90AC3">
        <w:rPr>
          <w:rFonts w:eastAsiaTheme="minorHAnsi"/>
          <w:lang w:eastAsia="en-US"/>
        </w:rPr>
        <w:t xml:space="preserve">Der Wilcoxon-Test ergab einen Wert von </w:t>
      </w:r>
      <w:r w:rsidR="00E90AC3">
        <w:rPr>
          <w:rFonts w:eastAsiaTheme="minorHAnsi"/>
          <w:i/>
          <w:lang w:eastAsia="en-US"/>
        </w:rPr>
        <w:t xml:space="preserve">Z = -3,532 </w:t>
      </w:r>
      <w:r w:rsidR="00E90AC3">
        <w:rPr>
          <w:rFonts w:eastAsiaTheme="minorHAnsi"/>
          <w:lang w:eastAsia="en-US"/>
        </w:rPr>
        <w:t xml:space="preserve">und </w:t>
      </w:r>
      <w:r w:rsidR="00E90AC3">
        <w:rPr>
          <w:rFonts w:eastAsiaTheme="minorHAnsi"/>
          <w:i/>
          <w:lang w:eastAsia="en-US"/>
        </w:rPr>
        <w:t>p = 0,000</w:t>
      </w:r>
      <w:r w:rsidR="00E90AC3">
        <w:rPr>
          <w:rFonts w:eastAsiaTheme="minorHAnsi"/>
          <w:lang w:eastAsia="en-US"/>
        </w:rPr>
        <w:t xml:space="preserve">. Dies zeigt, dass </w:t>
      </w:r>
      <w:r>
        <w:rPr>
          <w:rFonts w:eastAsiaTheme="minorHAnsi"/>
          <w:lang w:eastAsia="en-US"/>
        </w:rPr>
        <w:t>alle</w:t>
      </w:r>
      <w:r w:rsidR="00E90AC3">
        <w:rPr>
          <w:rFonts w:eastAsiaTheme="minorHAnsi"/>
          <w:lang w:eastAsia="en-US"/>
        </w:rPr>
        <w:t xml:space="preserve"> Probanden </w:t>
      </w:r>
      <w:r>
        <w:rPr>
          <w:rFonts w:eastAsiaTheme="minorHAnsi"/>
          <w:lang w:eastAsia="en-US"/>
        </w:rPr>
        <w:t xml:space="preserve">allgemein </w:t>
      </w:r>
      <w:r w:rsidR="00E90AC3">
        <w:rPr>
          <w:rFonts w:eastAsiaTheme="minorHAnsi"/>
          <w:lang w:eastAsia="en-US"/>
        </w:rPr>
        <w:t xml:space="preserve">deutlich mehr Schwierigkeiten hatten ein bewegtes Ziel zu treffen, als ein unbewegtes Tor. </w:t>
      </w:r>
    </w:p>
    <w:p w14:paraId="4E63E1D0" w14:textId="77777777" w:rsidR="00674152" w:rsidRDefault="00674152" w:rsidP="007426B3">
      <w:pPr>
        <w:pStyle w:val="Folgeabsatz"/>
        <w:rPr>
          <w:rFonts w:eastAsiaTheme="minorHAnsi"/>
          <w:lang w:eastAsia="en-US"/>
        </w:rPr>
      </w:pPr>
    </w:p>
    <w:p w14:paraId="38A86CFA" w14:textId="77777777" w:rsidR="0095431E" w:rsidRDefault="0095431E" w:rsidP="007426B3">
      <w:pPr>
        <w:pStyle w:val="Folgeabsatz"/>
        <w:rPr>
          <w:rFonts w:eastAsiaTheme="minorHAnsi"/>
          <w:lang w:eastAsia="en-US"/>
        </w:rPr>
      </w:pPr>
    </w:p>
    <w:p w14:paraId="30698372" w14:textId="77777777" w:rsidR="0095431E" w:rsidRPr="007426B3" w:rsidRDefault="0095431E" w:rsidP="007426B3">
      <w:pPr>
        <w:pStyle w:val="Folgeabsatz"/>
        <w:rPr>
          <w:rFonts w:eastAsiaTheme="minorHAnsi"/>
          <w:lang w:eastAsia="en-US"/>
        </w:rPr>
      </w:pPr>
    </w:p>
    <w:p w14:paraId="15232139" w14:textId="77777777" w:rsidR="007426B3" w:rsidRDefault="007426B3" w:rsidP="007426B3">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8</w:t>
      </w:r>
      <w:r w:rsidR="00131D96">
        <w:rPr>
          <w:noProof/>
        </w:rPr>
        <w:fldChar w:fldCharType="end"/>
      </w:r>
      <w:r>
        <w:t>: Anzahl an Toren und angekommen Pässen</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7426B3" w:rsidRPr="00800128" w14:paraId="5871D033" w14:textId="77777777" w:rsidTr="007C5D09">
        <w:trPr>
          <w:cantSplit/>
        </w:trPr>
        <w:tc>
          <w:tcPr>
            <w:tcW w:w="2461" w:type="dxa"/>
            <w:tcBorders>
              <w:top w:val="nil"/>
              <w:left w:val="nil"/>
              <w:bottom w:val="single" w:sz="8" w:space="0" w:color="152935"/>
              <w:right w:val="nil"/>
            </w:tcBorders>
            <w:shd w:val="clear" w:color="auto" w:fill="FFFFFF"/>
            <w:vAlign w:val="bottom"/>
          </w:tcPr>
          <w:p w14:paraId="7FBE56D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4415FC0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A72598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2FE0963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55EF621E"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5B94043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Standardabweichung</w:t>
            </w:r>
          </w:p>
        </w:tc>
      </w:tr>
      <w:tr w:rsidR="007426B3" w:rsidRPr="00800128" w14:paraId="4E280C2E" w14:textId="77777777" w:rsidTr="007C5D09">
        <w:trPr>
          <w:cantSplit/>
        </w:trPr>
        <w:tc>
          <w:tcPr>
            <w:tcW w:w="2461" w:type="dxa"/>
            <w:tcBorders>
              <w:top w:val="single" w:sz="8" w:space="0" w:color="152935"/>
              <w:left w:val="nil"/>
              <w:bottom w:val="single" w:sz="8" w:space="0" w:color="AEAEAE"/>
              <w:right w:val="nil"/>
            </w:tcBorders>
            <w:shd w:val="clear" w:color="auto" w:fill="E0E0E0"/>
          </w:tcPr>
          <w:p w14:paraId="214D0CCC"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ToreT1_Gruppe1</w:t>
            </w:r>
          </w:p>
        </w:tc>
        <w:tc>
          <w:tcPr>
            <w:tcW w:w="1029" w:type="dxa"/>
            <w:tcBorders>
              <w:top w:val="single" w:sz="8" w:space="0" w:color="152935"/>
              <w:left w:val="nil"/>
              <w:bottom w:val="single" w:sz="8" w:space="0" w:color="AEAEAE"/>
              <w:right w:val="single" w:sz="8" w:space="0" w:color="E0E0E0"/>
            </w:tcBorders>
            <w:shd w:val="clear" w:color="auto" w:fill="FFFFFF"/>
          </w:tcPr>
          <w:p w14:paraId="23F0A08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14B8AF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5</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A1F5F2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18</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09330B2"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13,71</w:t>
            </w:r>
          </w:p>
        </w:tc>
        <w:tc>
          <w:tcPr>
            <w:tcW w:w="1476" w:type="dxa"/>
            <w:tcBorders>
              <w:top w:val="single" w:sz="8" w:space="0" w:color="152935"/>
              <w:left w:val="single" w:sz="8" w:space="0" w:color="E0E0E0"/>
              <w:bottom w:val="single" w:sz="8" w:space="0" w:color="AEAEAE"/>
              <w:right w:val="nil"/>
            </w:tcBorders>
            <w:shd w:val="clear" w:color="auto" w:fill="FFFFFF"/>
          </w:tcPr>
          <w:p w14:paraId="79BFCCFD"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4,152</w:t>
            </w:r>
          </w:p>
        </w:tc>
      </w:tr>
      <w:tr w:rsidR="007426B3" w:rsidRPr="00800128" w14:paraId="1DD3064C"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71682DBB" w14:textId="52BBD5BE"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T2_Gruppe1</w:t>
            </w:r>
          </w:p>
        </w:tc>
        <w:tc>
          <w:tcPr>
            <w:tcW w:w="1029" w:type="dxa"/>
            <w:tcBorders>
              <w:top w:val="single" w:sz="8" w:space="0" w:color="AEAEAE"/>
              <w:left w:val="nil"/>
              <w:bottom w:val="single" w:sz="8" w:space="0" w:color="AEAEAE"/>
              <w:right w:val="single" w:sz="8" w:space="0" w:color="E0E0E0"/>
            </w:tcBorders>
            <w:shd w:val="clear" w:color="auto" w:fill="FFFFFF"/>
          </w:tcPr>
          <w:p w14:paraId="44AF43C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2C862B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80DC01"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84E90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9,29</w:t>
            </w:r>
          </w:p>
        </w:tc>
        <w:tc>
          <w:tcPr>
            <w:tcW w:w="1476" w:type="dxa"/>
            <w:tcBorders>
              <w:top w:val="single" w:sz="8" w:space="0" w:color="AEAEAE"/>
              <w:left w:val="single" w:sz="8" w:space="0" w:color="E0E0E0"/>
              <w:bottom w:val="single" w:sz="8" w:space="0" w:color="AEAEAE"/>
              <w:right w:val="nil"/>
            </w:tcBorders>
            <w:shd w:val="clear" w:color="auto" w:fill="FFFFFF"/>
          </w:tcPr>
          <w:p w14:paraId="13ED9DFF"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2,498</w:t>
            </w:r>
          </w:p>
        </w:tc>
      </w:tr>
      <w:tr w:rsidR="007426B3" w:rsidRPr="00800128" w14:paraId="2870FE1A"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43A5501A"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ToreT1_Gruppe2</w:t>
            </w:r>
          </w:p>
        </w:tc>
        <w:tc>
          <w:tcPr>
            <w:tcW w:w="1029" w:type="dxa"/>
            <w:tcBorders>
              <w:top w:val="single" w:sz="8" w:space="0" w:color="AEAEAE"/>
              <w:left w:val="nil"/>
              <w:bottom w:val="single" w:sz="8" w:space="0" w:color="AEAEAE"/>
              <w:right w:val="single" w:sz="8" w:space="0" w:color="E0E0E0"/>
            </w:tcBorders>
            <w:shd w:val="clear" w:color="auto" w:fill="FFFFFF"/>
          </w:tcPr>
          <w:p w14:paraId="37FEBBA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271D71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454D2D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293AE6"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14,30</w:t>
            </w:r>
          </w:p>
        </w:tc>
        <w:tc>
          <w:tcPr>
            <w:tcW w:w="1476" w:type="dxa"/>
            <w:tcBorders>
              <w:top w:val="single" w:sz="8" w:space="0" w:color="AEAEAE"/>
              <w:left w:val="single" w:sz="8" w:space="0" w:color="E0E0E0"/>
              <w:bottom w:val="single" w:sz="8" w:space="0" w:color="AEAEAE"/>
              <w:right w:val="nil"/>
            </w:tcBorders>
            <w:shd w:val="clear" w:color="auto" w:fill="FFFFFF"/>
          </w:tcPr>
          <w:p w14:paraId="79C57D9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2,830</w:t>
            </w:r>
          </w:p>
        </w:tc>
      </w:tr>
      <w:tr w:rsidR="007426B3" w:rsidRPr="00800128" w14:paraId="272AAC30"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11D0EDE9" w14:textId="22601A8F"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T2_Gruppe2</w:t>
            </w:r>
          </w:p>
        </w:tc>
        <w:tc>
          <w:tcPr>
            <w:tcW w:w="1029" w:type="dxa"/>
            <w:tcBorders>
              <w:top w:val="single" w:sz="8" w:space="0" w:color="AEAEAE"/>
              <w:left w:val="nil"/>
              <w:bottom w:val="single" w:sz="8" w:space="0" w:color="AEAEAE"/>
              <w:right w:val="single" w:sz="8" w:space="0" w:color="E0E0E0"/>
            </w:tcBorders>
            <w:shd w:val="clear" w:color="auto" w:fill="FFFFFF"/>
          </w:tcPr>
          <w:p w14:paraId="1743BB8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C7E8A4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3</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D8C9EC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6B3832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6,30</w:t>
            </w:r>
          </w:p>
        </w:tc>
        <w:tc>
          <w:tcPr>
            <w:tcW w:w="1476" w:type="dxa"/>
            <w:tcBorders>
              <w:top w:val="single" w:sz="8" w:space="0" w:color="AEAEAE"/>
              <w:left w:val="single" w:sz="8" w:space="0" w:color="E0E0E0"/>
              <w:bottom w:val="single" w:sz="8" w:space="0" w:color="AEAEAE"/>
              <w:right w:val="nil"/>
            </w:tcBorders>
            <w:shd w:val="clear" w:color="auto" w:fill="FFFFFF"/>
          </w:tcPr>
          <w:p w14:paraId="3FBBEAC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2,452</w:t>
            </w:r>
          </w:p>
        </w:tc>
      </w:tr>
      <w:tr w:rsidR="007426B3" w:rsidRPr="00800128" w14:paraId="262E049A" w14:textId="77777777" w:rsidTr="007C5D09">
        <w:trPr>
          <w:cantSplit/>
        </w:trPr>
        <w:tc>
          <w:tcPr>
            <w:tcW w:w="2461" w:type="dxa"/>
            <w:tcBorders>
              <w:top w:val="single" w:sz="8" w:space="0" w:color="AEAEAE"/>
              <w:left w:val="nil"/>
              <w:bottom w:val="single" w:sz="8" w:space="0" w:color="152935"/>
              <w:right w:val="nil"/>
            </w:tcBorders>
            <w:shd w:val="clear" w:color="auto" w:fill="E0E0E0"/>
          </w:tcPr>
          <w:p w14:paraId="2B1C6363"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B1D9E6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A530CFE"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26470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A7F16A8"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894F956"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r>
    </w:tbl>
    <w:p w14:paraId="4096EAB5" w14:textId="77777777" w:rsidR="0095431E" w:rsidRDefault="0095431E" w:rsidP="00E90AC3">
      <w:pPr>
        <w:keepNext/>
        <w:autoSpaceDE w:val="0"/>
        <w:autoSpaceDN w:val="0"/>
        <w:adjustRightInd w:val="0"/>
        <w:spacing w:line="240" w:lineRule="auto"/>
        <w:jc w:val="center"/>
        <w:rPr>
          <w:rFonts w:ascii="Times New Roman" w:eastAsiaTheme="minorHAnsi" w:hAnsi="Times New Roman"/>
          <w:noProof/>
          <w:sz w:val="24"/>
          <w:szCs w:val="24"/>
        </w:rPr>
      </w:pPr>
    </w:p>
    <w:p w14:paraId="763526B8" w14:textId="77777777" w:rsidR="00E90AC3" w:rsidRDefault="00E90AC3" w:rsidP="00E90AC3">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3C2E94C8" wp14:editId="3660A067">
            <wp:extent cx="5106837" cy="4088728"/>
            <wp:effectExtent l="0" t="0" r="0" b="762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9649" cy="4090979"/>
                    </a:xfrm>
                    <a:prstGeom prst="rect">
                      <a:avLst/>
                    </a:prstGeom>
                    <a:noFill/>
                    <a:ln>
                      <a:noFill/>
                    </a:ln>
                  </pic:spPr>
                </pic:pic>
              </a:graphicData>
            </a:graphic>
          </wp:inline>
        </w:drawing>
      </w:r>
    </w:p>
    <w:p w14:paraId="620E9226" w14:textId="1FF65B9D" w:rsidR="00E90AC3" w:rsidRDefault="00E90AC3" w:rsidP="00E90AC3">
      <w:pPr>
        <w:pStyle w:val="Beschriftung"/>
        <w:rPr>
          <w:rFonts w:ascii="Times New Roman" w:eastAsiaTheme="minorHAnsi" w:hAnsi="Times New Roman"/>
          <w:sz w:val="24"/>
          <w:szCs w:val="24"/>
          <w:lang w:eastAsia="en-US"/>
        </w:rPr>
      </w:pPr>
      <w:bookmarkStart w:id="808" w:name="_Toc502322148"/>
      <w:r>
        <w:t xml:space="preserve">Abbildung </w:t>
      </w:r>
      <w:r w:rsidR="00131D96">
        <w:fldChar w:fldCharType="begin"/>
      </w:r>
      <w:r w:rsidR="00131D96">
        <w:instrText xml:space="preserve"> SEQ Abbildung \* ARABIC </w:instrText>
      </w:r>
      <w:r w:rsidR="00131D96">
        <w:fldChar w:fldCharType="separate"/>
      </w:r>
      <w:r w:rsidR="009764C3">
        <w:rPr>
          <w:noProof/>
        </w:rPr>
        <w:t>28</w:t>
      </w:r>
      <w:r w:rsidR="00131D96">
        <w:rPr>
          <w:noProof/>
        </w:rPr>
        <w:fldChar w:fldCharType="end"/>
      </w:r>
      <w:r>
        <w:t>: Boxplots der erzielten Tore und angekommenen Pässe</w:t>
      </w:r>
      <w:bookmarkEnd w:id="808"/>
    </w:p>
    <w:p w14:paraId="1C21EB7B" w14:textId="26B1B83F" w:rsidR="00674152" w:rsidRDefault="00674152" w:rsidP="00B66AD1">
      <w:pPr>
        <w:pStyle w:val="Folgeabsatz"/>
        <w:ind w:firstLine="0"/>
        <w:rPr>
          <w:rFonts w:eastAsiaTheme="minorHAnsi"/>
          <w:lang w:eastAsia="en-US"/>
        </w:rPr>
      </w:pPr>
    </w:p>
    <w:p w14:paraId="5C537FF6" w14:textId="3FF09CD1" w:rsidR="00674152" w:rsidRDefault="00674152" w:rsidP="00261EE4">
      <w:pPr>
        <w:pStyle w:val="berschrift2"/>
        <w:rPr>
          <w:lang w:eastAsia="en-US"/>
        </w:rPr>
      </w:pPr>
      <w:bookmarkStart w:id="809" w:name="_Toc502322110"/>
      <w:r>
        <w:rPr>
          <w:lang w:eastAsia="en-US"/>
        </w:rPr>
        <w:t>Performance</w:t>
      </w:r>
      <w:bookmarkEnd w:id="809"/>
    </w:p>
    <w:p w14:paraId="0FBCCA1E" w14:textId="77777777" w:rsidR="00674152" w:rsidRDefault="00674152" w:rsidP="00674152">
      <w:pPr>
        <w:pStyle w:val="Folgeabsatz"/>
        <w:rPr>
          <w:rFonts w:eastAsiaTheme="minorHAnsi"/>
          <w:lang w:eastAsia="en-US"/>
        </w:rPr>
      </w:pPr>
      <w:r>
        <w:rPr>
          <w:rFonts w:eastAsiaTheme="minorHAnsi"/>
          <w:lang w:eastAsia="en-US"/>
        </w:rPr>
        <w:t>Des Weiteren wurden die Beschleunigungsdaten des virtuellen Pucks ausgelesen um Rückschlüsse auf die aufgewandte Kraft beim Schlagen zu erhalten. Tabelle 5 enthält die deskriptiven Statistiken hierzu.</w:t>
      </w:r>
    </w:p>
    <w:p w14:paraId="68DADA3A" w14:textId="77777777" w:rsidR="00674152" w:rsidRDefault="00674152" w:rsidP="00674152">
      <w:pPr>
        <w:pStyle w:val="Folgeabsatz"/>
        <w:rPr>
          <w:rFonts w:eastAsiaTheme="minorHAnsi"/>
          <w:lang w:eastAsia="en-US"/>
        </w:rPr>
      </w:pPr>
    </w:p>
    <w:p w14:paraId="58A28AC8" w14:textId="77777777" w:rsidR="00674152" w:rsidRDefault="00674152" w:rsidP="00674152">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9</w:t>
      </w:r>
      <w:r w:rsidR="00131D96">
        <w:rPr>
          <w:noProof/>
        </w:rPr>
        <w:fldChar w:fldCharType="end"/>
      </w:r>
      <w:r>
        <w:t>: Beschleunigungsdaten des Pucks</w:t>
      </w:r>
    </w:p>
    <w:tbl>
      <w:tblPr>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307"/>
        <w:gridCol w:w="1415"/>
        <w:gridCol w:w="1476"/>
        <w:gridCol w:w="1476"/>
      </w:tblGrid>
      <w:tr w:rsidR="00674152" w:rsidRPr="00152688" w14:paraId="59DA5A7E" w14:textId="77777777" w:rsidTr="00EF5837">
        <w:trPr>
          <w:cantSplit/>
        </w:trPr>
        <w:tc>
          <w:tcPr>
            <w:tcW w:w="2459" w:type="dxa"/>
            <w:tcBorders>
              <w:top w:val="nil"/>
              <w:left w:val="nil"/>
              <w:bottom w:val="single" w:sz="8" w:space="0" w:color="152935"/>
              <w:right w:val="nil"/>
            </w:tcBorders>
            <w:shd w:val="clear" w:color="auto" w:fill="FFFFFF"/>
            <w:vAlign w:val="bottom"/>
          </w:tcPr>
          <w:p w14:paraId="6EB3091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6570FA3E"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N</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3A3D0799"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Minimum</w:t>
            </w:r>
          </w:p>
        </w:tc>
        <w:tc>
          <w:tcPr>
            <w:tcW w:w="1415" w:type="dxa"/>
            <w:tcBorders>
              <w:top w:val="nil"/>
              <w:left w:val="single" w:sz="8" w:space="0" w:color="E0E0E0"/>
              <w:bottom w:val="single" w:sz="8" w:space="0" w:color="152935"/>
              <w:right w:val="single" w:sz="8" w:space="0" w:color="E0E0E0"/>
            </w:tcBorders>
            <w:shd w:val="clear" w:color="auto" w:fill="FFFFFF"/>
            <w:vAlign w:val="bottom"/>
          </w:tcPr>
          <w:p w14:paraId="525941B6"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Maximum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453AC7BF"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7B0DC20D"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Standardabweichung</w:t>
            </w:r>
          </w:p>
        </w:tc>
      </w:tr>
      <w:tr w:rsidR="00674152" w:rsidRPr="00152688" w14:paraId="65FCD4EB" w14:textId="77777777" w:rsidTr="00EF5837">
        <w:trPr>
          <w:cantSplit/>
        </w:trPr>
        <w:tc>
          <w:tcPr>
            <w:tcW w:w="2459" w:type="dxa"/>
            <w:tcBorders>
              <w:top w:val="single" w:sz="8" w:space="0" w:color="152935"/>
              <w:left w:val="nil"/>
              <w:bottom w:val="single" w:sz="8" w:space="0" w:color="AEAEAE"/>
              <w:right w:val="nil"/>
            </w:tcBorders>
            <w:shd w:val="clear" w:color="auto" w:fill="E0E0E0"/>
          </w:tcPr>
          <w:p w14:paraId="28CE71A9"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VelocityT1_Gruppe1</w:t>
            </w:r>
          </w:p>
        </w:tc>
        <w:tc>
          <w:tcPr>
            <w:tcW w:w="1029" w:type="dxa"/>
            <w:tcBorders>
              <w:top w:val="single" w:sz="8" w:space="0" w:color="152935"/>
              <w:left w:val="nil"/>
              <w:bottom w:val="single" w:sz="8" w:space="0" w:color="AEAEAE"/>
              <w:right w:val="single" w:sz="8" w:space="0" w:color="E0E0E0"/>
            </w:tcBorders>
            <w:shd w:val="clear" w:color="auto" w:fill="FFFFFF"/>
          </w:tcPr>
          <w:p w14:paraId="12EB2A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62D2DC3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132,306137</w:t>
            </w:r>
          </w:p>
        </w:tc>
        <w:tc>
          <w:tcPr>
            <w:tcW w:w="1415" w:type="dxa"/>
            <w:tcBorders>
              <w:top w:val="single" w:sz="8" w:space="0" w:color="152935"/>
              <w:left w:val="single" w:sz="8" w:space="0" w:color="E0E0E0"/>
              <w:bottom w:val="single" w:sz="8" w:space="0" w:color="AEAEAE"/>
              <w:right w:val="single" w:sz="8" w:space="0" w:color="E0E0E0"/>
            </w:tcBorders>
            <w:shd w:val="clear" w:color="auto" w:fill="FFFFFF"/>
          </w:tcPr>
          <w:p w14:paraId="4E57F29E"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3826,683838</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1F0364C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1417,51234100</w:t>
            </w:r>
          </w:p>
        </w:tc>
        <w:tc>
          <w:tcPr>
            <w:tcW w:w="1476" w:type="dxa"/>
            <w:tcBorders>
              <w:top w:val="single" w:sz="8" w:space="0" w:color="152935"/>
              <w:left w:val="single" w:sz="8" w:space="0" w:color="E0E0E0"/>
              <w:bottom w:val="single" w:sz="8" w:space="0" w:color="AEAEAE"/>
              <w:right w:val="nil"/>
            </w:tcBorders>
            <w:shd w:val="clear" w:color="auto" w:fill="FFFFFF"/>
          </w:tcPr>
          <w:p w14:paraId="603ED84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704,593190300</w:t>
            </w:r>
          </w:p>
        </w:tc>
      </w:tr>
      <w:tr w:rsidR="00674152" w:rsidRPr="00152688" w14:paraId="7DE1408A"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2F811822"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VelocityT2_Gruppe1</w:t>
            </w:r>
          </w:p>
        </w:tc>
        <w:tc>
          <w:tcPr>
            <w:tcW w:w="1029" w:type="dxa"/>
            <w:tcBorders>
              <w:top w:val="single" w:sz="8" w:space="0" w:color="AEAEAE"/>
              <w:left w:val="nil"/>
              <w:bottom w:val="single" w:sz="8" w:space="0" w:color="AEAEAE"/>
              <w:right w:val="single" w:sz="8" w:space="0" w:color="E0E0E0"/>
            </w:tcBorders>
            <w:shd w:val="clear" w:color="auto" w:fill="FFFFFF"/>
          </w:tcPr>
          <w:p w14:paraId="0687A540"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CDB340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293,196533</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20670D9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4333,259338</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2C80292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1098,08275800</w:t>
            </w:r>
          </w:p>
        </w:tc>
        <w:tc>
          <w:tcPr>
            <w:tcW w:w="1476" w:type="dxa"/>
            <w:tcBorders>
              <w:top w:val="single" w:sz="8" w:space="0" w:color="AEAEAE"/>
              <w:left w:val="single" w:sz="8" w:space="0" w:color="E0E0E0"/>
              <w:bottom w:val="single" w:sz="8" w:space="0" w:color="AEAEAE"/>
              <w:right w:val="nil"/>
            </w:tcBorders>
            <w:shd w:val="clear" w:color="auto" w:fill="FFFFFF"/>
          </w:tcPr>
          <w:p w14:paraId="4BB87159"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478,409336000</w:t>
            </w:r>
          </w:p>
        </w:tc>
      </w:tr>
      <w:tr w:rsidR="00674152" w:rsidRPr="00152688" w14:paraId="4B726E76"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4575ECD6"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VelocityT1_Gruppe2</w:t>
            </w:r>
          </w:p>
        </w:tc>
        <w:tc>
          <w:tcPr>
            <w:tcW w:w="1029" w:type="dxa"/>
            <w:tcBorders>
              <w:top w:val="single" w:sz="8" w:space="0" w:color="AEAEAE"/>
              <w:left w:val="nil"/>
              <w:bottom w:val="single" w:sz="8" w:space="0" w:color="AEAEAE"/>
              <w:right w:val="single" w:sz="8" w:space="0" w:color="E0E0E0"/>
            </w:tcBorders>
            <w:shd w:val="clear" w:color="auto" w:fill="FFFFFF"/>
          </w:tcPr>
          <w:p w14:paraId="580BAD9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530EC674"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184,191757</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78E0391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3328,203613</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4CFBF9B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1145,62980500</w:t>
            </w:r>
          </w:p>
        </w:tc>
        <w:tc>
          <w:tcPr>
            <w:tcW w:w="1476" w:type="dxa"/>
            <w:tcBorders>
              <w:top w:val="single" w:sz="8" w:space="0" w:color="AEAEAE"/>
              <w:left w:val="single" w:sz="8" w:space="0" w:color="E0E0E0"/>
              <w:bottom w:val="single" w:sz="8" w:space="0" w:color="AEAEAE"/>
              <w:right w:val="nil"/>
            </w:tcBorders>
            <w:shd w:val="clear" w:color="auto" w:fill="FFFFFF"/>
          </w:tcPr>
          <w:p w14:paraId="79A85FD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449,975348300</w:t>
            </w:r>
          </w:p>
        </w:tc>
      </w:tr>
      <w:tr w:rsidR="00674152" w:rsidRPr="00152688" w14:paraId="594974D9"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0004824F"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VelocityT2_Gruppe2</w:t>
            </w:r>
          </w:p>
        </w:tc>
        <w:tc>
          <w:tcPr>
            <w:tcW w:w="1029" w:type="dxa"/>
            <w:tcBorders>
              <w:top w:val="single" w:sz="8" w:space="0" w:color="AEAEAE"/>
              <w:left w:val="nil"/>
              <w:bottom w:val="single" w:sz="8" w:space="0" w:color="AEAEAE"/>
              <w:right w:val="single" w:sz="8" w:space="0" w:color="E0E0E0"/>
            </w:tcBorders>
            <w:shd w:val="clear" w:color="auto" w:fill="FFFFFF"/>
          </w:tcPr>
          <w:p w14:paraId="4807B138"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6A2684B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91,972878</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62BF34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2130,658654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C56BD4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914,54737650</w:t>
            </w:r>
          </w:p>
        </w:tc>
        <w:tc>
          <w:tcPr>
            <w:tcW w:w="1476" w:type="dxa"/>
            <w:tcBorders>
              <w:top w:val="single" w:sz="8" w:space="0" w:color="AEAEAE"/>
              <w:left w:val="single" w:sz="8" w:space="0" w:color="E0E0E0"/>
              <w:bottom w:val="single" w:sz="8" w:space="0" w:color="AEAEAE"/>
              <w:right w:val="nil"/>
            </w:tcBorders>
            <w:shd w:val="clear" w:color="auto" w:fill="FFFFFF"/>
          </w:tcPr>
          <w:p w14:paraId="06A73FD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396,819653800</w:t>
            </w:r>
          </w:p>
        </w:tc>
      </w:tr>
      <w:tr w:rsidR="00674152" w:rsidRPr="00152688" w14:paraId="6D08FEFE" w14:textId="77777777" w:rsidTr="00EF5837">
        <w:trPr>
          <w:cantSplit/>
        </w:trPr>
        <w:tc>
          <w:tcPr>
            <w:tcW w:w="2459" w:type="dxa"/>
            <w:tcBorders>
              <w:top w:val="single" w:sz="8" w:space="0" w:color="AEAEAE"/>
              <w:left w:val="nil"/>
              <w:bottom w:val="single" w:sz="8" w:space="0" w:color="152935"/>
              <w:right w:val="nil"/>
            </w:tcBorders>
            <w:shd w:val="clear" w:color="auto" w:fill="E0E0E0"/>
          </w:tcPr>
          <w:p w14:paraId="72147CD3"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7059C3F"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D47DE73"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1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92DB924"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A249256"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780EDB8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r>
    </w:tbl>
    <w:p w14:paraId="0D2B4997" w14:textId="77777777" w:rsidR="00674152" w:rsidRPr="00152688" w:rsidRDefault="00674152" w:rsidP="00674152">
      <w:pPr>
        <w:autoSpaceDE w:val="0"/>
        <w:autoSpaceDN w:val="0"/>
        <w:adjustRightInd w:val="0"/>
        <w:spacing w:line="400" w:lineRule="atLeast"/>
        <w:rPr>
          <w:rFonts w:ascii="Times New Roman" w:hAnsi="Times New Roman"/>
          <w:sz w:val="24"/>
          <w:szCs w:val="24"/>
        </w:rPr>
      </w:pPr>
    </w:p>
    <w:p w14:paraId="50B2EE4F" w14:textId="206F2A31" w:rsidR="00674152" w:rsidRDefault="00146EA5" w:rsidP="00674152">
      <w:pPr>
        <w:pStyle w:val="Folgeabsatz"/>
        <w:rPr>
          <w:rFonts w:eastAsiaTheme="minorHAnsi"/>
          <w:lang w:eastAsia="en-US"/>
        </w:rPr>
      </w:pPr>
      <w:r>
        <w:rPr>
          <w:rFonts w:eastAsiaTheme="minorHAnsi"/>
          <w:lang w:eastAsia="en-US"/>
        </w:rPr>
        <w:t>Wie in Abb. 28</w:t>
      </w:r>
      <w:r w:rsidR="00674152" w:rsidRPr="005B3126">
        <w:rPr>
          <w:rFonts w:eastAsiaTheme="minorHAnsi"/>
          <w:lang w:eastAsia="en-US"/>
        </w:rPr>
        <w:t xml:space="preserve"> dargestellt wird, </w:t>
      </w:r>
      <w:r w:rsidR="00674152">
        <w:rPr>
          <w:rFonts w:eastAsiaTheme="minorHAnsi"/>
          <w:lang w:eastAsia="en-US"/>
        </w:rPr>
        <w:t xml:space="preserve">wurde die höchste Schlagkraft von Gruppe 1 bei Task 1 aufgewandt. Mit einem Mittelwert von 1417,51 (Std.-Abw.: 704,59) liegt dieser </w:t>
      </w:r>
      <w:r w:rsidR="00674152">
        <w:rPr>
          <w:rFonts w:eastAsiaTheme="minorHAnsi"/>
          <w:lang w:eastAsia="en-US"/>
        </w:rPr>
        <w:lastRenderedPageBreak/>
        <w:t xml:space="preserve">Wert vor allen anderen. Die höchste Schlagkraft, mit einem Wert von 4333,26, und somit ein Vielfaches über dem Durchschnittswert, wurde ebenfalls von einem Probanden aus Gruppe 1 erreicht. </w:t>
      </w:r>
    </w:p>
    <w:p w14:paraId="7B6D3F56" w14:textId="77777777" w:rsidR="00674152" w:rsidRPr="005B3126" w:rsidRDefault="00674152" w:rsidP="00674152">
      <w:pPr>
        <w:pStyle w:val="Folgeabsatz"/>
        <w:rPr>
          <w:rFonts w:eastAsiaTheme="minorHAnsi"/>
          <w:lang w:eastAsia="en-US"/>
        </w:rPr>
      </w:pPr>
      <w:r>
        <w:rPr>
          <w:rFonts w:eastAsiaTheme="minorHAnsi"/>
          <w:lang w:eastAsia="en-US"/>
        </w:rPr>
        <w:t xml:space="preserve">Die Daten von Gruppe 1 fielen signifikant höher aus als die von Gruppe 2 (U = 44864, p = 0,000). Zudem waren die Werte bei Task 1 signifikant höher als bei Task 2, was darauf schließen lässt, dass das bewegliche Ziel eher die Genauigkeit des Schlages als dessen Geschwindigkeit erforderte.   </w:t>
      </w:r>
    </w:p>
    <w:p w14:paraId="2923C300" w14:textId="77777777" w:rsidR="00674152" w:rsidRDefault="00674152" w:rsidP="00674152">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04D75F49" wp14:editId="58E31ED0">
            <wp:extent cx="4699222" cy="3762375"/>
            <wp:effectExtent l="0" t="0" r="635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2467" cy="3772979"/>
                    </a:xfrm>
                    <a:prstGeom prst="rect">
                      <a:avLst/>
                    </a:prstGeom>
                    <a:noFill/>
                    <a:ln>
                      <a:noFill/>
                    </a:ln>
                  </pic:spPr>
                </pic:pic>
              </a:graphicData>
            </a:graphic>
          </wp:inline>
        </w:drawing>
      </w:r>
    </w:p>
    <w:p w14:paraId="5BFC9B1C" w14:textId="77777777" w:rsidR="00674152" w:rsidRDefault="00674152" w:rsidP="00674152">
      <w:pPr>
        <w:pStyle w:val="Beschriftung"/>
        <w:rPr>
          <w:rFonts w:ascii="Times New Roman" w:eastAsiaTheme="minorHAnsi" w:hAnsi="Times New Roman"/>
          <w:sz w:val="24"/>
          <w:szCs w:val="24"/>
          <w:lang w:eastAsia="en-US"/>
        </w:rPr>
      </w:pPr>
      <w:bookmarkStart w:id="810" w:name="_Toc502322149"/>
      <w:r>
        <w:t xml:space="preserve">Abbildung </w:t>
      </w:r>
      <w:r w:rsidR="00131D96">
        <w:fldChar w:fldCharType="begin"/>
      </w:r>
      <w:r w:rsidR="00131D96">
        <w:instrText xml:space="preserve"> SEQ Abbildung \* ARABIC </w:instrText>
      </w:r>
      <w:r w:rsidR="00131D96">
        <w:fldChar w:fldCharType="separate"/>
      </w:r>
      <w:r w:rsidR="009764C3">
        <w:rPr>
          <w:noProof/>
        </w:rPr>
        <w:t>29</w:t>
      </w:r>
      <w:r w:rsidR="00131D96">
        <w:rPr>
          <w:noProof/>
        </w:rPr>
        <w:fldChar w:fldCharType="end"/>
      </w:r>
      <w:r>
        <w:t>: Boxplots der Beschleunigungsdaten</w:t>
      </w:r>
      <w:bookmarkEnd w:id="810"/>
    </w:p>
    <w:p w14:paraId="52367F41" w14:textId="77777777" w:rsidR="00674152" w:rsidRDefault="00674152" w:rsidP="0071799F">
      <w:pPr>
        <w:rPr>
          <w:rFonts w:eastAsiaTheme="minorHAnsi"/>
          <w:lang w:eastAsia="en-US"/>
        </w:rPr>
      </w:pPr>
    </w:p>
    <w:p w14:paraId="5F6A1340" w14:textId="197C8642" w:rsidR="0071799F" w:rsidRDefault="0071799F" w:rsidP="0071799F">
      <w:pPr>
        <w:rPr>
          <w:rFonts w:eastAsiaTheme="minorHAnsi"/>
          <w:lang w:eastAsia="en-US"/>
        </w:rPr>
      </w:pPr>
      <w:r>
        <w:rPr>
          <w:rFonts w:eastAsiaTheme="minorHAnsi"/>
          <w:lang w:eastAsia="en-US"/>
        </w:rPr>
        <w:t>Zusammenfassend konnten folgende signifikante Ergebnisse ermittelt werden, welche Unterschiede zwischen beiden Gruppen identifizierten:</w:t>
      </w:r>
    </w:p>
    <w:p w14:paraId="559C6F86" w14:textId="33CD45B5" w:rsidR="0071799F" w:rsidRDefault="0071799F" w:rsidP="0071799F">
      <w:pPr>
        <w:pStyle w:val="Folgeabsatz"/>
        <w:numPr>
          <w:ilvl w:val="0"/>
          <w:numId w:val="12"/>
        </w:numPr>
        <w:rPr>
          <w:rFonts w:eastAsiaTheme="minorHAnsi"/>
          <w:lang w:eastAsia="en-US"/>
        </w:rPr>
      </w:pPr>
      <w:r>
        <w:rPr>
          <w:rFonts w:eastAsiaTheme="minorHAnsi"/>
          <w:lang w:eastAsia="en-US"/>
        </w:rPr>
        <w:t>Task 1 wurde schneller von Gruppe 2 abgeschlossen</w:t>
      </w:r>
    </w:p>
    <w:p w14:paraId="0A0E51FC" w14:textId="6A692837" w:rsidR="0071799F" w:rsidRDefault="0071799F" w:rsidP="0071799F">
      <w:pPr>
        <w:pStyle w:val="Folgeabsatz"/>
        <w:numPr>
          <w:ilvl w:val="0"/>
          <w:numId w:val="12"/>
        </w:numPr>
        <w:rPr>
          <w:rFonts w:eastAsiaTheme="minorHAnsi"/>
          <w:lang w:eastAsia="en-US"/>
        </w:rPr>
      </w:pPr>
      <w:r>
        <w:rPr>
          <w:rFonts w:eastAsiaTheme="minorHAnsi"/>
          <w:lang w:eastAsia="en-US"/>
        </w:rPr>
        <w:t>Gruppe 1 konnte bei Task 2 mehr Pässe ans Ziel bringen als Gruppe 2</w:t>
      </w:r>
    </w:p>
    <w:p w14:paraId="410ACA44" w14:textId="28B8E434" w:rsidR="00674152" w:rsidRPr="00674152" w:rsidRDefault="00674152" w:rsidP="00674152">
      <w:pPr>
        <w:pStyle w:val="Folgeabsatz"/>
        <w:numPr>
          <w:ilvl w:val="0"/>
          <w:numId w:val="12"/>
        </w:numPr>
        <w:rPr>
          <w:rFonts w:eastAsiaTheme="minorHAnsi"/>
          <w:lang w:eastAsia="en-US"/>
        </w:rPr>
      </w:pPr>
      <w:r>
        <w:rPr>
          <w:rFonts w:eastAsiaTheme="minorHAnsi"/>
          <w:lang w:eastAsia="en-US"/>
        </w:rPr>
        <w:t>Gruppe 1 hatte festere Schläge als Gruppe 2</w:t>
      </w:r>
    </w:p>
    <w:p w14:paraId="5F38A8CF" w14:textId="7E31CE4F" w:rsidR="0071799F" w:rsidRDefault="00674152" w:rsidP="00674152">
      <w:pPr>
        <w:pStyle w:val="Folgeabsatz"/>
        <w:ind w:firstLine="0"/>
        <w:jc w:val="left"/>
        <w:rPr>
          <w:rFonts w:eastAsiaTheme="minorHAnsi"/>
          <w:lang w:eastAsia="en-US"/>
        </w:rPr>
      </w:pPr>
      <w:r>
        <w:rPr>
          <w:rFonts w:eastAsiaTheme="minorHAnsi"/>
          <w:lang w:eastAsia="en-US"/>
        </w:rPr>
        <w:t xml:space="preserve">Somit kann </w:t>
      </w:r>
      <w:r>
        <w:rPr>
          <w:rFonts w:eastAsiaTheme="minorHAnsi"/>
          <w:i/>
          <w:lang w:eastAsia="en-US"/>
        </w:rPr>
        <w:t>H</w:t>
      </w:r>
      <w:r>
        <w:rPr>
          <w:rFonts w:eastAsiaTheme="minorHAnsi"/>
          <w:i/>
          <w:vertAlign w:val="subscript"/>
          <w:lang w:eastAsia="en-US"/>
        </w:rPr>
        <w:t xml:space="preserve">3 </w:t>
      </w:r>
      <w:r w:rsidR="003A11BA">
        <w:rPr>
          <w:rFonts w:eastAsiaTheme="minorHAnsi"/>
          <w:lang w:eastAsia="en-US"/>
        </w:rPr>
        <w:t xml:space="preserve">in Bezug auf die Effizienz widerlegt werden, da Gruppe 1 hier keine besseren Werte erzielen konnte. Obwohl Gruppe 1 bei Task 2 mehr Pässe erfolgreich abschloss, und somit effektiver war, kann auch hier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nicht bestätigt werden, da Task </w:t>
      </w:r>
      <w:r w:rsidR="003A11BA">
        <w:rPr>
          <w:rFonts w:eastAsiaTheme="minorHAnsi"/>
          <w:lang w:eastAsia="en-US"/>
        </w:rPr>
        <w:lastRenderedPageBreak/>
        <w:t xml:space="preserve">1 von beiden Gruppen gleich gut erfüllt wurde. Jedoch ist hier eine Tendenz zu erkennen, dass sportliche Erfahrung hier Vorteile mit sich bringt. Lediglich bei der Performance konnten eindeutige Unterschiede festgestellt werden, weswegen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hier bestätigt werden kann. </w:t>
      </w:r>
    </w:p>
    <w:p w14:paraId="411AA6E9" w14:textId="0F2907A5" w:rsidR="00544AAE" w:rsidRDefault="00544AAE" w:rsidP="00544AAE">
      <w:pPr>
        <w:pStyle w:val="Folgeabsatz"/>
        <w:rPr>
          <w:rFonts w:eastAsiaTheme="minorHAnsi"/>
        </w:rPr>
      </w:pPr>
      <w:r>
        <w:rPr>
          <w:rFonts w:eastAsiaTheme="minorHAnsi"/>
        </w:rPr>
        <w:t xml:space="preserve">Allgemein liegen also nur Beweise für die positive Auswirkung von sportlicher Erfahrung bei der Performance (Schlagkraft) vor. Bei Effizienz und Effektivität liegen keine signifikanten Daten vor. </w:t>
      </w:r>
    </w:p>
    <w:p w14:paraId="4A54C0EC" w14:textId="77777777" w:rsidR="00BC2724" w:rsidRPr="00544AAE" w:rsidRDefault="00BC2724" w:rsidP="00544AAE">
      <w:pPr>
        <w:pStyle w:val="Folgeabsatz"/>
        <w:rPr>
          <w:rFonts w:eastAsiaTheme="minorHAnsi"/>
        </w:rPr>
      </w:pPr>
    </w:p>
    <w:p w14:paraId="4E734FCD" w14:textId="598FFA54" w:rsidR="007426B3" w:rsidRDefault="00EF5837" w:rsidP="00E860E1">
      <w:pPr>
        <w:pStyle w:val="berschrift2"/>
        <w:rPr>
          <w:lang w:val="en-US"/>
        </w:rPr>
      </w:pPr>
      <w:bookmarkStart w:id="811" w:name="_Toc502322111"/>
      <w:r>
        <w:rPr>
          <w:lang w:val="en-US"/>
        </w:rPr>
        <w:t>System Usability Scale</w:t>
      </w:r>
      <w:bookmarkEnd w:id="811"/>
    </w:p>
    <w:p w14:paraId="09B7BA83" w14:textId="658B6A23" w:rsidR="00E860E1" w:rsidRDefault="00E860E1" w:rsidP="00BF0D30">
      <w:pPr>
        <w:pStyle w:val="Folgeabsatz"/>
      </w:pPr>
      <w:r w:rsidRPr="00E860E1">
        <w:t>Am Ende des Tests wurden noch der SUS und der UEQ von den Probanden a</w:t>
      </w:r>
      <w:r>
        <w:t xml:space="preserve">usgefüllt. </w:t>
      </w:r>
      <w:r w:rsidR="00BF0D30">
        <w:t xml:space="preserve">Der SUS dient zur Bestimmung der Usability eines Produkts, wohingegen der UEQ die User Experience messen soll. </w:t>
      </w:r>
    </w:p>
    <w:p w14:paraId="51281D2C" w14:textId="05140149" w:rsidR="00BF0D30" w:rsidRDefault="00BF0D30" w:rsidP="00BF0D30">
      <w:pPr>
        <w:pStyle w:val="Folgeabsatz"/>
      </w:pPr>
      <w:r>
        <w:t xml:space="preserve">Die einzelnen SUS-Werte werden nach dem vom </w:t>
      </w:r>
      <w:r w:rsidRPr="00BF0D30">
        <w:t>U.S. Department of Health and Human Services (2013) vorgegeben</w:t>
      </w:r>
      <w:r>
        <w:t>em Verfahren errechnet. Für jeden Probanden ergibt sich somit eine Bewertung der Usability für das System. Die errechneten Mittelwerte werden in Tabelle 7 dargestellt.</w:t>
      </w:r>
      <w:r w:rsidR="008E3862">
        <w:t xml:space="preserve"> Wie zu erkennen ist, liegen die Mittelwerte der Bewertungen von Gruppe 1 (MW: 63,9118, Std.-Abw.: 15,27) und Gruppe 2 (MW: 69,25, Std.-Abw.: 18,03) nicht weit auseinander. Mit 27,50 und 92,50 liegen der niedrigste und der höchste Wert in der Menge von Gruppe 2. Es konnten jedoch keine signifikanten Unterschiede der Werte beider Gruppen festgestellt werden.</w:t>
      </w:r>
    </w:p>
    <w:p w14:paraId="74E33A25" w14:textId="77777777" w:rsidR="00EF5837" w:rsidRDefault="00EF5837" w:rsidP="00BF0D30">
      <w:pPr>
        <w:pStyle w:val="Folgeabsatz"/>
      </w:pPr>
    </w:p>
    <w:p w14:paraId="3416F053" w14:textId="77777777" w:rsidR="00544AAE" w:rsidRPr="00BF0D30" w:rsidRDefault="00544AAE" w:rsidP="00BF0D30">
      <w:pPr>
        <w:pStyle w:val="Folgeabsatz"/>
      </w:pPr>
    </w:p>
    <w:p w14:paraId="4C516862" w14:textId="4B68FDAD" w:rsidR="00BF0D30" w:rsidRDefault="00BF0D30" w:rsidP="00BF0D30">
      <w:pPr>
        <w:pStyle w:val="Beschriftung"/>
        <w:keepNext/>
      </w:pPr>
      <w:r>
        <w:t xml:space="preserve">Tabelle </w:t>
      </w:r>
      <w:r w:rsidR="00131D96">
        <w:fldChar w:fldCharType="begin"/>
      </w:r>
      <w:r w:rsidR="00131D96">
        <w:instrText xml:space="preserve"> SEQ Tabelle \* ARABIC </w:instrText>
      </w:r>
      <w:r w:rsidR="00131D96">
        <w:fldChar w:fldCharType="separate"/>
      </w:r>
      <w:r w:rsidR="006D6C5F">
        <w:rPr>
          <w:noProof/>
        </w:rPr>
        <w:t>10</w:t>
      </w:r>
      <w:r w:rsidR="00131D96">
        <w:rPr>
          <w:noProof/>
        </w:rPr>
        <w:fldChar w:fldCharType="end"/>
      </w:r>
      <w:r>
        <w:t>: SUS-Werte der einzelnen Gruppen</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50"/>
        <w:gridCol w:w="940"/>
        <w:gridCol w:w="983"/>
        <w:gridCol w:w="1011"/>
        <w:gridCol w:w="983"/>
        <w:gridCol w:w="983"/>
        <w:gridCol w:w="1349"/>
      </w:tblGrid>
      <w:tr w:rsidR="00BF0D30" w:rsidRPr="00C2439C" w14:paraId="1BF877D0" w14:textId="77777777" w:rsidTr="00DF4951">
        <w:trPr>
          <w:cantSplit/>
          <w:trHeight w:val="616"/>
        </w:trPr>
        <w:tc>
          <w:tcPr>
            <w:tcW w:w="2250" w:type="dxa"/>
            <w:tcBorders>
              <w:top w:val="nil"/>
              <w:left w:val="nil"/>
              <w:bottom w:val="single" w:sz="8" w:space="0" w:color="152935"/>
              <w:right w:val="nil"/>
            </w:tcBorders>
            <w:shd w:val="clear" w:color="auto" w:fill="FFFFFF"/>
            <w:vAlign w:val="bottom"/>
          </w:tcPr>
          <w:p w14:paraId="1A52720E"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40" w:type="dxa"/>
            <w:tcBorders>
              <w:top w:val="nil"/>
              <w:left w:val="nil"/>
              <w:bottom w:val="single" w:sz="8" w:space="0" w:color="152935"/>
              <w:right w:val="single" w:sz="8" w:space="0" w:color="E0E0E0"/>
            </w:tcBorders>
            <w:shd w:val="clear" w:color="auto" w:fill="FFFFFF"/>
            <w:vAlign w:val="bottom"/>
          </w:tcPr>
          <w:p w14:paraId="67EE4146"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N</w:t>
            </w: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3A4B117E"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Minimum</w:t>
            </w:r>
          </w:p>
        </w:tc>
        <w:tc>
          <w:tcPr>
            <w:tcW w:w="1011" w:type="dxa"/>
            <w:tcBorders>
              <w:top w:val="nil"/>
              <w:left w:val="single" w:sz="8" w:space="0" w:color="E0E0E0"/>
              <w:bottom w:val="single" w:sz="8" w:space="0" w:color="152935"/>
              <w:right w:val="single" w:sz="8" w:space="0" w:color="E0E0E0"/>
            </w:tcBorders>
            <w:shd w:val="clear" w:color="auto" w:fill="FFFFFF"/>
            <w:vAlign w:val="bottom"/>
          </w:tcPr>
          <w:p w14:paraId="6CEADA4C"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Maximum</w:t>
            </w:r>
          </w:p>
        </w:tc>
        <w:tc>
          <w:tcPr>
            <w:tcW w:w="983" w:type="dxa"/>
            <w:tcBorders>
              <w:top w:val="nil"/>
              <w:left w:val="single" w:sz="8" w:space="0" w:color="E0E0E0"/>
              <w:bottom w:val="single" w:sz="8" w:space="0" w:color="152935"/>
              <w:right w:val="single" w:sz="8" w:space="0" w:color="E0E0E0"/>
            </w:tcBorders>
            <w:shd w:val="clear" w:color="auto" w:fill="FFFFFF"/>
          </w:tcPr>
          <w:p w14:paraId="32F2EA94"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08C59969" w14:textId="7FF9F32C"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Mittelwert</w:t>
            </w:r>
          </w:p>
        </w:tc>
        <w:tc>
          <w:tcPr>
            <w:tcW w:w="1349" w:type="dxa"/>
            <w:tcBorders>
              <w:top w:val="nil"/>
              <w:left w:val="single" w:sz="8" w:space="0" w:color="E0E0E0"/>
              <w:bottom w:val="single" w:sz="8" w:space="0" w:color="152935"/>
              <w:right w:val="nil"/>
            </w:tcBorders>
            <w:shd w:val="clear" w:color="auto" w:fill="FFFFFF"/>
            <w:vAlign w:val="bottom"/>
          </w:tcPr>
          <w:p w14:paraId="1F9B181B"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Standardabweichung</w:t>
            </w:r>
          </w:p>
        </w:tc>
      </w:tr>
      <w:tr w:rsidR="00BF0D30" w:rsidRPr="00C2439C" w14:paraId="350F4EDC" w14:textId="77777777" w:rsidTr="00DF4951">
        <w:trPr>
          <w:cantSplit/>
          <w:trHeight w:val="300"/>
        </w:trPr>
        <w:tc>
          <w:tcPr>
            <w:tcW w:w="2250" w:type="dxa"/>
            <w:tcBorders>
              <w:top w:val="single" w:sz="8" w:space="0" w:color="152935"/>
              <w:left w:val="nil"/>
              <w:bottom w:val="single" w:sz="8" w:space="0" w:color="AEAEAE"/>
              <w:right w:val="nil"/>
            </w:tcBorders>
            <w:shd w:val="clear" w:color="auto" w:fill="E0E0E0"/>
          </w:tcPr>
          <w:p w14:paraId="26191C4A"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SUS_Score</w:t>
            </w:r>
          </w:p>
        </w:tc>
        <w:tc>
          <w:tcPr>
            <w:tcW w:w="940" w:type="dxa"/>
            <w:tcBorders>
              <w:top w:val="single" w:sz="8" w:space="0" w:color="152935"/>
              <w:left w:val="nil"/>
              <w:bottom w:val="single" w:sz="8" w:space="0" w:color="AEAEAE"/>
              <w:right w:val="single" w:sz="8" w:space="0" w:color="E0E0E0"/>
            </w:tcBorders>
            <w:shd w:val="clear" w:color="auto" w:fill="FFFFFF"/>
          </w:tcPr>
          <w:p w14:paraId="2C5EFF6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17</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379C97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152935"/>
              <w:left w:val="single" w:sz="8" w:space="0" w:color="E0E0E0"/>
              <w:bottom w:val="single" w:sz="8" w:space="0" w:color="AEAEAE"/>
              <w:right w:val="single" w:sz="8" w:space="0" w:color="E0E0E0"/>
            </w:tcBorders>
            <w:shd w:val="clear" w:color="auto" w:fill="FFFFFF"/>
          </w:tcPr>
          <w:p w14:paraId="0231F3E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13EDF8D1"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165D3EE" w14:textId="2C1DF28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66,9118</w:t>
            </w:r>
          </w:p>
        </w:tc>
        <w:tc>
          <w:tcPr>
            <w:tcW w:w="1349" w:type="dxa"/>
            <w:tcBorders>
              <w:top w:val="single" w:sz="8" w:space="0" w:color="152935"/>
              <w:left w:val="single" w:sz="8" w:space="0" w:color="E0E0E0"/>
              <w:bottom w:val="single" w:sz="8" w:space="0" w:color="AEAEAE"/>
              <w:right w:val="nil"/>
            </w:tcBorders>
            <w:shd w:val="clear" w:color="auto" w:fill="FFFFFF"/>
          </w:tcPr>
          <w:p w14:paraId="4A803F75"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16,68948</w:t>
            </w:r>
          </w:p>
        </w:tc>
      </w:tr>
      <w:tr w:rsidR="00BF0D30" w:rsidRPr="00C2439C" w14:paraId="6EAFDECD"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27512238"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SUS_Gruppe1</w:t>
            </w:r>
          </w:p>
        </w:tc>
        <w:tc>
          <w:tcPr>
            <w:tcW w:w="940" w:type="dxa"/>
            <w:tcBorders>
              <w:top w:val="single" w:sz="8" w:space="0" w:color="AEAEAE"/>
              <w:left w:val="nil"/>
              <w:bottom w:val="single" w:sz="8" w:space="0" w:color="AEAEAE"/>
              <w:right w:val="single" w:sz="8" w:space="0" w:color="E0E0E0"/>
            </w:tcBorders>
            <w:shd w:val="clear" w:color="auto" w:fill="FFFFFF"/>
          </w:tcPr>
          <w:p w14:paraId="6E9A7F1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380A201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45,00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77D2B7A"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82,50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6135052C"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17F9D877" w14:textId="2B6F2040"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63,5714</w:t>
            </w:r>
          </w:p>
        </w:tc>
        <w:tc>
          <w:tcPr>
            <w:tcW w:w="1349" w:type="dxa"/>
            <w:tcBorders>
              <w:top w:val="single" w:sz="8" w:space="0" w:color="AEAEAE"/>
              <w:left w:val="single" w:sz="8" w:space="0" w:color="E0E0E0"/>
              <w:bottom w:val="single" w:sz="8" w:space="0" w:color="AEAEAE"/>
              <w:right w:val="nil"/>
            </w:tcBorders>
            <w:shd w:val="clear" w:color="auto" w:fill="FFFFFF"/>
          </w:tcPr>
          <w:p w14:paraId="66F20B7E"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15,26551</w:t>
            </w:r>
          </w:p>
        </w:tc>
      </w:tr>
      <w:tr w:rsidR="00BF0D30" w:rsidRPr="00C2439C" w14:paraId="0A0E2B4B"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6C034C3E"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SUS_Gruppe2</w:t>
            </w:r>
          </w:p>
        </w:tc>
        <w:tc>
          <w:tcPr>
            <w:tcW w:w="940" w:type="dxa"/>
            <w:tcBorders>
              <w:top w:val="single" w:sz="8" w:space="0" w:color="AEAEAE"/>
              <w:left w:val="nil"/>
              <w:bottom w:val="single" w:sz="8" w:space="0" w:color="AEAEAE"/>
              <w:right w:val="single" w:sz="8" w:space="0" w:color="E0E0E0"/>
            </w:tcBorders>
            <w:shd w:val="clear" w:color="auto" w:fill="FFFFFF"/>
          </w:tcPr>
          <w:p w14:paraId="5590C468"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DCBBA8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BC074DB"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0B8A2E5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14FFA42" w14:textId="4A14659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69,2500</w:t>
            </w:r>
          </w:p>
        </w:tc>
        <w:tc>
          <w:tcPr>
            <w:tcW w:w="1349" w:type="dxa"/>
            <w:tcBorders>
              <w:top w:val="single" w:sz="8" w:space="0" w:color="AEAEAE"/>
              <w:left w:val="single" w:sz="8" w:space="0" w:color="E0E0E0"/>
              <w:bottom w:val="single" w:sz="8" w:space="0" w:color="AEAEAE"/>
              <w:right w:val="nil"/>
            </w:tcBorders>
            <w:shd w:val="clear" w:color="auto" w:fill="FFFFFF"/>
          </w:tcPr>
          <w:p w14:paraId="144083D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18,02968</w:t>
            </w:r>
          </w:p>
        </w:tc>
      </w:tr>
      <w:tr w:rsidR="00BF0D30" w:rsidRPr="00C2439C" w14:paraId="2A29A975" w14:textId="77777777" w:rsidTr="00DF4951">
        <w:trPr>
          <w:cantSplit/>
          <w:trHeight w:val="315"/>
        </w:trPr>
        <w:tc>
          <w:tcPr>
            <w:tcW w:w="2250" w:type="dxa"/>
            <w:tcBorders>
              <w:top w:val="single" w:sz="8" w:space="0" w:color="AEAEAE"/>
              <w:left w:val="nil"/>
              <w:bottom w:val="single" w:sz="8" w:space="0" w:color="152935"/>
              <w:right w:val="nil"/>
            </w:tcBorders>
            <w:shd w:val="clear" w:color="auto" w:fill="E0E0E0"/>
          </w:tcPr>
          <w:p w14:paraId="5C9F9677"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Gültige Werte (Listenweise)</w:t>
            </w:r>
          </w:p>
        </w:tc>
        <w:tc>
          <w:tcPr>
            <w:tcW w:w="940" w:type="dxa"/>
            <w:tcBorders>
              <w:top w:val="single" w:sz="8" w:space="0" w:color="AEAEAE"/>
              <w:left w:val="nil"/>
              <w:bottom w:val="single" w:sz="8" w:space="0" w:color="152935"/>
              <w:right w:val="single" w:sz="8" w:space="0" w:color="E0E0E0"/>
            </w:tcBorders>
            <w:shd w:val="clear" w:color="auto" w:fill="FFFFFF"/>
          </w:tcPr>
          <w:p w14:paraId="715C323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9003449"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011"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7E2C48A"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tcPr>
          <w:p w14:paraId="0F01BFCF"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19AAAE3" w14:textId="4F1FB8CF"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349" w:type="dxa"/>
            <w:tcBorders>
              <w:top w:val="single" w:sz="8" w:space="0" w:color="AEAEAE"/>
              <w:left w:val="single" w:sz="8" w:space="0" w:color="E0E0E0"/>
              <w:bottom w:val="single" w:sz="8" w:space="0" w:color="152935"/>
              <w:right w:val="nil"/>
            </w:tcBorders>
            <w:shd w:val="clear" w:color="auto" w:fill="FFFFFF"/>
            <w:vAlign w:val="center"/>
          </w:tcPr>
          <w:p w14:paraId="559AAE9D"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r>
    </w:tbl>
    <w:p w14:paraId="3073A053" w14:textId="77777777" w:rsidR="00BF0D30" w:rsidRPr="00E860E1" w:rsidRDefault="00BF0D30" w:rsidP="00BF0D30">
      <w:pPr>
        <w:pStyle w:val="Folgeabsatz"/>
      </w:pPr>
    </w:p>
    <w:p w14:paraId="050268C0" w14:textId="77777777" w:rsidR="00DF4951" w:rsidRDefault="00DF4951" w:rsidP="00DF4951">
      <w:pPr>
        <w:keepNext/>
        <w:autoSpaceDE w:val="0"/>
        <w:autoSpaceDN w:val="0"/>
        <w:adjustRightInd w:val="0"/>
        <w:spacing w:line="240" w:lineRule="auto"/>
        <w:jc w:val="center"/>
      </w:pPr>
      <w:r>
        <w:rPr>
          <w:rFonts w:ascii="Times New Roman" w:eastAsiaTheme="minorHAnsi" w:hAnsi="Times New Roman"/>
          <w:noProof/>
          <w:sz w:val="24"/>
          <w:szCs w:val="24"/>
        </w:rPr>
        <w:lastRenderedPageBreak/>
        <w:drawing>
          <wp:inline distT="0" distB="0" distL="0" distR="0" wp14:anchorId="4AB6DC17" wp14:editId="53D39659">
            <wp:extent cx="4371975" cy="2857500"/>
            <wp:effectExtent l="0" t="0" r="952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6863" cy="2867231"/>
                    </a:xfrm>
                    <a:prstGeom prst="rect">
                      <a:avLst/>
                    </a:prstGeom>
                    <a:noFill/>
                    <a:ln>
                      <a:noFill/>
                    </a:ln>
                  </pic:spPr>
                </pic:pic>
              </a:graphicData>
            </a:graphic>
          </wp:inline>
        </w:drawing>
      </w:r>
    </w:p>
    <w:p w14:paraId="64264455" w14:textId="3854F61C" w:rsidR="00DF4951" w:rsidRDefault="00DF4951" w:rsidP="00DF4951">
      <w:pPr>
        <w:pStyle w:val="Beschriftung"/>
        <w:rPr>
          <w:rFonts w:ascii="Times New Roman" w:eastAsiaTheme="minorHAnsi" w:hAnsi="Times New Roman"/>
          <w:sz w:val="24"/>
          <w:szCs w:val="24"/>
          <w:lang w:eastAsia="en-US"/>
        </w:rPr>
      </w:pPr>
      <w:bookmarkStart w:id="812" w:name="_Toc502322150"/>
      <w:r>
        <w:t xml:space="preserve">Abbildung </w:t>
      </w:r>
      <w:r w:rsidR="00131D96">
        <w:fldChar w:fldCharType="begin"/>
      </w:r>
      <w:r w:rsidR="00131D96">
        <w:instrText xml:space="preserve"> SEQ Abbildung \* ARABIC </w:instrText>
      </w:r>
      <w:r w:rsidR="00131D96">
        <w:fldChar w:fldCharType="separate"/>
      </w:r>
      <w:r w:rsidR="009764C3">
        <w:rPr>
          <w:noProof/>
        </w:rPr>
        <w:t>30</w:t>
      </w:r>
      <w:r w:rsidR="00131D96">
        <w:rPr>
          <w:noProof/>
        </w:rPr>
        <w:fldChar w:fldCharType="end"/>
      </w:r>
      <w:r>
        <w:t>: Boxplots der SUS-Werte beider Gruppen</w:t>
      </w:r>
      <w:bookmarkEnd w:id="812"/>
    </w:p>
    <w:p w14:paraId="709E9C26" w14:textId="77777777" w:rsidR="00F0270A" w:rsidRPr="00B1001E" w:rsidRDefault="00F0270A" w:rsidP="00E81CFE">
      <w:pPr>
        <w:pStyle w:val="Folgeabsatz"/>
        <w:rPr>
          <w:lang w:eastAsia="en-US"/>
        </w:rPr>
      </w:pPr>
    </w:p>
    <w:p w14:paraId="0FD95C5D" w14:textId="3ABAEA3C" w:rsidR="00F0270A" w:rsidRDefault="00EE3166" w:rsidP="00EE3166">
      <w:pPr>
        <w:pStyle w:val="berschrift2"/>
        <w:rPr>
          <w:lang w:eastAsia="en-US"/>
        </w:rPr>
      </w:pPr>
      <w:bookmarkStart w:id="813" w:name="_Toc502322112"/>
      <w:r>
        <w:rPr>
          <w:lang w:eastAsia="en-US"/>
        </w:rPr>
        <w:t>Ermittlung von Spielspaß mitte</w:t>
      </w:r>
      <w:r w:rsidR="00B16C5C">
        <w:rPr>
          <w:lang w:eastAsia="en-US"/>
        </w:rPr>
        <w:t>ls NASA TLX und User Experience Questionnaire</w:t>
      </w:r>
      <w:bookmarkEnd w:id="813"/>
    </w:p>
    <w:p w14:paraId="67DD77FC" w14:textId="2B4320DC" w:rsidR="00EE3166" w:rsidRDefault="00700EBF" w:rsidP="0051513C">
      <w:pPr>
        <w:rPr>
          <w:rFonts w:eastAsiaTheme="minorHAnsi" w:cs="CIDFont+F1"/>
          <w:szCs w:val="22"/>
          <w:lang w:eastAsia="en-US"/>
        </w:rPr>
      </w:pPr>
      <w:r w:rsidRPr="0051513C">
        <w:rPr>
          <w:szCs w:val="22"/>
          <w:lang w:eastAsia="en-US"/>
        </w:rPr>
        <w:t>Eine der Forschungsfragen dieser Arbeit lautet „</w:t>
      </w:r>
      <w:ins w:id="814" w:author="Autor">
        <w:r w:rsidRPr="0051513C">
          <w:rPr>
            <w:i/>
            <w:szCs w:val="22"/>
            <w:rPrChange w:id="815" w:author="Autor">
              <w:rPr/>
            </w:rPrChange>
          </w:rPr>
          <w:t>Gibt es Unterschiede im Spielspaß für verschiedene Nutzergruppen?</w:t>
        </w:r>
      </w:ins>
      <w:r w:rsidRPr="0051513C">
        <w:rPr>
          <w:i/>
          <w:szCs w:val="22"/>
        </w:rPr>
        <w:t xml:space="preserve">“. </w:t>
      </w:r>
      <w:r w:rsidRPr="0051513C">
        <w:rPr>
          <w:szCs w:val="22"/>
        </w:rPr>
        <w:t xml:space="preserve">Um diese Frage zu beantworten, werden die Ergebnisse des NASA TLX und des UEQ herangezogen. </w:t>
      </w:r>
      <w:r w:rsidR="008C5B50" w:rsidRPr="0051513C">
        <w:rPr>
          <w:szCs w:val="22"/>
        </w:rPr>
        <w:t>Beim NASA TLX können hierfür die Fragen 5 (</w:t>
      </w:r>
      <w:r w:rsidR="0051513C">
        <w:rPr>
          <w:szCs w:val="22"/>
        </w:rPr>
        <w:t>„</w:t>
      </w:r>
      <w:r w:rsidR="008C5B50" w:rsidRPr="0051513C">
        <w:rPr>
          <w:rFonts w:eastAsiaTheme="minorHAnsi" w:cs="CIDFont+F1"/>
          <w:i/>
          <w:szCs w:val="22"/>
          <w:lang w:eastAsia="en-US"/>
        </w:rPr>
        <w:t>Wie zufrieden sind Sie mit ihrem Ergebnis?</w:t>
      </w:r>
      <w:r w:rsidR="0051513C">
        <w:rPr>
          <w:rFonts w:eastAsiaTheme="minorHAnsi" w:cs="CIDFont+F1"/>
          <w:i/>
          <w:szCs w:val="22"/>
          <w:lang w:eastAsia="en-US"/>
        </w:rPr>
        <w:t>“</w:t>
      </w:r>
      <w:r w:rsidR="008C5B50" w:rsidRPr="0051513C">
        <w:rPr>
          <w:rFonts w:eastAsiaTheme="minorHAnsi" w:cs="CIDFont+F1"/>
          <w:i/>
          <w:szCs w:val="22"/>
          <w:lang w:eastAsia="en-US"/>
        </w:rPr>
        <w:t>)</w:t>
      </w:r>
      <w:r w:rsidR="008C5B50" w:rsidRPr="0051513C">
        <w:rPr>
          <w:rFonts w:eastAsiaTheme="minorHAnsi" w:cs="CIDFont+F1"/>
          <w:szCs w:val="22"/>
          <w:lang w:eastAsia="en-US"/>
        </w:rPr>
        <w:t xml:space="preserve"> und 6 (</w:t>
      </w:r>
      <w:r w:rsidR="0051513C" w:rsidRPr="0051513C">
        <w:rPr>
          <w:rFonts w:eastAsiaTheme="minorHAnsi" w:cs="CIDFont+F1"/>
          <w:i/>
          <w:szCs w:val="22"/>
          <w:lang w:eastAsia="en-US"/>
        </w:rPr>
        <w:t>„</w:t>
      </w:r>
      <w:r w:rsidR="008C5B50" w:rsidRPr="0051513C">
        <w:rPr>
          <w:rFonts w:eastAsiaTheme="minorHAnsi" w:cs="CIDFont+F1"/>
          <w:i/>
          <w:szCs w:val="22"/>
          <w:lang w:eastAsia="en-US"/>
        </w:rPr>
        <w:t>Wie unsicher, irritiert, gestresst und verärgert fühlen Sie sich bei der</w:t>
      </w:r>
      <w:r w:rsidR="0051513C" w:rsidRPr="0051513C">
        <w:rPr>
          <w:rFonts w:eastAsiaTheme="minorHAnsi" w:cs="CIDFont+F1"/>
          <w:i/>
          <w:szCs w:val="22"/>
          <w:lang w:eastAsia="en-US"/>
        </w:rPr>
        <w:t xml:space="preserve"> </w:t>
      </w:r>
      <w:r w:rsidR="008C5B50" w:rsidRPr="0051513C">
        <w:rPr>
          <w:rFonts w:eastAsiaTheme="minorHAnsi" w:cs="CIDFont+F1"/>
          <w:i/>
          <w:szCs w:val="22"/>
          <w:lang w:eastAsia="en-US"/>
        </w:rPr>
        <w:t>Bewältigung des Tasks?</w:t>
      </w:r>
      <w:r w:rsidR="0051513C">
        <w:rPr>
          <w:rFonts w:eastAsiaTheme="minorHAnsi" w:cs="CIDFont+F1"/>
          <w:i/>
          <w:szCs w:val="22"/>
          <w:lang w:eastAsia="en-US"/>
        </w:rPr>
        <w:t>“</w:t>
      </w:r>
      <w:r w:rsidR="0051513C">
        <w:rPr>
          <w:rFonts w:eastAsiaTheme="minorHAnsi" w:cs="CIDFont+F1"/>
          <w:szCs w:val="22"/>
          <w:lang w:eastAsia="en-US"/>
        </w:rPr>
        <w:t>) verwendet w</w:t>
      </w:r>
      <w:r w:rsidR="00391763">
        <w:rPr>
          <w:rFonts w:eastAsiaTheme="minorHAnsi" w:cs="CIDFont+F1"/>
          <w:szCs w:val="22"/>
          <w:lang w:eastAsia="en-US"/>
        </w:rPr>
        <w:t>erden, da sie die Zufrie</w:t>
      </w:r>
      <w:r w:rsidR="0051513C">
        <w:rPr>
          <w:rFonts w:eastAsiaTheme="minorHAnsi" w:cs="CIDFont+F1"/>
          <w:szCs w:val="22"/>
          <w:lang w:eastAsia="en-US"/>
        </w:rPr>
        <w:t>denheit mit der eigenen Leistung und den Frustrationslevel angeben.</w:t>
      </w:r>
      <w:r w:rsidR="00B90985">
        <w:rPr>
          <w:rFonts w:eastAsiaTheme="minorHAnsi" w:cs="CIDFont+F1"/>
          <w:szCs w:val="22"/>
          <w:lang w:eastAsia="en-US"/>
        </w:rPr>
        <w:t xml:space="preserve"> Hierzu wurden der Mann-Whitney-U-Test und der Wilcoxon-Test herangezogen. Es</w:t>
      </w:r>
      <w:r w:rsidR="00A74850">
        <w:rPr>
          <w:rFonts w:eastAsiaTheme="minorHAnsi" w:cs="CIDFont+F1"/>
          <w:szCs w:val="22"/>
          <w:lang w:eastAsia="en-US"/>
        </w:rPr>
        <w:t xml:space="preserve"> sollte verglichen werden, ob </w:t>
      </w:r>
      <w:r w:rsidR="00B90985">
        <w:rPr>
          <w:rFonts w:eastAsiaTheme="minorHAnsi" w:cs="CIDFont+F1"/>
          <w:szCs w:val="22"/>
          <w:lang w:eastAsia="en-US"/>
        </w:rPr>
        <w:t xml:space="preserve">bei den beiden Gruppen signifikante Unterschiede </w:t>
      </w:r>
      <w:r w:rsidR="00A74850">
        <w:rPr>
          <w:rFonts w:eastAsiaTheme="minorHAnsi" w:cs="CIDFont+F1"/>
          <w:szCs w:val="22"/>
          <w:lang w:eastAsia="en-US"/>
        </w:rPr>
        <w:t xml:space="preserve">bei den Ergebnissen vorliegen würden. </w:t>
      </w:r>
    </w:p>
    <w:p w14:paraId="49505AFC" w14:textId="2427F8B2" w:rsidR="00A74850" w:rsidRDefault="00A74850" w:rsidP="00A74850">
      <w:pPr>
        <w:pStyle w:val="Folgeabsatz"/>
        <w:rPr>
          <w:lang w:eastAsia="en-US"/>
        </w:rPr>
      </w:pPr>
      <w:r>
        <w:rPr>
          <w:lang w:eastAsia="en-US"/>
        </w:rPr>
        <w:t xml:space="preserve">Wie in Punkt 4.1 angesprochen, wurden bereits die Ergebnisse der einzelnen Fragen des NASA TLX miteinander verglichen. Bei der Leistung und der Frustration gab es keine signifikanten Unterschiede zwischen den beiden Gruppen bei Task 1. Auch bei Task 2 waren die Ergebnisse identisch. Vergleicht man zusätzlich noch die Zufriedenheit der Leistungen innerhalb einer Gruppe, kann bei Gruppe 1 ein signifikanter Unterschied (Z = -2,774, p = 0,006) festgestellt werden. Task 2 wurde hier mit einer größeren Zufriedenheit abgeschlossen. </w:t>
      </w:r>
      <w:r w:rsidR="007971C0">
        <w:rPr>
          <w:lang w:eastAsia="en-US"/>
        </w:rPr>
        <w:t xml:space="preserve">Die einzelnen Mittelwerte können in den Tabellen 2,3 und 4 </w:t>
      </w:r>
      <w:r w:rsidR="007971C0">
        <w:rPr>
          <w:lang w:eastAsia="en-US"/>
        </w:rPr>
        <w:lastRenderedPageBreak/>
        <w:t>nachgeschlagen werden. Aus den Ergebnissen des NASA TLX konnte somit kein Unterschied im Spielspaß festgestellt werden.</w:t>
      </w:r>
    </w:p>
    <w:p w14:paraId="22F56F1D" w14:textId="77777777" w:rsidR="00B16C5C" w:rsidRDefault="00B16C5C" w:rsidP="00B16C5C">
      <w:pPr>
        <w:pStyle w:val="Folgeabsatz"/>
        <w:rPr>
          <w:rFonts w:ascii="Times New Roman" w:eastAsiaTheme="minorHAnsi" w:hAnsi="Times New Roman"/>
          <w:sz w:val="24"/>
          <w:szCs w:val="24"/>
          <w:lang w:eastAsia="en-US"/>
        </w:rPr>
      </w:pPr>
      <w:r w:rsidRPr="00062C61">
        <w:t xml:space="preserve">Im UEQ-Fragebogen befinden sich 26 Items. Jedes Item gehört einer Dimension an, von der es insgesamt sechs Stück gibt, nämlich </w:t>
      </w:r>
      <w:r w:rsidRPr="00176CFD">
        <w:rPr>
          <w:i/>
        </w:rPr>
        <w:t>Attraktivität, Durchschaubarkeit, Effizienz, Steuerbarkeit, Stimulation und Originalität</w:t>
      </w:r>
      <w:r w:rsidRPr="00062C61">
        <w:t xml:space="preserve">. </w:t>
      </w:r>
      <w:r>
        <w:t>D</w:t>
      </w:r>
      <w:r w:rsidRPr="00062C61">
        <w:t>ie Messung wird am Ende des</w:t>
      </w:r>
      <w:r>
        <w:t xml:space="preserve"> Tests</w:t>
      </w:r>
      <w:r w:rsidRPr="00062C61">
        <w:t xml:space="preserve"> durchgeführt und soll</w:t>
      </w:r>
      <w:r>
        <w:t xml:space="preserve"> den Entwicklern Aufschluss darüber geben, in welchen Aspekten die Anwendung bzw. das System verbessert werden kann. Da es sich in diesem Fall um einen Prototypen handelt, ist bei der Interpretation der Ergebnisse darauf zu achten, keine voreiligen Schlüsse zu ziehen. Als Beispiel wäre die Dimension </w:t>
      </w:r>
      <w:r>
        <w:rPr>
          <w:i/>
        </w:rPr>
        <w:t xml:space="preserve">Attraktivität </w:t>
      </w:r>
      <w:r>
        <w:t xml:space="preserve">zu nennen. Da bei der Entwicklung des Prototyps die grafischen Elemente eine untergeordnete Rolle einnahmen, werden die Bewertungen dieser Dimension vernachlässigt. </w:t>
      </w:r>
    </w:p>
    <w:p w14:paraId="3CB45EB6" w14:textId="77777777" w:rsidR="00B16C5C" w:rsidRDefault="00B16C5C" w:rsidP="00B16C5C">
      <w:pPr>
        <w:pStyle w:val="Folgeabsatz"/>
        <w:rPr>
          <w:rFonts w:ascii="Times New Roman" w:eastAsiaTheme="minorHAnsi" w:hAnsi="Times New Roman"/>
          <w:sz w:val="24"/>
          <w:szCs w:val="24"/>
          <w:lang w:eastAsia="en-US"/>
        </w:rPr>
      </w:pPr>
    </w:p>
    <w:p w14:paraId="6EA24847" w14:textId="3E954857" w:rsidR="00B16C5C" w:rsidRDefault="00B16C5C" w:rsidP="00B16C5C">
      <w:pPr>
        <w:pStyle w:val="Beschriftung"/>
        <w:keepNext/>
      </w:pPr>
      <w:r>
        <w:t xml:space="preserve">Tabelle </w:t>
      </w:r>
      <w:r>
        <w:fldChar w:fldCharType="begin"/>
      </w:r>
      <w:r>
        <w:instrText xml:space="preserve"> SEQ Tabelle \* ARABIC </w:instrText>
      </w:r>
      <w:r>
        <w:fldChar w:fldCharType="separate"/>
      </w:r>
      <w:r w:rsidR="006D6C5F">
        <w:rPr>
          <w:noProof/>
        </w:rPr>
        <w:t>11</w:t>
      </w:r>
      <w:r>
        <w:rPr>
          <w:noProof/>
        </w:rPr>
        <w:fldChar w:fldCharType="end"/>
      </w:r>
      <w:r>
        <w:t>: Mittelwerte, Standardabweichung und Konfidenzintervalle der einzelnen Dimensionen (gruppenübergreifend)</w:t>
      </w:r>
    </w:p>
    <w:tbl>
      <w:tblPr>
        <w:tblStyle w:val="Tabellenraster"/>
        <w:tblW w:w="0" w:type="auto"/>
        <w:tblLayout w:type="fixed"/>
        <w:tblLook w:val="04A0" w:firstRow="1" w:lastRow="0" w:firstColumn="1" w:lastColumn="0" w:noHBand="0" w:noVBand="1"/>
      </w:tblPr>
      <w:tblGrid>
        <w:gridCol w:w="2122"/>
        <w:gridCol w:w="992"/>
        <w:gridCol w:w="850"/>
        <w:gridCol w:w="567"/>
        <w:gridCol w:w="1534"/>
        <w:gridCol w:w="1214"/>
        <w:gridCol w:w="1214"/>
      </w:tblGrid>
      <w:tr w:rsidR="00B16C5C" w14:paraId="56352DEC" w14:textId="77777777" w:rsidTr="00D010AB">
        <w:tc>
          <w:tcPr>
            <w:tcW w:w="8493" w:type="dxa"/>
            <w:gridSpan w:val="7"/>
            <w:shd w:val="clear" w:color="auto" w:fill="FABF8F" w:themeFill="accent6" w:themeFillTint="99"/>
            <w:vAlign w:val="center"/>
          </w:tcPr>
          <w:p w14:paraId="62BBB5AA" w14:textId="1CC31635" w:rsidR="00B16C5C" w:rsidRPr="00DC2E78" w:rsidRDefault="00B16C5C" w:rsidP="00D010AB">
            <w:pPr>
              <w:pStyle w:val="Folgeabsatz"/>
              <w:tabs>
                <w:tab w:val="left" w:pos="735"/>
                <w:tab w:val="center" w:pos="4138"/>
              </w:tabs>
              <w:ind w:firstLine="0"/>
              <w:jc w:val="center"/>
              <w:rPr>
                <w:rFonts w:eastAsiaTheme="minorHAnsi"/>
                <w:lang w:eastAsia="en-US"/>
              </w:rPr>
            </w:pPr>
            <w:r w:rsidRPr="00DC2E78">
              <w:rPr>
                <w:rFonts w:eastAsiaTheme="minorHAnsi"/>
                <w:lang w:eastAsia="en-US"/>
              </w:rPr>
              <w:t>Konfidenzintervalle (p=0.05) pro Skala</w:t>
            </w:r>
          </w:p>
        </w:tc>
      </w:tr>
      <w:tr w:rsidR="00B16C5C" w14:paraId="241ECEDC" w14:textId="77777777" w:rsidTr="00D010AB">
        <w:tc>
          <w:tcPr>
            <w:tcW w:w="2122" w:type="dxa"/>
            <w:shd w:val="clear" w:color="auto" w:fill="FABF8F" w:themeFill="accent6" w:themeFillTint="99"/>
            <w:vAlign w:val="center"/>
          </w:tcPr>
          <w:p w14:paraId="512F978A"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Skala</w:t>
            </w:r>
          </w:p>
        </w:tc>
        <w:tc>
          <w:tcPr>
            <w:tcW w:w="992" w:type="dxa"/>
            <w:shd w:val="clear" w:color="auto" w:fill="FABF8F" w:themeFill="accent6" w:themeFillTint="99"/>
            <w:vAlign w:val="center"/>
          </w:tcPr>
          <w:p w14:paraId="29D57D0C"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MW</w:t>
            </w:r>
          </w:p>
        </w:tc>
        <w:tc>
          <w:tcPr>
            <w:tcW w:w="850" w:type="dxa"/>
            <w:shd w:val="clear" w:color="auto" w:fill="FABF8F" w:themeFill="accent6" w:themeFillTint="99"/>
            <w:vAlign w:val="center"/>
          </w:tcPr>
          <w:p w14:paraId="7E2B0F1F"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Std.-Abw.</w:t>
            </w:r>
          </w:p>
        </w:tc>
        <w:tc>
          <w:tcPr>
            <w:tcW w:w="567" w:type="dxa"/>
            <w:shd w:val="clear" w:color="auto" w:fill="FABF8F" w:themeFill="accent6" w:themeFillTint="99"/>
            <w:vAlign w:val="center"/>
          </w:tcPr>
          <w:p w14:paraId="54F00954"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N</w:t>
            </w:r>
          </w:p>
        </w:tc>
        <w:tc>
          <w:tcPr>
            <w:tcW w:w="1534" w:type="dxa"/>
            <w:shd w:val="clear" w:color="auto" w:fill="FABF8F" w:themeFill="accent6" w:themeFillTint="99"/>
            <w:vAlign w:val="center"/>
          </w:tcPr>
          <w:p w14:paraId="17A2B91B"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w:t>
            </w:r>
          </w:p>
        </w:tc>
        <w:tc>
          <w:tcPr>
            <w:tcW w:w="2428" w:type="dxa"/>
            <w:gridSpan w:val="2"/>
            <w:shd w:val="clear" w:color="auto" w:fill="FABF8F" w:themeFill="accent6" w:themeFillTint="99"/>
            <w:vAlign w:val="center"/>
          </w:tcPr>
          <w:p w14:paraId="58A3EF43"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Konfidenzintervall</w:t>
            </w:r>
          </w:p>
        </w:tc>
      </w:tr>
      <w:tr w:rsidR="00B16C5C" w:rsidRPr="009E260D" w14:paraId="40214440" w14:textId="77777777" w:rsidTr="00D010AB">
        <w:tc>
          <w:tcPr>
            <w:tcW w:w="2122" w:type="dxa"/>
            <w:shd w:val="clear" w:color="auto" w:fill="D9D9D9" w:themeFill="background1" w:themeFillShade="D9"/>
            <w:vAlign w:val="center"/>
          </w:tcPr>
          <w:p w14:paraId="4CF28884" w14:textId="77777777" w:rsidR="00B16C5C" w:rsidRPr="00DC2E78" w:rsidRDefault="00B16C5C" w:rsidP="00D010AB">
            <w:pPr>
              <w:pStyle w:val="Folgeabsatz"/>
              <w:ind w:firstLine="0"/>
              <w:jc w:val="left"/>
              <w:rPr>
                <w:rFonts w:eastAsiaTheme="minorHAnsi"/>
                <w:strike/>
                <w:sz w:val="20"/>
                <w:lang w:eastAsia="en-US"/>
              </w:rPr>
            </w:pPr>
            <w:r w:rsidRPr="00DC2E78">
              <w:rPr>
                <w:rFonts w:eastAsiaTheme="minorHAnsi"/>
                <w:strike/>
                <w:sz w:val="20"/>
                <w:lang w:eastAsia="en-US"/>
              </w:rPr>
              <w:t>Attraktivität</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F6C0B7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0,765</w:t>
            </w:r>
          </w:p>
        </w:tc>
        <w:tc>
          <w:tcPr>
            <w:tcW w:w="850"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3EFFBF93"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0,902</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746535DA"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17</w:t>
            </w:r>
          </w:p>
        </w:tc>
        <w:tc>
          <w:tcPr>
            <w:tcW w:w="153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9CFE906"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0,429</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82B7CB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0,336</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75B999F"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1,193</w:t>
            </w:r>
          </w:p>
        </w:tc>
      </w:tr>
      <w:tr w:rsidR="00B16C5C" w14:paraId="3781BFA9" w14:textId="77777777" w:rsidTr="00D010AB">
        <w:tc>
          <w:tcPr>
            <w:tcW w:w="2122" w:type="dxa"/>
            <w:vAlign w:val="center"/>
          </w:tcPr>
          <w:p w14:paraId="57441CC5"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Durchschaubarkeit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6B10A36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1,088</w:t>
            </w:r>
          </w:p>
        </w:tc>
        <w:tc>
          <w:tcPr>
            <w:tcW w:w="850" w:type="dxa"/>
            <w:tcBorders>
              <w:top w:val="nil"/>
              <w:left w:val="nil"/>
              <w:bottom w:val="single" w:sz="4" w:space="0" w:color="auto"/>
              <w:right w:val="single" w:sz="4" w:space="0" w:color="auto"/>
            </w:tcBorders>
            <w:shd w:val="clear" w:color="auto" w:fill="auto"/>
            <w:vAlign w:val="center"/>
          </w:tcPr>
          <w:p w14:paraId="7858BD1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1,097</w:t>
            </w:r>
          </w:p>
        </w:tc>
        <w:tc>
          <w:tcPr>
            <w:tcW w:w="567" w:type="dxa"/>
            <w:tcBorders>
              <w:top w:val="nil"/>
              <w:left w:val="nil"/>
              <w:bottom w:val="single" w:sz="4" w:space="0" w:color="auto"/>
              <w:right w:val="single" w:sz="4" w:space="0" w:color="auto"/>
            </w:tcBorders>
            <w:shd w:val="clear" w:color="auto" w:fill="auto"/>
            <w:vAlign w:val="center"/>
          </w:tcPr>
          <w:p w14:paraId="7F5A26B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08B355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0,521</w:t>
            </w:r>
          </w:p>
        </w:tc>
        <w:tc>
          <w:tcPr>
            <w:tcW w:w="1214" w:type="dxa"/>
            <w:tcBorders>
              <w:top w:val="nil"/>
              <w:left w:val="nil"/>
              <w:bottom w:val="single" w:sz="4" w:space="0" w:color="auto"/>
              <w:right w:val="single" w:sz="4" w:space="0" w:color="auto"/>
            </w:tcBorders>
            <w:shd w:val="clear" w:color="auto" w:fill="auto"/>
            <w:vAlign w:val="center"/>
          </w:tcPr>
          <w:p w14:paraId="3789E06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0,567</w:t>
            </w:r>
          </w:p>
        </w:tc>
        <w:tc>
          <w:tcPr>
            <w:tcW w:w="1214" w:type="dxa"/>
            <w:tcBorders>
              <w:top w:val="nil"/>
              <w:left w:val="nil"/>
              <w:bottom w:val="single" w:sz="4" w:space="0" w:color="auto"/>
              <w:right w:val="single" w:sz="4" w:space="0" w:color="auto"/>
            </w:tcBorders>
            <w:shd w:val="clear" w:color="auto" w:fill="auto"/>
            <w:vAlign w:val="center"/>
          </w:tcPr>
          <w:p w14:paraId="3F72F08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1,610</w:t>
            </w:r>
          </w:p>
        </w:tc>
      </w:tr>
      <w:tr w:rsidR="00B16C5C" w14:paraId="16B84915" w14:textId="77777777" w:rsidTr="00D010AB">
        <w:tc>
          <w:tcPr>
            <w:tcW w:w="2122" w:type="dxa"/>
            <w:shd w:val="clear" w:color="auto" w:fill="D9D9D9" w:themeFill="background1" w:themeFillShade="D9"/>
            <w:vAlign w:val="center"/>
          </w:tcPr>
          <w:p w14:paraId="07A289B8"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Effizienz</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018A0AB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0,706</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7CA1B7F"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0,703</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0F8DAB2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48EB0E1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0,334</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C880BD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0,372</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0A3B0EED"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1,040</w:t>
            </w:r>
          </w:p>
        </w:tc>
      </w:tr>
      <w:tr w:rsidR="00B16C5C" w14:paraId="48BCBA01" w14:textId="77777777" w:rsidTr="00D010AB">
        <w:tc>
          <w:tcPr>
            <w:tcW w:w="2122" w:type="dxa"/>
            <w:vAlign w:val="center"/>
          </w:tcPr>
          <w:p w14:paraId="36D859D6"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Steuerbarkeit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24FB2ADB"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0,162</w:t>
            </w:r>
          </w:p>
        </w:tc>
        <w:tc>
          <w:tcPr>
            <w:tcW w:w="850" w:type="dxa"/>
            <w:tcBorders>
              <w:top w:val="nil"/>
              <w:left w:val="nil"/>
              <w:bottom w:val="single" w:sz="4" w:space="0" w:color="auto"/>
              <w:right w:val="single" w:sz="4" w:space="0" w:color="auto"/>
            </w:tcBorders>
            <w:shd w:val="clear" w:color="auto" w:fill="auto"/>
            <w:vAlign w:val="center"/>
          </w:tcPr>
          <w:p w14:paraId="52A7CB4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0,866</w:t>
            </w:r>
          </w:p>
        </w:tc>
        <w:tc>
          <w:tcPr>
            <w:tcW w:w="567" w:type="dxa"/>
            <w:tcBorders>
              <w:top w:val="nil"/>
              <w:left w:val="nil"/>
              <w:bottom w:val="single" w:sz="4" w:space="0" w:color="auto"/>
              <w:right w:val="single" w:sz="4" w:space="0" w:color="auto"/>
            </w:tcBorders>
            <w:shd w:val="clear" w:color="auto" w:fill="auto"/>
            <w:vAlign w:val="center"/>
          </w:tcPr>
          <w:p w14:paraId="0A2F4E9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53E60B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0,412</w:t>
            </w:r>
          </w:p>
        </w:tc>
        <w:tc>
          <w:tcPr>
            <w:tcW w:w="1214" w:type="dxa"/>
            <w:tcBorders>
              <w:top w:val="nil"/>
              <w:left w:val="nil"/>
              <w:bottom w:val="single" w:sz="4" w:space="0" w:color="auto"/>
              <w:right w:val="single" w:sz="4" w:space="0" w:color="auto"/>
            </w:tcBorders>
            <w:shd w:val="clear" w:color="auto" w:fill="auto"/>
            <w:vAlign w:val="center"/>
          </w:tcPr>
          <w:p w14:paraId="3B5C025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-0,250</w:t>
            </w:r>
          </w:p>
        </w:tc>
        <w:tc>
          <w:tcPr>
            <w:tcW w:w="1214" w:type="dxa"/>
            <w:tcBorders>
              <w:top w:val="nil"/>
              <w:left w:val="nil"/>
              <w:bottom w:val="single" w:sz="4" w:space="0" w:color="auto"/>
              <w:right w:val="single" w:sz="4" w:space="0" w:color="auto"/>
            </w:tcBorders>
            <w:shd w:val="clear" w:color="auto" w:fill="auto"/>
            <w:vAlign w:val="center"/>
          </w:tcPr>
          <w:p w14:paraId="53D2601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0,573</w:t>
            </w:r>
          </w:p>
        </w:tc>
      </w:tr>
      <w:tr w:rsidR="00B16C5C" w14:paraId="09348FC4" w14:textId="77777777" w:rsidTr="00D010AB">
        <w:tc>
          <w:tcPr>
            <w:tcW w:w="2122" w:type="dxa"/>
            <w:shd w:val="clear" w:color="auto" w:fill="D9D9D9" w:themeFill="background1" w:themeFillShade="D9"/>
            <w:vAlign w:val="center"/>
          </w:tcPr>
          <w:p w14:paraId="0B3890EF"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Stimulation</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141CC8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F4EB39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0,715</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794B632A"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5C2849E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0,340</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10A70DE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0,645</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3CC8C7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1,325</w:t>
            </w:r>
          </w:p>
        </w:tc>
      </w:tr>
      <w:tr w:rsidR="00B16C5C" w14:paraId="6A730CE6" w14:textId="77777777" w:rsidTr="00D010AB">
        <w:tc>
          <w:tcPr>
            <w:tcW w:w="2122" w:type="dxa"/>
            <w:vAlign w:val="center"/>
          </w:tcPr>
          <w:p w14:paraId="407BF50C"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Originalität</w:t>
            </w:r>
          </w:p>
        </w:tc>
        <w:tc>
          <w:tcPr>
            <w:tcW w:w="992" w:type="dxa"/>
            <w:tcBorders>
              <w:top w:val="nil"/>
              <w:left w:val="single" w:sz="4" w:space="0" w:color="auto"/>
              <w:bottom w:val="single" w:sz="4" w:space="0" w:color="auto"/>
              <w:right w:val="single" w:sz="4" w:space="0" w:color="auto"/>
            </w:tcBorders>
            <w:shd w:val="clear" w:color="auto" w:fill="auto"/>
            <w:vAlign w:val="center"/>
          </w:tcPr>
          <w:p w14:paraId="6E749297"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1,309</w:t>
            </w:r>
          </w:p>
        </w:tc>
        <w:tc>
          <w:tcPr>
            <w:tcW w:w="850" w:type="dxa"/>
            <w:tcBorders>
              <w:top w:val="nil"/>
              <w:left w:val="nil"/>
              <w:bottom w:val="single" w:sz="4" w:space="0" w:color="auto"/>
              <w:right w:val="single" w:sz="4" w:space="0" w:color="auto"/>
            </w:tcBorders>
            <w:shd w:val="clear" w:color="auto" w:fill="auto"/>
            <w:vAlign w:val="center"/>
          </w:tcPr>
          <w:p w14:paraId="0928A4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0,682</w:t>
            </w:r>
          </w:p>
        </w:tc>
        <w:tc>
          <w:tcPr>
            <w:tcW w:w="567" w:type="dxa"/>
            <w:tcBorders>
              <w:top w:val="nil"/>
              <w:left w:val="nil"/>
              <w:bottom w:val="single" w:sz="4" w:space="0" w:color="auto"/>
              <w:right w:val="single" w:sz="4" w:space="0" w:color="auto"/>
            </w:tcBorders>
            <w:shd w:val="clear" w:color="auto" w:fill="auto"/>
            <w:vAlign w:val="center"/>
          </w:tcPr>
          <w:p w14:paraId="7745BB0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9260F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0,324</w:t>
            </w:r>
          </w:p>
        </w:tc>
        <w:tc>
          <w:tcPr>
            <w:tcW w:w="1214" w:type="dxa"/>
            <w:tcBorders>
              <w:top w:val="nil"/>
              <w:left w:val="nil"/>
              <w:bottom w:val="single" w:sz="4" w:space="0" w:color="auto"/>
              <w:right w:val="single" w:sz="4" w:space="0" w:color="auto"/>
            </w:tcBorders>
            <w:shd w:val="clear" w:color="auto" w:fill="auto"/>
            <w:vAlign w:val="center"/>
          </w:tcPr>
          <w:p w14:paraId="543563E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1214" w:type="dxa"/>
            <w:tcBorders>
              <w:top w:val="nil"/>
              <w:left w:val="nil"/>
              <w:bottom w:val="single" w:sz="4" w:space="0" w:color="auto"/>
              <w:right w:val="single" w:sz="4" w:space="0" w:color="auto"/>
            </w:tcBorders>
            <w:shd w:val="clear" w:color="auto" w:fill="auto"/>
            <w:vAlign w:val="center"/>
          </w:tcPr>
          <w:p w14:paraId="1F4663E5" w14:textId="77777777" w:rsidR="00B16C5C" w:rsidRPr="00DC2E78" w:rsidRDefault="00B16C5C" w:rsidP="00D010AB">
            <w:pPr>
              <w:pStyle w:val="Folgeabsatz"/>
              <w:keepNext/>
              <w:ind w:firstLine="0"/>
              <w:jc w:val="center"/>
              <w:rPr>
                <w:rFonts w:eastAsiaTheme="minorHAnsi"/>
                <w:lang w:eastAsia="en-US"/>
              </w:rPr>
            </w:pPr>
            <w:r w:rsidRPr="00DC2E78">
              <w:rPr>
                <w:color w:val="000000"/>
                <w:szCs w:val="22"/>
              </w:rPr>
              <w:t>1,633</w:t>
            </w:r>
          </w:p>
        </w:tc>
      </w:tr>
    </w:tbl>
    <w:p w14:paraId="5AC2C30C" w14:textId="77777777" w:rsidR="00B16C5C" w:rsidRPr="00DC2E78" w:rsidRDefault="00B16C5C" w:rsidP="00B16C5C">
      <w:pPr>
        <w:rPr>
          <w:rFonts w:eastAsiaTheme="minorHAnsi"/>
        </w:rPr>
      </w:pPr>
    </w:p>
    <w:p w14:paraId="7CC187FC" w14:textId="77777777" w:rsidR="00B16C5C" w:rsidRDefault="00B16C5C" w:rsidP="00B16C5C">
      <w:pPr>
        <w:pStyle w:val="Folgeabsatz"/>
        <w:keepNext/>
        <w:jc w:val="center"/>
      </w:pPr>
      <w:r>
        <w:rPr>
          <w:noProof/>
        </w:rPr>
        <w:lastRenderedPageBreak/>
        <w:drawing>
          <wp:inline distT="0" distB="0" distL="0" distR="0" wp14:anchorId="5FC06289" wp14:editId="34D5DC75">
            <wp:extent cx="3848101" cy="2396490"/>
            <wp:effectExtent l="0" t="0" r="0" b="3810"/>
            <wp:docPr id="202" name="Diagramm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8ACC94" w14:textId="77777777" w:rsidR="00B16C5C" w:rsidRPr="00E860E1" w:rsidRDefault="00B16C5C" w:rsidP="00B16C5C">
      <w:pPr>
        <w:pStyle w:val="Beschriftung"/>
        <w:rPr>
          <w:lang w:eastAsia="en-US"/>
        </w:rPr>
      </w:pPr>
      <w:bookmarkStart w:id="816" w:name="_Toc502322151"/>
      <w:r>
        <w:t xml:space="preserve">Abbildung </w:t>
      </w:r>
      <w:r>
        <w:fldChar w:fldCharType="begin"/>
      </w:r>
      <w:r>
        <w:instrText xml:space="preserve"> SEQ Abbildung \* ARABIC </w:instrText>
      </w:r>
      <w:r>
        <w:fldChar w:fldCharType="separate"/>
      </w:r>
      <w:r w:rsidR="009764C3">
        <w:rPr>
          <w:noProof/>
        </w:rPr>
        <w:t>31</w:t>
      </w:r>
      <w:r>
        <w:rPr>
          <w:noProof/>
        </w:rPr>
        <w:fldChar w:fldCharType="end"/>
      </w:r>
      <w:r>
        <w:t>: Wertebereich der einzelnen Dimensionen</w:t>
      </w:r>
      <w:bookmarkEnd w:id="816"/>
    </w:p>
    <w:p w14:paraId="7C3FA614" w14:textId="77777777" w:rsidR="00B16C5C" w:rsidRDefault="00B16C5C" w:rsidP="00B16C5C">
      <w:pPr>
        <w:pStyle w:val="Folgeabsatz"/>
        <w:rPr>
          <w:lang w:eastAsia="en-US"/>
        </w:rPr>
      </w:pPr>
      <w:r>
        <w:rPr>
          <w:lang w:eastAsia="en-US"/>
        </w:rPr>
        <w:t xml:space="preserve">Abbildung 31 veranschaulicht visuell die Mittelwerte der einzelnen Dimensionen. Es ist zu erkennen, dass </w:t>
      </w:r>
      <w:r>
        <w:rPr>
          <w:i/>
          <w:lang w:eastAsia="en-US"/>
        </w:rPr>
        <w:t xml:space="preserve">Originalität </w:t>
      </w:r>
      <w:r>
        <w:rPr>
          <w:lang w:eastAsia="en-US"/>
        </w:rPr>
        <w:t xml:space="preserve">von den Probanden mit einem Wert von 1,309 hoch eingestuft wurde. </w:t>
      </w:r>
      <w:r>
        <w:rPr>
          <w:i/>
          <w:lang w:eastAsia="en-US"/>
        </w:rPr>
        <w:t xml:space="preserve">Steuerbarkeit </w:t>
      </w:r>
      <w:r>
        <w:rPr>
          <w:lang w:eastAsia="en-US"/>
        </w:rPr>
        <w:t xml:space="preserve">hingegen erhielt eine schlechte Bewertung (MW: 0,162, Std.-Abw.: 0,866). Zu dieser Dimension zählen die Wortpaare </w:t>
      </w:r>
      <w:r>
        <w:rPr>
          <w:i/>
          <w:lang w:eastAsia="en-US"/>
        </w:rPr>
        <w:t xml:space="preserve">unberechenbar – voraussagbar, behindernd – unterstützend, sicher – unsicher </w:t>
      </w:r>
      <w:r>
        <w:rPr>
          <w:lang w:eastAsia="en-US"/>
        </w:rPr>
        <w:t xml:space="preserve">und </w:t>
      </w:r>
      <w:r>
        <w:rPr>
          <w:i/>
          <w:lang w:eastAsia="en-US"/>
        </w:rPr>
        <w:t>erwartungskonform – nicht erwartungskonform</w:t>
      </w:r>
      <w:r>
        <w:rPr>
          <w:lang w:eastAsia="en-US"/>
        </w:rPr>
        <w:t xml:space="preserve">. Vor allem Gruppe 1 bewertete diese Dimension schlecht. </w:t>
      </w:r>
      <w:r w:rsidRPr="00B1001E">
        <w:rPr>
          <w:lang w:eastAsia="en-US"/>
        </w:rPr>
        <w:t>Es wurden keine M</w:t>
      </w:r>
      <w:r>
        <w:rPr>
          <w:lang w:eastAsia="en-US"/>
        </w:rPr>
        <w:t xml:space="preserve">ittelwerte der Dimensionen miteinander gebildet, da diese nicht gut interpretierbar sind (Laugwitz, Schrepp &amp; Held, 2006). </w:t>
      </w:r>
    </w:p>
    <w:p w14:paraId="638298AC" w14:textId="01270B04" w:rsidR="007971C0" w:rsidRDefault="00B16C5C" w:rsidP="0090408B">
      <w:pPr>
        <w:pStyle w:val="Folgeabsatz"/>
        <w:ind w:firstLine="0"/>
        <w:rPr>
          <w:lang w:eastAsia="en-US"/>
        </w:rPr>
      </w:pPr>
      <w:r>
        <w:rPr>
          <w:lang w:eastAsia="en-US"/>
        </w:rPr>
        <w:tab/>
        <w:t>Für jede Gruppe wurden die Werte einzeln betrachtet und gegenübergestellt (Abb. 32). Es ist zu erkennen, dass Gruppe 2 jede Di</w:t>
      </w:r>
      <w:r w:rsidR="0090408B">
        <w:rPr>
          <w:lang w:eastAsia="en-US"/>
        </w:rPr>
        <w:t>mension besser bewertete als</w:t>
      </w:r>
      <w:r>
        <w:rPr>
          <w:lang w:eastAsia="en-US"/>
        </w:rPr>
        <w:t xml:space="preserve"> Gruppe 1. Vor allem im Punkt Steuerbarkeit liegt der größte Unterschied vor. </w:t>
      </w:r>
      <w:r w:rsidR="0090408B">
        <w:rPr>
          <w:lang w:eastAsia="en-US"/>
        </w:rPr>
        <w:t>Tabelle 12 zeigt die Mittelwerte sowie zusätzlich die Konfidenzintervalle der einzelnen Dimensionen und Gruppen. Eine Bewertung zwischen -0,8 und 0,8 wird als neutral gewertet. Alles darunter und darüber als negativ bzw. positiv. Gruppe 1 bewertete nur die Originalität positiv, wohingegen Gruppe 2 Attraktivität, Durchschaubarkeit, Stimu</w:t>
      </w:r>
      <w:r w:rsidR="00A47F13">
        <w:rPr>
          <w:lang w:eastAsia="en-US"/>
        </w:rPr>
        <w:t>lation und Originalität als</w:t>
      </w:r>
      <w:r w:rsidR="0090408B">
        <w:rPr>
          <w:lang w:eastAsia="en-US"/>
        </w:rPr>
        <w:t xml:space="preserve"> gut empfanden. </w:t>
      </w:r>
    </w:p>
    <w:p w14:paraId="51DE3FF1" w14:textId="28877FDD" w:rsidR="00A47F13" w:rsidRDefault="00A47F13" w:rsidP="00A47F13">
      <w:pPr>
        <w:pStyle w:val="Folgeabsatz"/>
        <w:rPr>
          <w:lang w:eastAsia="en-US"/>
        </w:rPr>
      </w:pPr>
      <w:r>
        <w:rPr>
          <w:lang w:eastAsia="en-US"/>
        </w:rPr>
        <w:t xml:space="preserve">Die Ergebnisse des UEQ lassen vermuten, dass Gruppe 2 einen höheren Spielspaß erfuhr als Gruppe 1. </w:t>
      </w:r>
      <w:r w:rsidR="00A01380">
        <w:rPr>
          <w:lang w:eastAsia="en-US"/>
        </w:rPr>
        <w:t>Beide Gruppen fanden das Spiel zwar originell, jedoch beurteilte Gruppe 1 die Steuerbarkeit grundsätzlich schlechter als Gruppe 2, was sich eventuell negativ auf die Freude am Spielen auswirkte.</w:t>
      </w:r>
    </w:p>
    <w:p w14:paraId="4505E40C" w14:textId="77777777" w:rsidR="004626A9" w:rsidRDefault="004626A9" w:rsidP="004626A9">
      <w:pPr>
        <w:pStyle w:val="Folgeabsatz"/>
        <w:keepNext/>
      </w:pPr>
      <w:r>
        <w:rPr>
          <w:noProof/>
        </w:rPr>
        <w:lastRenderedPageBreak/>
        <w:drawing>
          <wp:inline distT="0" distB="0" distL="0" distR="0" wp14:anchorId="51B393DD" wp14:editId="4FB39184">
            <wp:extent cx="5399405" cy="3219450"/>
            <wp:effectExtent l="0" t="0" r="10795" b="0"/>
            <wp:docPr id="209" name="Diagramm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DEE5962" w14:textId="6F562931" w:rsidR="007971C0" w:rsidRDefault="004626A9" w:rsidP="004626A9">
      <w:pPr>
        <w:pStyle w:val="Beschriftung"/>
        <w:jc w:val="both"/>
        <w:rPr>
          <w:noProof/>
        </w:rPr>
      </w:pPr>
      <w:bookmarkStart w:id="817" w:name="_Toc502322152"/>
      <w:r>
        <w:t xml:space="preserve">Abbildung </w:t>
      </w:r>
      <w:r>
        <w:fldChar w:fldCharType="begin"/>
      </w:r>
      <w:r>
        <w:instrText xml:space="preserve"> SEQ Abbildung \* ARABIC </w:instrText>
      </w:r>
      <w:r>
        <w:fldChar w:fldCharType="separate"/>
      </w:r>
      <w:r w:rsidR="009764C3">
        <w:rPr>
          <w:noProof/>
        </w:rPr>
        <w:t>32</w:t>
      </w:r>
      <w:r>
        <w:fldChar w:fldCharType="end"/>
      </w:r>
      <w:r>
        <w:t>: Diagramm zur Übersicht der ermittelten Werte des UEQ für Gruppe 1 und 2</w:t>
      </w:r>
      <w:bookmarkEnd w:id="817"/>
    </w:p>
    <w:p w14:paraId="5EB51F38" w14:textId="54E1A8BA" w:rsidR="006D6C5F" w:rsidRDefault="006D6C5F" w:rsidP="006D6C5F">
      <w:pPr>
        <w:pStyle w:val="Beschriftung"/>
        <w:keepNext/>
      </w:pPr>
      <w:r>
        <w:t xml:space="preserve">Tabelle </w:t>
      </w:r>
      <w:r>
        <w:fldChar w:fldCharType="begin"/>
      </w:r>
      <w:r>
        <w:instrText xml:space="preserve"> SEQ Tabelle \* ARABIC </w:instrText>
      </w:r>
      <w:r>
        <w:fldChar w:fldCharType="separate"/>
      </w:r>
      <w:r>
        <w:rPr>
          <w:noProof/>
        </w:rPr>
        <w:t>12</w:t>
      </w:r>
      <w:r>
        <w:fldChar w:fldCharType="end"/>
      </w:r>
      <w:r>
        <w:t xml:space="preserve">: </w:t>
      </w:r>
      <w:r>
        <w:t>Mittelwerte, Standardabweichung sowie Konfidenz(-intervalle) beider Gruppen</w:t>
      </w:r>
    </w:p>
    <w:tbl>
      <w:tblPr>
        <w:tblStyle w:val="Tabellenraster"/>
        <w:tblW w:w="9403" w:type="dxa"/>
        <w:tblLook w:val="04A0" w:firstRow="1" w:lastRow="0" w:firstColumn="1" w:lastColumn="0" w:noHBand="0" w:noVBand="1"/>
      </w:tblPr>
      <w:tblGrid>
        <w:gridCol w:w="2498"/>
        <w:gridCol w:w="1172"/>
        <w:gridCol w:w="855"/>
        <w:gridCol w:w="900"/>
        <w:gridCol w:w="1491"/>
        <w:gridCol w:w="1301"/>
        <w:gridCol w:w="1186"/>
      </w:tblGrid>
      <w:tr w:rsidR="00031E56" w14:paraId="255CFE85" w14:textId="77777777" w:rsidTr="006D6C5F">
        <w:trPr>
          <w:trHeight w:val="855"/>
        </w:trPr>
        <w:tc>
          <w:tcPr>
            <w:tcW w:w="2498" w:type="dxa"/>
            <w:shd w:val="clear" w:color="auto" w:fill="A6A6A6" w:themeFill="background1" w:themeFillShade="A6"/>
            <w:vAlign w:val="center"/>
          </w:tcPr>
          <w:p w14:paraId="597AB3B0" w14:textId="4DDC1D36" w:rsidR="00031E56" w:rsidRPr="009764C3" w:rsidRDefault="00031E56" w:rsidP="009764C3">
            <w:pPr>
              <w:pStyle w:val="Folgeabsatz"/>
              <w:ind w:firstLine="0"/>
              <w:jc w:val="center"/>
              <w:rPr>
                <w:b/>
                <w:noProof/>
              </w:rPr>
            </w:pPr>
            <w:r w:rsidRPr="009764C3">
              <w:rPr>
                <w:b/>
                <w:noProof/>
              </w:rPr>
              <w:t>Skala</w:t>
            </w:r>
          </w:p>
        </w:tc>
        <w:tc>
          <w:tcPr>
            <w:tcW w:w="1172" w:type="dxa"/>
            <w:shd w:val="clear" w:color="auto" w:fill="A6A6A6" w:themeFill="background1" w:themeFillShade="A6"/>
            <w:vAlign w:val="center"/>
          </w:tcPr>
          <w:p w14:paraId="534C583A" w14:textId="10597464" w:rsidR="00031E56" w:rsidRPr="009764C3" w:rsidRDefault="00031E56" w:rsidP="009764C3">
            <w:pPr>
              <w:pStyle w:val="Folgeabsatz"/>
              <w:ind w:firstLine="0"/>
              <w:jc w:val="center"/>
              <w:rPr>
                <w:b/>
                <w:noProof/>
              </w:rPr>
            </w:pPr>
            <w:r w:rsidRPr="009764C3">
              <w:rPr>
                <w:b/>
                <w:noProof/>
              </w:rPr>
              <w:t>Gruppe</w:t>
            </w:r>
          </w:p>
        </w:tc>
        <w:tc>
          <w:tcPr>
            <w:tcW w:w="855" w:type="dxa"/>
            <w:shd w:val="clear" w:color="auto" w:fill="A6A6A6" w:themeFill="background1" w:themeFillShade="A6"/>
            <w:vAlign w:val="center"/>
          </w:tcPr>
          <w:p w14:paraId="32E19B7D" w14:textId="52D2D6A6" w:rsidR="00031E56" w:rsidRPr="009764C3" w:rsidRDefault="00031E56" w:rsidP="009764C3">
            <w:pPr>
              <w:pStyle w:val="Folgeabsatz"/>
              <w:ind w:firstLine="0"/>
              <w:jc w:val="center"/>
              <w:rPr>
                <w:b/>
                <w:noProof/>
              </w:rPr>
            </w:pPr>
            <w:r w:rsidRPr="009764C3">
              <w:rPr>
                <w:b/>
                <w:noProof/>
              </w:rPr>
              <w:t>MW</w:t>
            </w:r>
          </w:p>
        </w:tc>
        <w:tc>
          <w:tcPr>
            <w:tcW w:w="900" w:type="dxa"/>
            <w:shd w:val="clear" w:color="auto" w:fill="A6A6A6" w:themeFill="background1" w:themeFillShade="A6"/>
            <w:vAlign w:val="center"/>
          </w:tcPr>
          <w:p w14:paraId="1416CBE7" w14:textId="6EE1A775" w:rsidR="00031E56" w:rsidRPr="009764C3" w:rsidRDefault="00031E56" w:rsidP="009764C3">
            <w:pPr>
              <w:pStyle w:val="Folgeabsatz"/>
              <w:ind w:firstLine="0"/>
              <w:jc w:val="center"/>
              <w:rPr>
                <w:b/>
                <w:noProof/>
              </w:rPr>
            </w:pPr>
            <w:r w:rsidRPr="009764C3">
              <w:rPr>
                <w:b/>
                <w:noProof/>
              </w:rPr>
              <w:t>Std.-Abw.</w:t>
            </w:r>
          </w:p>
        </w:tc>
        <w:tc>
          <w:tcPr>
            <w:tcW w:w="1491" w:type="dxa"/>
            <w:shd w:val="clear" w:color="auto" w:fill="A6A6A6" w:themeFill="background1" w:themeFillShade="A6"/>
            <w:vAlign w:val="center"/>
          </w:tcPr>
          <w:p w14:paraId="499906F4" w14:textId="3E4DF3D8" w:rsidR="00031E56" w:rsidRPr="009764C3" w:rsidRDefault="00031E56" w:rsidP="009764C3">
            <w:pPr>
              <w:pStyle w:val="Folgeabsatz"/>
              <w:ind w:firstLine="0"/>
              <w:jc w:val="center"/>
              <w:rPr>
                <w:b/>
                <w:noProof/>
              </w:rPr>
            </w:pPr>
            <w:r w:rsidRPr="009764C3">
              <w:rPr>
                <w:b/>
                <w:noProof/>
              </w:rPr>
              <w:t>Konfidenz</w:t>
            </w:r>
          </w:p>
        </w:tc>
        <w:tc>
          <w:tcPr>
            <w:tcW w:w="2487" w:type="dxa"/>
            <w:gridSpan w:val="2"/>
            <w:shd w:val="clear" w:color="auto" w:fill="A6A6A6" w:themeFill="background1" w:themeFillShade="A6"/>
            <w:vAlign w:val="center"/>
          </w:tcPr>
          <w:p w14:paraId="0DCFDEF4" w14:textId="3911B2F8" w:rsidR="00031E56" w:rsidRPr="009764C3" w:rsidRDefault="00031E56" w:rsidP="009764C3">
            <w:pPr>
              <w:pStyle w:val="Folgeabsatz"/>
              <w:ind w:firstLine="0"/>
              <w:jc w:val="center"/>
              <w:rPr>
                <w:b/>
                <w:noProof/>
              </w:rPr>
            </w:pPr>
            <w:r w:rsidRPr="009764C3">
              <w:rPr>
                <w:b/>
                <w:noProof/>
              </w:rPr>
              <w:t>Konfidenzintervall</w:t>
            </w:r>
          </w:p>
        </w:tc>
      </w:tr>
      <w:tr w:rsidR="00031E56" w14:paraId="61BE77BD" w14:textId="77777777" w:rsidTr="006D6C5F">
        <w:trPr>
          <w:trHeight w:val="420"/>
        </w:trPr>
        <w:tc>
          <w:tcPr>
            <w:tcW w:w="2498" w:type="dxa"/>
            <w:vMerge w:val="restart"/>
            <w:vAlign w:val="center"/>
          </w:tcPr>
          <w:p w14:paraId="7B9CFE44" w14:textId="4C3157AC" w:rsidR="00031E56" w:rsidRPr="009764C3" w:rsidRDefault="00031E56" w:rsidP="006D6C5F">
            <w:pPr>
              <w:pStyle w:val="Folgeabsatz"/>
              <w:ind w:firstLine="0"/>
              <w:jc w:val="left"/>
              <w:rPr>
                <w:b/>
                <w:noProof/>
              </w:rPr>
            </w:pPr>
            <w:r w:rsidRPr="009764C3">
              <w:rPr>
                <w:b/>
                <w:noProof/>
              </w:rPr>
              <w:t>Attraktivität</w:t>
            </w:r>
          </w:p>
        </w:tc>
        <w:tc>
          <w:tcPr>
            <w:tcW w:w="1172" w:type="dxa"/>
            <w:shd w:val="clear" w:color="auto" w:fill="D9D9D9" w:themeFill="background1" w:themeFillShade="D9"/>
            <w:vAlign w:val="center"/>
          </w:tcPr>
          <w:p w14:paraId="50D3819F" w14:textId="770B9FD8"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5D20819C" w14:textId="4E6BA9B6" w:rsidR="00031E56" w:rsidRDefault="00031E56" w:rsidP="006D6C5F">
            <w:pPr>
              <w:pStyle w:val="Folgeabsatz"/>
              <w:ind w:firstLine="0"/>
              <w:jc w:val="center"/>
              <w:rPr>
                <w:noProof/>
              </w:rPr>
            </w:pPr>
            <w:r>
              <w:rPr>
                <w:noProof/>
              </w:rPr>
              <w:t>0,190</w:t>
            </w:r>
          </w:p>
        </w:tc>
        <w:tc>
          <w:tcPr>
            <w:tcW w:w="900" w:type="dxa"/>
            <w:shd w:val="clear" w:color="auto" w:fill="D9D9D9" w:themeFill="background1" w:themeFillShade="D9"/>
            <w:vAlign w:val="center"/>
          </w:tcPr>
          <w:p w14:paraId="43191723" w14:textId="12F91930" w:rsidR="00031E56" w:rsidRDefault="00031E56" w:rsidP="006D6C5F">
            <w:pPr>
              <w:pStyle w:val="Folgeabsatz"/>
              <w:ind w:firstLine="0"/>
              <w:jc w:val="center"/>
              <w:rPr>
                <w:noProof/>
              </w:rPr>
            </w:pPr>
            <w:r>
              <w:rPr>
                <w:noProof/>
              </w:rPr>
              <w:t>0,612</w:t>
            </w:r>
          </w:p>
        </w:tc>
        <w:tc>
          <w:tcPr>
            <w:tcW w:w="1491" w:type="dxa"/>
            <w:shd w:val="clear" w:color="auto" w:fill="D9D9D9" w:themeFill="background1" w:themeFillShade="D9"/>
            <w:vAlign w:val="center"/>
          </w:tcPr>
          <w:p w14:paraId="34996EE9" w14:textId="7947FD48" w:rsidR="00031E56" w:rsidRDefault="00031E56" w:rsidP="006D6C5F">
            <w:pPr>
              <w:pStyle w:val="Folgeabsatz"/>
              <w:ind w:firstLine="0"/>
              <w:jc w:val="center"/>
              <w:rPr>
                <w:noProof/>
              </w:rPr>
            </w:pPr>
            <w:r>
              <w:rPr>
                <w:noProof/>
              </w:rPr>
              <w:t>0,453</w:t>
            </w:r>
          </w:p>
        </w:tc>
        <w:tc>
          <w:tcPr>
            <w:tcW w:w="1301" w:type="dxa"/>
            <w:shd w:val="clear" w:color="auto" w:fill="D9D9D9" w:themeFill="background1" w:themeFillShade="D9"/>
            <w:vAlign w:val="center"/>
          </w:tcPr>
          <w:p w14:paraId="7D40A846" w14:textId="781EE62A" w:rsidR="00031E56" w:rsidRDefault="00031E56" w:rsidP="006D6C5F">
            <w:pPr>
              <w:pStyle w:val="Folgeabsatz"/>
              <w:ind w:firstLine="0"/>
              <w:jc w:val="center"/>
              <w:rPr>
                <w:noProof/>
              </w:rPr>
            </w:pPr>
            <w:r>
              <w:rPr>
                <w:noProof/>
              </w:rPr>
              <w:t>-0,263</w:t>
            </w:r>
          </w:p>
        </w:tc>
        <w:tc>
          <w:tcPr>
            <w:tcW w:w="1186" w:type="dxa"/>
            <w:shd w:val="clear" w:color="auto" w:fill="D9D9D9" w:themeFill="background1" w:themeFillShade="D9"/>
            <w:vAlign w:val="center"/>
          </w:tcPr>
          <w:p w14:paraId="34847825" w14:textId="5470C23B" w:rsidR="00031E56" w:rsidRDefault="00031E56" w:rsidP="006D6C5F">
            <w:pPr>
              <w:pStyle w:val="Folgeabsatz"/>
              <w:ind w:firstLine="0"/>
              <w:jc w:val="center"/>
              <w:rPr>
                <w:noProof/>
              </w:rPr>
            </w:pPr>
            <w:r>
              <w:rPr>
                <w:noProof/>
              </w:rPr>
              <w:t>0,644</w:t>
            </w:r>
          </w:p>
        </w:tc>
      </w:tr>
      <w:tr w:rsidR="00031E56" w14:paraId="4A0A6ACB" w14:textId="77777777" w:rsidTr="006D6C5F">
        <w:trPr>
          <w:trHeight w:val="449"/>
        </w:trPr>
        <w:tc>
          <w:tcPr>
            <w:tcW w:w="2498" w:type="dxa"/>
            <w:vMerge/>
            <w:vAlign w:val="center"/>
          </w:tcPr>
          <w:p w14:paraId="63047030" w14:textId="77777777" w:rsidR="00031E56" w:rsidRPr="009764C3" w:rsidRDefault="00031E56" w:rsidP="006D6C5F">
            <w:pPr>
              <w:pStyle w:val="Folgeabsatz"/>
              <w:ind w:firstLine="0"/>
              <w:jc w:val="left"/>
              <w:rPr>
                <w:b/>
                <w:noProof/>
              </w:rPr>
            </w:pPr>
          </w:p>
        </w:tc>
        <w:tc>
          <w:tcPr>
            <w:tcW w:w="1172" w:type="dxa"/>
            <w:vAlign w:val="center"/>
          </w:tcPr>
          <w:p w14:paraId="3C50DC2C" w14:textId="140013D0"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51B4BB2" w14:textId="23D508AA" w:rsidR="00031E56" w:rsidRDefault="00031E56" w:rsidP="006D6C5F">
            <w:pPr>
              <w:pStyle w:val="Folgeabsatz"/>
              <w:ind w:firstLine="0"/>
              <w:jc w:val="center"/>
              <w:rPr>
                <w:noProof/>
              </w:rPr>
            </w:pPr>
            <w:r>
              <w:rPr>
                <w:noProof/>
              </w:rPr>
              <w:t>1,167</w:t>
            </w:r>
          </w:p>
        </w:tc>
        <w:tc>
          <w:tcPr>
            <w:tcW w:w="900" w:type="dxa"/>
            <w:vAlign w:val="center"/>
          </w:tcPr>
          <w:p w14:paraId="033398A0" w14:textId="2856A2B6" w:rsidR="00031E56" w:rsidRDefault="00031E56" w:rsidP="006D6C5F">
            <w:pPr>
              <w:pStyle w:val="Folgeabsatz"/>
              <w:ind w:firstLine="0"/>
              <w:jc w:val="center"/>
              <w:rPr>
                <w:noProof/>
              </w:rPr>
            </w:pPr>
            <w:r>
              <w:rPr>
                <w:noProof/>
              </w:rPr>
              <w:t>0,871</w:t>
            </w:r>
          </w:p>
        </w:tc>
        <w:tc>
          <w:tcPr>
            <w:tcW w:w="1491" w:type="dxa"/>
            <w:vAlign w:val="center"/>
          </w:tcPr>
          <w:p w14:paraId="6D72E500" w14:textId="08EFFEEB" w:rsidR="00031E56" w:rsidRDefault="00031E56" w:rsidP="006D6C5F">
            <w:pPr>
              <w:pStyle w:val="Folgeabsatz"/>
              <w:ind w:firstLine="0"/>
              <w:jc w:val="center"/>
              <w:rPr>
                <w:noProof/>
              </w:rPr>
            </w:pPr>
            <w:r>
              <w:rPr>
                <w:noProof/>
              </w:rPr>
              <w:t>0,540</w:t>
            </w:r>
          </w:p>
        </w:tc>
        <w:tc>
          <w:tcPr>
            <w:tcW w:w="1301" w:type="dxa"/>
            <w:vAlign w:val="center"/>
          </w:tcPr>
          <w:p w14:paraId="6BC817A7" w14:textId="50EEC66D" w:rsidR="00031E56" w:rsidRDefault="00031E56" w:rsidP="006D6C5F">
            <w:pPr>
              <w:pStyle w:val="Folgeabsatz"/>
              <w:ind w:firstLine="0"/>
              <w:jc w:val="center"/>
              <w:rPr>
                <w:noProof/>
              </w:rPr>
            </w:pPr>
            <w:r>
              <w:rPr>
                <w:noProof/>
              </w:rPr>
              <w:t>0,627</w:t>
            </w:r>
          </w:p>
        </w:tc>
        <w:tc>
          <w:tcPr>
            <w:tcW w:w="1186" w:type="dxa"/>
            <w:vAlign w:val="center"/>
          </w:tcPr>
          <w:p w14:paraId="76404CBD" w14:textId="733F1544" w:rsidR="00031E56" w:rsidRDefault="00031E56" w:rsidP="006D6C5F">
            <w:pPr>
              <w:pStyle w:val="Folgeabsatz"/>
              <w:ind w:firstLine="0"/>
              <w:jc w:val="center"/>
              <w:rPr>
                <w:noProof/>
              </w:rPr>
            </w:pPr>
            <w:r>
              <w:rPr>
                <w:noProof/>
              </w:rPr>
              <w:t>1,707</w:t>
            </w:r>
          </w:p>
        </w:tc>
      </w:tr>
      <w:tr w:rsidR="00031E56" w14:paraId="55745C6D" w14:textId="77777777" w:rsidTr="006D6C5F">
        <w:trPr>
          <w:trHeight w:val="420"/>
        </w:trPr>
        <w:tc>
          <w:tcPr>
            <w:tcW w:w="2498" w:type="dxa"/>
            <w:vMerge w:val="restart"/>
            <w:vAlign w:val="center"/>
          </w:tcPr>
          <w:p w14:paraId="0CAFC86A" w14:textId="1BFD2EE3" w:rsidR="00031E56" w:rsidRPr="009764C3" w:rsidRDefault="00031E56" w:rsidP="006D6C5F">
            <w:pPr>
              <w:pStyle w:val="Folgeabsatz"/>
              <w:ind w:firstLine="0"/>
              <w:jc w:val="left"/>
              <w:rPr>
                <w:b/>
                <w:noProof/>
              </w:rPr>
            </w:pPr>
            <w:r w:rsidRPr="009764C3">
              <w:rPr>
                <w:b/>
                <w:noProof/>
              </w:rPr>
              <w:t>Durchschaubarkeit</w:t>
            </w:r>
          </w:p>
        </w:tc>
        <w:tc>
          <w:tcPr>
            <w:tcW w:w="1172" w:type="dxa"/>
            <w:shd w:val="clear" w:color="auto" w:fill="D9D9D9" w:themeFill="background1" w:themeFillShade="D9"/>
            <w:vAlign w:val="center"/>
          </w:tcPr>
          <w:p w14:paraId="4EA835BE" w14:textId="6204CD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26228C72" w14:textId="04D83DB5" w:rsidR="00031E56" w:rsidRDefault="00031E56" w:rsidP="006D6C5F">
            <w:pPr>
              <w:pStyle w:val="Folgeabsatz"/>
              <w:ind w:firstLine="0"/>
              <w:jc w:val="center"/>
              <w:rPr>
                <w:noProof/>
              </w:rPr>
            </w:pPr>
            <w:r>
              <w:rPr>
                <w:noProof/>
              </w:rPr>
              <w:t>0,714</w:t>
            </w:r>
          </w:p>
        </w:tc>
        <w:tc>
          <w:tcPr>
            <w:tcW w:w="900" w:type="dxa"/>
            <w:shd w:val="clear" w:color="auto" w:fill="D9D9D9" w:themeFill="background1" w:themeFillShade="D9"/>
            <w:vAlign w:val="center"/>
          </w:tcPr>
          <w:p w14:paraId="1672C3C3" w14:textId="1C1AC107" w:rsidR="00031E56" w:rsidRDefault="00031E56" w:rsidP="006D6C5F">
            <w:pPr>
              <w:pStyle w:val="Folgeabsatz"/>
              <w:ind w:firstLine="0"/>
              <w:jc w:val="center"/>
              <w:rPr>
                <w:noProof/>
              </w:rPr>
            </w:pPr>
            <w:r>
              <w:rPr>
                <w:noProof/>
              </w:rPr>
              <w:t>1,015</w:t>
            </w:r>
          </w:p>
        </w:tc>
        <w:tc>
          <w:tcPr>
            <w:tcW w:w="1491" w:type="dxa"/>
            <w:shd w:val="clear" w:color="auto" w:fill="D9D9D9" w:themeFill="background1" w:themeFillShade="D9"/>
            <w:vAlign w:val="center"/>
          </w:tcPr>
          <w:p w14:paraId="4BCCDB38" w14:textId="7EA56451" w:rsidR="00031E56" w:rsidRDefault="00031E56" w:rsidP="006D6C5F">
            <w:pPr>
              <w:pStyle w:val="Folgeabsatz"/>
              <w:ind w:firstLine="0"/>
              <w:jc w:val="center"/>
              <w:rPr>
                <w:noProof/>
              </w:rPr>
            </w:pPr>
            <w:r>
              <w:rPr>
                <w:noProof/>
              </w:rPr>
              <w:t>0,752</w:t>
            </w:r>
          </w:p>
        </w:tc>
        <w:tc>
          <w:tcPr>
            <w:tcW w:w="1301" w:type="dxa"/>
            <w:shd w:val="clear" w:color="auto" w:fill="D9D9D9" w:themeFill="background1" w:themeFillShade="D9"/>
            <w:vAlign w:val="center"/>
          </w:tcPr>
          <w:p w14:paraId="0D02C2D9" w14:textId="67B5A2E8" w:rsidR="00031E56" w:rsidRDefault="00031E56" w:rsidP="006D6C5F">
            <w:pPr>
              <w:pStyle w:val="Folgeabsatz"/>
              <w:ind w:firstLine="0"/>
              <w:jc w:val="center"/>
              <w:rPr>
                <w:noProof/>
              </w:rPr>
            </w:pPr>
            <w:r>
              <w:rPr>
                <w:noProof/>
              </w:rPr>
              <w:t>-0,037</w:t>
            </w:r>
          </w:p>
        </w:tc>
        <w:tc>
          <w:tcPr>
            <w:tcW w:w="1186" w:type="dxa"/>
            <w:shd w:val="clear" w:color="auto" w:fill="D9D9D9" w:themeFill="background1" w:themeFillShade="D9"/>
            <w:vAlign w:val="center"/>
          </w:tcPr>
          <w:p w14:paraId="3DF9A798" w14:textId="3E379EA2" w:rsidR="00031E56" w:rsidRDefault="00031E56" w:rsidP="006D6C5F">
            <w:pPr>
              <w:pStyle w:val="Folgeabsatz"/>
              <w:ind w:firstLine="0"/>
              <w:jc w:val="center"/>
              <w:rPr>
                <w:noProof/>
              </w:rPr>
            </w:pPr>
            <w:r>
              <w:rPr>
                <w:noProof/>
              </w:rPr>
              <w:t>1,466</w:t>
            </w:r>
          </w:p>
        </w:tc>
      </w:tr>
      <w:tr w:rsidR="00031E56" w14:paraId="7E8D19B1" w14:textId="77777777" w:rsidTr="006D6C5F">
        <w:trPr>
          <w:trHeight w:val="435"/>
        </w:trPr>
        <w:tc>
          <w:tcPr>
            <w:tcW w:w="2498" w:type="dxa"/>
            <w:vMerge/>
            <w:vAlign w:val="center"/>
          </w:tcPr>
          <w:p w14:paraId="6C0AAC85" w14:textId="77777777" w:rsidR="00031E56" w:rsidRPr="009764C3" w:rsidRDefault="00031E56" w:rsidP="006D6C5F">
            <w:pPr>
              <w:pStyle w:val="Folgeabsatz"/>
              <w:ind w:firstLine="0"/>
              <w:jc w:val="left"/>
              <w:rPr>
                <w:b/>
                <w:noProof/>
              </w:rPr>
            </w:pPr>
          </w:p>
        </w:tc>
        <w:tc>
          <w:tcPr>
            <w:tcW w:w="1172" w:type="dxa"/>
            <w:vAlign w:val="center"/>
          </w:tcPr>
          <w:p w14:paraId="70894BDF" w14:textId="6D4232E3"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5E309708" w14:textId="3EBA24BE" w:rsidR="00031E56" w:rsidRDefault="00031E56" w:rsidP="006D6C5F">
            <w:pPr>
              <w:pStyle w:val="Folgeabsatz"/>
              <w:ind w:firstLine="0"/>
              <w:jc w:val="center"/>
              <w:rPr>
                <w:noProof/>
              </w:rPr>
            </w:pPr>
            <w:r>
              <w:rPr>
                <w:noProof/>
              </w:rPr>
              <w:t>1,350</w:t>
            </w:r>
          </w:p>
        </w:tc>
        <w:tc>
          <w:tcPr>
            <w:tcW w:w="900" w:type="dxa"/>
            <w:vAlign w:val="center"/>
          </w:tcPr>
          <w:p w14:paraId="091EF2D7" w14:textId="6D349B37" w:rsidR="00031E56" w:rsidRDefault="00031E56" w:rsidP="006D6C5F">
            <w:pPr>
              <w:pStyle w:val="Folgeabsatz"/>
              <w:ind w:firstLine="0"/>
              <w:jc w:val="center"/>
              <w:rPr>
                <w:noProof/>
              </w:rPr>
            </w:pPr>
            <w:r>
              <w:rPr>
                <w:noProof/>
              </w:rPr>
              <w:t>1,125</w:t>
            </w:r>
          </w:p>
        </w:tc>
        <w:tc>
          <w:tcPr>
            <w:tcW w:w="1491" w:type="dxa"/>
            <w:vAlign w:val="center"/>
          </w:tcPr>
          <w:p w14:paraId="0356C8EC" w14:textId="4BE1568A" w:rsidR="00031E56" w:rsidRDefault="00031E56" w:rsidP="006D6C5F">
            <w:pPr>
              <w:pStyle w:val="Folgeabsatz"/>
              <w:ind w:firstLine="0"/>
              <w:jc w:val="center"/>
              <w:rPr>
                <w:noProof/>
              </w:rPr>
            </w:pPr>
            <w:r>
              <w:rPr>
                <w:noProof/>
              </w:rPr>
              <w:t>0,698</w:t>
            </w:r>
          </w:p>
        </w:tc>
        <w:tc>
          <w:tcPr>
            <w:tcW w:w="1301" w:type="dxa"/>
            <w:vAlign w:val="center"/>
          </w:tcPr>
          <w:p w14:paraId="3366BCA8" w14:textId="1DB343CE" w:rsidR="00031E56" w:rsidRDefault="00031E56" w:rsidP="006D6C5F">
            <w:pPr>
              <w:pStyle w:val="Folgeabsatz"/>
              <w:ind w:firstLine="0"/>
              <w:jc w:val="center"/>
              <w:rPr>
                <w:noProof/>
              </w:rPr>
            </w:pPr>
            <w:r>
              <w:rPr>
                <w:noProof/>
              </w:rPr>
              <w:t>0,652</w:t>
            </w:r>
          </w:p>
        </w:tc>
        <w:tc>
          <w:tcPr>
            <w:tcW w:w="1186" w:type="dxa"/>
            <w:vAlign w:val="center"/>
          </w:tcPr>
          <w:p w14:paraId="07605858" w14:textId="1D7E1DCF" w:rsidR="00031E56" w:rsidRDefault="00031E56" w:rsidP="006D6C5F">
            <w:pPr>
              <w:pStyle w:val="Folgeabsatz"/>
              <w:ind w:firstLine="0"/>
              <w:jc w:val="center"/>
              <w:rPr>
                <w:noProof/>
              </w:rPr>
            </w:pPr>
            <w:r>
              <w:rPr>
                <w:noProof/>
              </w:rPr>
              <w:t>2,048</w:t>
            </w:r>
          </w:p>
        </w:tc>
      </w:tr>
      <w:tr w:rsidR="00031E56" w14:paraId="72FA3BD8" w14:textId="77777777" w:rsidTr="006D6C5F">
        <w:trPr>
          <w:trHeight w:val="435"/>
        </w:trPr>
        <w:tc>
          <w:tcPr>
            <w:tcW w:w="2498" w:type="dxa"/>
            <w:vMerge w:val="restart"/>
            <w:vAlign w:val="center"/>
          </w:tcPr>
          <w:p w14:paraId="061F85A1" w14:textId="5AFC864A" w:rsidR="00031E56" w:rsidRPr="009764C3" w:rsidRDefault="00031E56" w:rsidP="006D6C5F">
            <w:pPr>
              <w:pStyle w:val="Folgeabsatz"/>
              <w:ind w:firstLine="0"/>
              <w:jc w:val="left"/>
              <w:rPr>
                <w:b/>
                <w:noProof/>
              </w:rPr>
            </w:pPr>
            <w:r w:rsidRPr="009764C3">
              <w:rPr>
                <w:b/>
                <w:noProof/>
              </w:rPr>
              <w:t>Effizienz</w:t>
            </w:r>
          </w:p>
        </w:tc>
        <w:tc>
          <w:tcPr>
            <w:tcW w:w="1172" w:type="dxa"/>
            <w:shd w:val="clear" w:color="auto" w:fill="D9D9D9" w:themeFill="background1" w:themeFillShade="D9"/>
            <w:vAlign w:val="center"/>
          </w:tcPr>
          <w:p w14:paraId="02561B61" w14:textId="1FA722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C64F9F5" w14:textId="76C40E49" w:rsidR="00031E56" w:rsidRDefault="00031E56" w:rsidP="006D6C5F">
            <w:pPr>
              <w:pStyle w:val="Folgeabsatz"/>
              <w:ind w:firstLine="0"/>
              <w:jc w:val="center"/>
              <w:rPr>
                <w:noProof/>
              </w:rPr>
            </w:pPr>
            <w:r>
              <w:rPr>
                <w:noProof/>
              </w:rPr>
              <w:t>0,536</w:t>
            </w:r>
          </w:p>
        </w:tc>
        <w:tc>
          <w:tcPr>
            <w:tcW w:w="900" w:type="dxa"/>
            <w:shd w:val="clear" w:color="auto" w:fill="D9D9D9" w:themeFill="background1" w:themeFillShade="D9"/>
            <w:vAlign w:val="center"/>
          </w:tcPr>
          <w:p w14:paraId="08D5FBCF" w14:textId="4D2436CB" w:rsidR="00031E56" w:rsidRDefault="00031E56" w:rsidP="006D6C5F">
            <w:pPr>
              <w:pStyle w:val="Folgeabsatz"/>
              <w:ind w:firstLine="0"/>
              <w:jc w:val="center"/>
              <w:rPr>
                <w:noProof/>
              </w:rPr>
            </w:pPr>
            <w:r>
              <w:rPr>
                <w:noProof/>
              </w:rPr>
              <w:t>0,796</w:t>
            </w:r>
          </w:p>
        </w:tc>
        <w:tc>
          <w:tcPr>
            <w:tcW w:w="1491" w:type="dxa"/>
            <w:shd w:val="clear" w:color="auto" w:fill="D9D9D9" w:themeFill="background1" w:themeFillShade="D9"/>
            <w:vAlign w:val="center"/>
          </w:tcPr>
          <w:p w14:paraId="1429E97A" w14:textId="2A0665A6" w:rsidR="00031E56" w:rsidRDefault="00031E56" w:rsidP="006D6C5F">
            <w:pPr>
              <w:pStyle w:val="Folgeabsatz"/>
              <w:ind w:firstLine="0"/>
              <w:jc w:val="center"/>
              <w:rPr>
                <w:noProof/>
              </w:rPr>
            </w:pPr>
            <w:r>
              <w:rPr>
                <w:noProof/>
              </w:rPr>
              <w:t>0,590</w:t>
            </w:r>
          </w:p>
        </w:tc>
        <w:tc>
          <w:tcPr>
            <w:tcW w:w="1301" w:type="dxa"/>
            <w:shd w:val="clear" w:color="auto" w:fill="D9D9D9" w:themeFill="background1" w:themeFillShade="D9"/>
            <w:vAlign w:val="center"/>
          </w:tcPr>
          <w:p w14:paraId="26EEA66B" w14:textId="76CD8C75" w:rsidR="00031E56" w:rsidRDefault="00031E56" w:rsidP="006D6C5F">
            <w:pPr>
              <w:pStyle w:val="Folgeabsatz"/>
              <w:ind w:firstLine="0"/>
              <w:jc w:val="center"/>
              <w:rPr>
                <w:noProof/>
              </w:rPr>
            </w:pPr>
            <w:r>
              <w:rPr>
                <w:noProof/>
              </w:rPr>
              <w:t>-0,054</w:t>
            </w:r>
          </w:p>
        </w:tc>
        <w:tc>
          <w:tcPr>
            <w:tcW w:w="1186" w:type="dxa"/>
            <w:shd w:val="clear" w:color="auto" w:fill="D9D9D9" w:themeFill="background1" w:themeFillShade="D9"/>
            <w:vAlign w:val="center"/>
          </w:tcPr>
          <w:p w14:paraId="2C731A15" w14:textId="77E0D480" w:rsidR="00031E56" w:rsidRDefault="00031E56" w:rsidP="006D6C5F">
            <w:pPr>
              <w:pStyle w:val="Folgeabsatz"/>
              <w:ind w:firstLine="0"/>
              <w:jc w:val="center"/>
              <w:rPr>
                <w:noProof/>
              </w:rPr>
            </w:pPr>
            <w:r>
              <w:rPr>
                <w:noProof/>
              </w:rPr>
              <w:t>1,126</w:t>
            </w:r>
          </w:p>
        </w:tc>
      </w:tr>
      <w:tr w:rsidR="00031E56" w14:paraId="7D6358AE" w14:textId="77777777" w:rsidTr="006D6C5F">
        <w:trPr>
          <w:trHeight w:val="435"/>
        </w:trPr>
        <w:tc>
          <w:tcPr>
            <w:tcW w:w="2498" w:type="dxa"/>
            <w:vMerge/>
            <w:vAlign w:val="center"/>
          </w:tcPr>
          <w:p w14:paraId="04D6C7D5" w14:textId="77777777" w:rsidR="00031E56" w:rsidRPr="009764C3" w:rsidRDefault="00031E56" w:rsidP="006D6C5F">
            <w:pPr>
              <w:pStyle w:val="Folgeabsatz"/>
              <w:ind w:firstLine="0"/>
              <w:jc w:val="left"/>
              <w:rPr>
                <w:b/>
                <w:noProof/>
              </w:rPr>
            </w:pPr>
          </w:p>
        </w:tc>
        <w:tc>
          <w:tcPr>
            <w:tcW w:w="1172" w:type="dxa"/>
            <w:vAlign w:val="center"/>
          </w:tcPr>
          <w:p w14:paraId="3EBCDB52" w14:textId="69D8FD55"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E36A151" w14:textId="2650245A" w:rsidR="00031E56" w:rsidRDefault="00031E56" w:rsidP="006D6C5F">
            <w:pPr>
              <w:pStyle w:val="Folgeabsatz"/>
              <w:ind w:firstLine="0"/>
              <w:jc w:val="center"/>
              <w:rPr>
                <w:noProof/>
              </w:rPr>
            </w:pPr>
            <w:r>
              <w:rPr>
                <w:noProof/>
              </w:rPr>
              <w:t>0,825</w:t>
            </w:r>
          </w:p>
        </w:tc>
        <w:tc>
          <w:tcPr>
            <w:tcW w:w="900" w:type="dxa"/>
            <w:vAlign w:val="center"/>
          </w:tcPr>
          <w:p w14:paraId="40D79A09" w14:textId="16338B2A" w:rsidR="00031E56" w:rsidRDefault="00031E56" w:rsidP="006D6C5F">
            <w:pPr>
              <w:pStyle w:val="Folgeabsatz"/>
              <w:ind w:firstLine="0"/>
              <w:jc w:val="center"/>
              <w:rPr>
                <w:noProof/>
              </w:rPr>
            </w:pPr>
            <w:r>
              <w:rPr>
                <w:noProof/>
              </w:rPr>
              <w:t>0,646</w:t>
            </w:r>
          </w:p>
        </w:tc>
        <w:tc>
          <w:tcPr>
            <w:tcW w:w="1491" w:type="dxa"/>
            <w:vAlign w:val="center"/>
          </w:tcPr>
          <w:p w14:paraId="2A3D1D9E" w14:textId="1EC1D1F6" w:rsidR="00031E56" w:rsidRDefault="00031E56" w:rsidP="006D6C5F">
            <w:pPr>
              <w:pStyle w:val="Folgeabsatz"/>
              <w:ind w:firstLine="0"/>
              <w:jc w:val="center"/>
              <w:rPr>
                <w:noProof/>
              </w:rPr>
            </w:pPr>
            <w:r>
              <w:rPr>
                <w:noProof/>
              </w:rPr>
              <w:t>0,400</w:t>
            </w:r>
          </w:p>
        </w:tc>
        <w:tc>
          <w:tcPr>
            <w:tcW w:w="1301" w:type="dxa"/>
            <w:vAlign w:val="center"/>
          </w:tcPr>
          <w:p w14:paraId="05A601C8" w14:textId="0A4A4919" w:rsidR="00031E56" w:rsidRDefault="00031E56" w:rsidP="006D6C5F">
            <w:pPr>
              <w:pStyle w:val="Folgeabsatz"/>
              <w:ind w:firstLine="0"/>
              <w:jc w:val="center"/>
              <w:rPr>
                <w:noProof/>
              </w:rPr>
            </w:pPr>
            <w:r>
              <w:rPr>
                <w:noProof/>
              </w:rPr>
              <w:t>0,425</w:t>
            </w:r>
          </w:p>
        </w:tc>
        <w:tc>
          <w:tcPr>
            <w:tcW w:w="1186" w:type="dxa"/>
            <w:vAlign w:val="center"/>
          </w:tcPr>
          <w:p w14:paraId="4C9EFECB" w14:textId="5EE2FA37" w:rsidR="00031E56" w:rsidRDefault="00031E56" w:rsidP="006D6C5F">
            <w:pPr>
              <w:pStyle w:val="Folgeabsatz"/>
              <w:ind w:firstLine="0"/>
              <w:jc w:val="center"/>
              <w:rPr>
                <w:noProof/>
              </w:rPr>
            </w:pPr>
            <w:r>
              <w:rPr>
                <w:noProof/>
              </w:rPr>
              <w:t>1,225</w:t>
            </w:r>
          </w:p>
        </w:tc>
      </w:tr>
      <w:tr w:rsidR="00031E56" w14:paraId="4E1DA442" w14:textId="77777777" w:rsidTr="006D6C5F">
        <w:trPr>
          <w:trHeight w:val="401"/>
        </w:trPr>
        <w:tc>
          <w:tcPr>
            <w:tcW w:w="2498" w:type="dxa"/>
            <w:vMerge w:val="restart"/>
            <w:vAlign w:val="center"/>
          </w:tcPr>
          <w:p w14:paraId="674E1035" w14:textId="24B8BE32" w:rsidR="00031E56" w:rsidRPr="009764C3" w:rsidRDefault="00031E56" w:rsidP="006D6C5F">
            <w:pPr>
              <w:pStyle w:val="Folgeabsatz"/>
              <w:ind w:firstLine="0"/>
              <w:jc w:val="left"/>
              <w:rPr>
                <w:b/>
                <w:noProof/>
              </w:rPr>
            </w:pPr>
            <w:r w:rsidRPr="009764C3">
              <w:rPr>
                <w:b/>
                <w:noProof/>
              </w:rPr>
              <w:t>Steuerbarkeit</w:t>
            </w:r>
          </w:p>
        </w:tc>
        <w:tc>
          <w:tcPr>
            <w:tcW w:w="1172" w:type="dxa"/>
            <w:shd w:val="clear" w:color="auto" w:fill="D9D9D9" w:themeFill="background1" w:themeFillShade="D9"/>
            <w:vAlign w:val="center"/>
          </w:tcPr>
          <w:p w14:paraId="38D0AAFA" w14:textId="24B3148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83C1DF9" w14:textId="088AA17E" w:rsidR="00031E56" w:rsidRDefault="00031E56" w:rsidP="006D6C5F">
            <w:pPr>
              <w:pStyle w:val="Folgeabsatz"/>
              <w:ind w:firstLine="0"/>
              <w:jc w:val="center"/>
              <w:rPr>
                <w:noProof/>
              </w:rPr>
            </w:pPr>
            <w:r>
              <w:rPr>
                <w:noProof/>
              </w:rPr>
              <w:t>-0,286</w:t>
            </w:r>
          </w:p>
        </w:tc>
        <w:tc>
          <w:tcPr>
            <w:tcW w:w="900" w:type="dxa"/>
            <w:shd w:val="clear" w:color="auto" w:fill="D9D9D9" w:themeFill="background1" w:themeFillShade="D9"/>
            <w:vAlign w:val="center"/>
          </w:tcPr>
          <w:p w14:paraId="7556BB89" w14:textId="0156F0A0" w:rsidR="00031E56" w:rsidRDefault="00031E56" w:rsidP="006D6C5F">
            <w:pPr>
              <w:pStyle w:val="Folgeabsatz"/>
              <w:ind w:firstLine="0"/>
              <w:jc w:val="center"/>
              <w:rPr>
                <w:noProof/>
              </w:rPr>
            </w:pPr>
            <w:r>
              <w:rPr>
                <w:noProof/>
              </w:rPr>
              <w:t>0,488</w:t>
            </w:r>
          </w:p>
        </w:tc>
        <w:tc>
          <w:tcPr>
            <w:tcW w:w="1491" w:type="dxa"/>
            <w:shd w:val="clear" w:color="auto" w:fill="D9D9D9" w:themeFill="background1" w:themeFillShade="D9"/>
            <w:vAlign w:val="center"/>
          </w:tcPr>
          <w:p w14:paraId="1B656E0F" w14:textId="52764C46" w:rsidR="00031E56" w:rsidRDefault="00031E56" w:rsidP="006D6C5F">
            <w:pPr>
              <w:pStyle w:val="Folgeabsatz"/>
              <w:ind w:firstLine="0"/>
              <w:jc w:val="center"/>
              <w:rPr>
                <w:noProof/>
              </w:rPr>
            </w:pPr>
            <w:r>
              <w:rPr>
                <w:noProof/>
              </w:rPr>
              <w:t>0,361</w:t>
            </w:r>
          </w:p>
        </w:tc>
        <w:tc>
          <w:tcPr>
            <w:tcW w:w="1301" w:type="dxa"/>
            <w:shd w:val="clear" w:color="auto" w:fill="D9D9D9" w:themeFill="background1" w:themeFillShade="D9"/>
            <w:vAlign w:val="center"/>
          </w:tcPr>
          <w:p w14:paraId="1D3BEF85" w14:textId="0297ADA9" w:rsidR="00031E56" w:rsidRDefault="00031E56" w:rsidP="006D6C5F">
            <w:pPr>
              <w:pStyle w:val="Folgeabsatz"/>
              <w:ind w:firstLine="0"/>
              <w:jc w:val="center"/>
              <w:rPr>
                <w:noProof/>
              </w:rPr>
            </w:pPr>
            <w:r>
              <w:rPr>
                <w:noProof/>
              </w:rPr>
              <w:t>-0,647</w:t>
            </w:r>
          </w:p>
        </w:tc>
        <w:tc>
          <w:tcPr>
            <w:tcW w:w="1186" w:type="dxa"/>
            <w:shd w:val="clear" w:color="auto" w:fill="D9D9D9" w:themeFill="background1" w:themeFillShade="D9"/>
            <w:vAlign w:val="center"/>
          </w:tcPr>
          <w:p w14:paraId="1F609264" w14:textId="0FEDD29C" w:rsidR="00031E56" w:rsidRDefault="00031E56" w:rsidP="006D6C5F">
            <w:pPr>
              <w:pStyle w:val="Folgeabsatz"/>
              <w:ind w:firstLine="0"/>
              <w:jc w:val="center"/>
              <w:rPr>
                <w:noProof/>
              </w:rPr>
            </w:pPr>
            <w:r>
              <w:rPr>
                <w:noProof/>
              </w:rPr>
              <w:t>0,076</w:t>
            </w:r>
          </w:p>
        </w:tc>
      </w:tr>
      <w:tr w:rsidR="00031E56" w14:paraId="66704CF2" w14:textId="77777777" w:rsidTr="006D6C5F">
        <w:trPr>
          <w:trHeight w:val="435"/>
        </w:trPr>
        <w:tc>
          <w:tcPr>
            <w:tcW w:w="2498" w:type="dxa"/>
            <w:vMerge/>
            <w:vAlign w:val="center"/>
          </w:tcPr>
          <w:p w14:paraId="18ABB175" w14:textId="77777777" w:rsidR="00031E56" w:rsidRPr="009764C3" w:rsidRDefault="00031E56" w:rsidP="006D6C5F">
            <w:pPr>
              <w:pStyle w:val="Folgeabsatz"/>
              <w:ind w:firstLine="0"/>
              <w:jc w:val="left"/>
              <w:rPr>
                <w:b/>
                <w:noProof/>
              </w:rPr>
            </w:pPr>
          </w:p>
        </w:tc>
        <w:tc>
          <w:tcPr>
            <w:tcW w:w="1172" w:type="dxa"/>
            <w:vAlign w:val="center"/>
          </w:tcPr>
          <w:p w14:paraId="0DC3A4B5" w14:textId="05284344"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25926702" w14:textId="6B8F5FBE" w:rsidR="00031E56" w:rsidRDefault="00031E56" w:rsidP="006D6C5F">
            <w:pPr>
              <w:pStyle w:val="Folgeabsatz"/>
              <w:ind w:firstLine="0"/>
              <w:jc w:val="center"/>
              <w:rPr>
                <w:noProof/>
              </w:rPr>
            </w:pPr>
            <w:r>
              <w:rPr>
                <w:noProof/>
              </w:rPr>
              <w:t>0,475</w:t>
            </w:r>
          </w:p>
        </w:tc>
        <w:tc>
          <w:tcPr>
            <w:tcW w:w="900" w:type="dxa"/>
            <w:vAlign w:val="center"/>
          </w:tcPr>
          <w:p w14:paraId="7C86747D" w14:textId="526E793D" w:rsidR="00031E56" w:rsidRDefault="00031E56" w:rsidP="006D6C5F">
            <w:pPr>
              <w:pStyle w:val="Folgeabsatz"/>
              <w:ind w:firstLine="0"/>
              <w:jc w:val="center"/>
              <w:rPr>
                <w:noProof/>
              </w:rPr>
            </w:pPr>
            <w:r>
              <w:rPr>
                <w:noProof/>
              </w:rPr>
              <w:t>0,953</w:t>
            </w:r>
          </w:p>
        </w:tc>
        <w:tc>
          <w:tcPr>
            <w:tcW w:w="1491" w:type="dxa"/>
            <w:vAlign w:val="center"/>
          </w:tcPr>
          <w:p w14:paraId="4D2FEB87" w14:textId="0CA09E71" w:rsidR="00031E56" w:rsidRDefault="00031E56" w:rsidP="006D6C5F">
            <w:pPr>
              <w:pStyle w:val="Folgeabsatz"/>
              <w:ind w:firstLine="0"/>
              <w:jc w:val="center"/>
              <w:rPr>
                <w:noProof/>
              </w:rPr>
            </w:pPr>
            <w:r>
              <w:rPr>
                <w:noProof/>
              </w:rPr>
              <w:t>0,591</w:t>
            </w:r>
          </w:p>
        </w:tc>
        <w:tc>
          <w:tcPr>
            <w:tcW w:w="1301" w:type="dxa"/>
            <w:vAlign w:val="center"/>
          </w:tcPr>
          <w:p w14:paraId="426B674B" w14:textId="30422E3C" w:rsidR="00031E56" w:rsidRDefault="00031E56" w:rsidP="006D6C5F">
            <w:pPr>
              <w:pStyle w:val="Folgeabsatz"/>
              <w:ind w:firstLine="0"/>
              <w:jc w:val="center"/>
              <w:rPr>
                <w:noProof/>
              </w:rPr>
            </w:pPr>
            <w:r>
              <w:rPr>
                <w:noProof/>
              </w:rPr>
              <w:t>-0,116</w:t>
            </w:r>
          </w:p>
        </w:tc>
        <w:tc>
          <w:tcPr>
            <w:tcW w:w="1186" w:type="dxa"/>
            <w:vAlign w:val="center"/>
          </w:tcPr>
          <w:p w14:paraId="2D668C80" w14:textId="75F478A7" w:rsidR="00031E56" w:rsidRDefault="00031E56" w:rsidP="006D6C5F">
            <w:pPr>
              <w:pStyle w:val="Folgeabsatz"/>
              <w:ind w:firstLine="0"/>
              <w:jc w:val="center"/>
              <w:rPr>
                <w:noProof/>
              </w:rPr>
            </w:pPr>
            <w:r>
              <w:rPr>
                <w:noProof/>
              </w:rPr>
              <w:t>1,066</w:t>
            </w:r>
          </w:p>
        </w:tc>
      </w:tr>
      <w:tr w:rsidR="00031E56" w14:paraId="43A0B9D8" w14:textId="77777777" w:rsidTr="006D6C5F">
        <w:trPr>
          <w:trHeight w:val="435"/>
        </w:trPr>
        <w:tc>
          <w:tcPr>
            <w:tcW w:w="2498" w:type="dxa"/>
            <w:vMerge w:val="restart"/>
            <w:vAlign w:val="center"/>
          </w:tcPr>
          <w:p w14:paraId="1A6E3715" w14:textId="5E653A8F" w:rsidR="00031E56" w:rsidRPr="009764C3" w:rsidRDefault="00031E56" w:rsidP="006D6C5F">
            <w:pPr>
              <w:pStyle w:val="Folgeabsatz"/>
              <w:ind w:firstLine="0"/>
              <w:jc w:val="left"/>
              <w:rPr>
                <w:b/>
                <w:noProof/>
              </w:rPr>
            </w:pPr>
            <w:r w:rsidRPr="009764C3">
              <w:rPr>
                <w:b/>
                <w:noProof/>
              </w:rPr>
              <w:t>Stimulation</w:t>
            </w:r>
          </w:p>
        </w:tc>
        <w:tc>
          <w:tcPr>
            <w:tcW w:w="1172" w:type="dxa"/>
            <w:shd w:val="clear" w:color="auto" w:fill="D9D9D9" w:themeFill="background1" w:themeFillShade="D9"/>
            <w:vAlign w:val="center"/>
          </w:tcPr>
          <w:p w14:paraId="1143E484" w14:textId="74A92A3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74A26528" w14:textId="54B8D805" w:rsidR="00031E56" w:rsidRDefault="00031E56" w:rsidP="006D6C5F">
            <w:pPr>
              <w:pStyle w:val="Folgeabsatz"/>
              <w:ind w:firstLine="0"/>
              <w:jc w:val="center"/>
              <w:rPr>
                <w:noProof/>
              </w:rPr>
            </w:pPr>
            <w:r>
              <w:rPr>
                <w:noProof/>
              </w:rPr>
              <w:t>0,786</w:t>
            </w:r>
          </w:p>
        </w:tc>
        <w:tc>
          <w:tcPr>
            <w:tcW w:w="900" w:type="dxa"/>
            <w:shd w:val="clear" w:color="auto" w:fill="D9D9D9" w:themeFill="background1" w:themeFillShade="D9"/>
            <w:vAlign w:val="center"/>
          </w:tcPr>
          <w:p w14:paraId="150F9B22" w14:textId="7F59ECA8" w:rsidR="00031E56" w:rsidRDefault="00031E56" w:rsidP="006D6C5F">
            <w:pPr>
              <w:pStyle w:val="Folgeabsatz"/>
              <w:ind w:firstLine="0"/>
              <w:jc w:val="center"/>
              <w:rPr>
                <w:noProof/>
              </w:rPr>
            </w:pPr>
            <w:r>
              <w:rPr>
                <w:noProof/>
              </w:rPr>
              <w:t>0,835</w:t>
            </w:r>
          </w:p>
        </w:tc>
        <w:tc>
          <w:tcPr>
            <w:tcW w:w="1491" w:type="dxa"/>
            <w:shd w:val="clear" w:color="auto" w:fill="D9D9D9" w:themeFill="background1" w:themeFillShade="D9"/>
            <w:vAlign w:val="center"/>
          </w:tcPr>
          <w:p w14:paraId="12BF1489" w14:textId="1F58F166" w:rsidR="00031E56" w:rsidRDefault="00031E56" w:rsidP="006D6C5F">
            <w:pPr>
              <w:pStyle w:val="Folgeabsatz"/>
              <w:ind w:firstLine="0"/>
              <w:jc w:val="center"/>
              <w:rPr>
                <w:noProof/>
              </w:rPr>
            </w:pPr>
            <w:r>
              <w:rPr>
                <w:noProof/>
              </w:rPr>
              <w:t>0,618</w:t>
            </w:r>
          </w:p>
        </w:tc>
        <w:tc>
          <w:tcPr>
            <w:tcW w:w="1301" w:type="dxa"/>
            <w:shd w:val="clear" w:color="auto" w:fill="D9D9D9" w:themeFill="background1" w:themeFillShade="D9"/>
            <w:vAlign w:val="center"/>
          </w:tcPr>
          <w:p w14:paraId="4783938D" w14:textId="31B57694" w:rsidR="00031E56" w:rsidRDefault="00031E56" w:rsidP="006D6C5F">
            <w:pPr>
              <w:pStyle w:val="Folgeabsatz"/>
              <w:ind w:firstLine="0"/>
              <w:jc w:val="center"/>
              <w:rPr>
                <w:noProof/>
              </w:rPr>
            </w:pPr>
            <w:r>
              <w:rPr>
                <w:noProof/>
              </w:rPr>
              <w:t>0,168</w:t>
            </w:r>
          </w:p>
        </w:tc>
        <w:tc>
          <w:tcPr>
            <w:tcW w:w="1186" w:type="dxa"/>
            <w:shd w:val="clear" w:color="auto" w:fill="D9D9D9" w:themeFill="background1" w:themeFillShade="D9"/>
            <w:vAlign w:val="center"/>
          </w:tcPr>
          <w:p w14:paraId="1DC06283" w14:textId="3134D75D" w:rsidR="00031E56" w:rsidRDefault="00031E56" w:rsidP="006D6C5F">
            <w:pPr>
              <w:pStyle w:val="Folgeabsatz"/>
              <w:ind w:firstLine="0"/>
              <w:jc w:val="center"/>
              <w:rPr>
                <w:noProof/>
              </w:rPr>
            </w:pPr>
            <w:r>
              <w:rPr>
                <w:noProof/>
              </w:rPr>
              <w:t>1,404</w:t>
            </w:r>
          </w:p>
        </w:tc>
      </w:tr>
      <w:tr w:rsidR="00031E56" w14:paraId="67BD7A72" w14:textId="77777777" w:rsidTr="006D6C5F">
        <w:trPr>
          <w:trHeight w:val="435"/>
        </w:trPr>
        <w:tc>
          <w:tcPr>
            <w:tcW w:w="2498" w:type="dxa"/>
            <w:vMerge/>
            <w:vAlign w:val="center"/>
          </w:tcPr>
          <w:p w14:paraId="1DB0B923" w14:textId="77777777" w:rsidR="00031E56" w:rsidRPr="009764C3" w:rsidRDefault="00031E56" w:rsidP="006D6C5F">
            <w:pPr>
              <w:pStyle w:val="Folgeabsatz"/>
              <w:ind w:firstLine="0"/>
              <w:jc w:val="left"/>
              <w:rPr>
                <w:b/>
                <w:noProof/>
              </w:rPr>
            </w:pPr>
          </w:p>
        </w:tc>
        <w:tc>
          <w:tcPr>
            <w:tcW w:w="1172" w:type="dxa"/>
            <w:vAlign w:val="center"/>
          </w:tcPr>
          <w:p w14:paraId="1FBB22B2" w14:textId="18C6829D"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92EDC3B" w14:textId="7658EE10" w:rsidR="00031E56" w:rsidRDefault="00031E56" w:rsidP="006D6C5F">
            <w:pPr>
              <w:pStyle w:val="Folgeabsatz"/>
              <w:ind w:firstLine="0"/>
              <w:jc w:val="center"/>
              <w:rPr>
                <w:noProof/>
              </w:rPr>
            </w:pPr>
            <w:r>
              <w:rPr>
                <w:noProof/>
              </w:rPr>
              <w:t>1,125</w:t>
            </w:r>
          </w:p>
        </w:tc>
        <w:tc>
          <w:tcPr>
            <w:tcW w:w="900" w:type="dxa"/>
            <w:vAlign w:val="center"/>
          </w:tcPr>
          <w:p w14:paraId="45C3ADE8" w14:textId="442C400B" w:rsidR="00031E56" w:rsidRDefault="00031E56" w:rsidP="006D6C5F">
            <w:pPr>
              <w:pStyle w:val="Folgeabsatz"/>
              <w:ind w:firstLine="0"/>
              <w:jc w:val="center"/>
              <w:rPr>
                <w:noProof/>
              </w:rPr>
            </w:pPr>
            <w:r>
              <w:rPr>
                <w:noProof/>
              </w:rPr>
              <w:t>0,626</w:t>
            </w:r>
          </w:p>
        </w:tc>
        <w:tc>
          <w:tcPr>
            <w:tcW w:w="1491" w:type="dxa"/>
            <w:vAlign w:val="center"/>
          </w:tcPr>
          <w:p w14:paraId="7EF37B63" w14:textId="3A8DC1E8" w:rsidR="00031E56" w:rsidRDefault="00031E56" w:rsidP="006D6C5F">
            <w:pPr>
              <w:pStyle w:val="Folgeabsatz"/>
              <w:ind w:firstLine="0"/>
              <w:jc w:val="center"/>
              <w:rPr>
                <w:noProof/>
              </w:rPr>
            </w:pPr>
            <w:r>
              <w:rPr>
                <w:noProof/>
              </w:rPr>
              <w:t>0,388</w:t>
            </w:r>
          </w:p>
        </w:tc>
        <w:tc>
          <w:tcPr>
            <w:tcW w:w="1301" w:type="dxa"/>
            <w:vAlign w:val="center"/>
          </w:tcPr>
          <w:p w14:paraId="5DD18A8F" w14:textId="3EC59C19" w:rsidR="00031E56" w:rsidRDefault="00031E56" w:rsidP="006D6C5F">
            <w:pPr>
              <w:pStyle w:val="Folgeabsatz"/>
              <w:ind w:firstLine="0"/>
              <w:jc w:val="center"/>
              <w:rPr>
                <w:noProof/>
              </w:rPr>
            </w:pPr>
            <w:r>
              <w:rPr>
                <w:noProof/>
              </w:rPr>
              <w:t>0,737</w:t>
            </w:r>
          </w:p>
        </w:tc>
        <w:tc>
          <w:tcPr>
            <w:tcW w:w="1186" w:type="dxa"/>
            <w:vAlign w:val="center"/>
          </w:tcPr>
          <w:p w14:paraId="4ABD8B0E" w14:textId="3E02479E" w:rsidR="00031E56" w:rsidRDefault="00031E56" w:rsidP="006D6C5F">
            <w:pPr>
              <w:pStyle w:val="Folgeabsatz"/>
              <w:ind w:firstLine="0"/>
              <w:jc w:val="center"/>
              <w:rPr>
                <w:noProof/>
              </w:rPr>
            </w:pPr>
            <w:r>
              <w:rPr>
                <w:noProof/>
              </w:rPr>
              <w:t>1,513</w:t>
            </w:r>
          </w:p>
        </w:tc>
      </w:tr>
      <w:tr w:rsidR="00031E56" w14:paraId="02C39836" w14:textId="77777777" w:rsidTr="006D6C5F">
        <w:trPr>
          <w:trHeight w:val="435"/>
        </w:trPr>
        <w:tc>
          <w:tcPr>
            <w:tcW w:w="2498" w:type="dxa"/>
            <w:vMerge w:val="restart"/>
            <w:vAlign w:val="center"/>
          </w:tcPr>
          <w:p w14:paraId="447362AD" w14:textId="31777260" w:rsidR="00031E56" w:rsidRPr="009764C3" w:rsidRDefault="00031E56" w:rsidP="006D6C5F">
            <w:pPr>
              <w:pStyle w:val="Folgeabsatz"/>
              <w:ind w:firstLine="0"/>
              <w:jc w:val="left"/>
              <w:rPr>
                <w:b/>
                <w:noProof/>
              </w:rPr>
            </w:pPr>
            <w:r w:rsidRPr="009764C3">
              <w:rPr>
                <w:b/>
                <w:noProof/>
              </w:rPr>
              <w:t>Originialität</w:t>
            </w:r>
          </w:p>
        </w:tc>
        <w:tc>
          <w:tcPr>
            <w:tcW w:w="1172" w:type="dxa"/>
            <w:shd w:val="clear" w:color="auto" w:fill="D9D9D9" w:themeFill="background1" w:themeFillShade="D9"/>
            <w:vAlign w:val="center"/>
          </w:tcPr>
          <w:p w14:paraId="199D5872" w14:textId="250B0BC7"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4456DFD6" w14:textId="52442A62" w:rsidR="00031E56" w:rsidRDefault="00031E56" w:rsidP="006D6C5F">
            <w:pPr>
              <w:pStyle w:val="Folgeabsatz"/>
              <w:ind w:firstLine="0"/>
              <w:jc w:val="center"/>
              <w:rPr>
                <w:noProof/>
              </w:rPr>
            </w:pPr>
            <w:r>
              <w:rPr>
                <w:noProof/>
              </w:rPr>
              <w:t>1,071</w:t>
            </w:r>
          </w:p>
        </w:tc>
        <w:tc>
          <w:tcPr>
            <w:tcW w:w="900" w:type="dxa"/>
            <w:shd w:val="clear" w:color="auto" w:fill="D9D9D9" w:themeFill="background1" w:themeFillShade="D9"/>
            <w:vAlign w:val="center"/>
          </w:tcPr>
          <w:p w14:paraId="53D5E716" w14:textId="37D8F4A0" w:rsidR="00031E56" w:rsidRDefault="00031E56" w:rsidP="006D6C5F">
            <w:pPr>
              <w:pStyle w:val="Folgeabsatz"/>
              <w:ind w:firstLine="0"/>
              <w:jc w:val="center"/>
              <w:rPr>
                <w:noProof/>
              </w:rPr>
            </w:pPr>
            <w:r>
              <w:rPr>
                <w:noProof/>
              </w:rPr>
              <w:t>0,624</w:t>
            </w:r>
          </w:p>
        </w:tc>
        <w:tc>
          <w:tcPr>
            <w:tcW w:w="1491" w:type="dxa"/>
            <w:shd w:val="clear" w:color="auto" w:fill="D9D9D9" w:themeFill="background1" w:themeFillShade="D9"/>
            <w:vAlign w:val="center"/>
          </w:tcPr>
          <w:p w14:paraId="500F28BC" w14:textId="32E027C9" w:rsidR="00031E56" w:rsidRDefault="00031E56" w:rsidP="006D6C5F">
            <w:pPr>
              <w:pStyle w:val="Folgeabsatz"/>
              <w:ind w:firstLine="0"/>
              <w:jc w:val="center"/>
              <w:rPr>
                <w:noProof/>
              </w:rPr>
            </w:pPr>
            <w:r>
              <w:rPr>
                <w:noProof/>
              </w:rPr>
              <w:t>0,463</w:t>
            </w:r>
          </w:p>
        </w:tc>
        <w:tc>
          <w:tcPr>
            <w:tcW w:w="1301" w:type="dxa"/>
            <w:shd w:val="clear" w:color="auto" w:fill="D9D9D9" w:themeFill="background1" w:themeFillShade="D9"/>
            <w:vAlign w:val="center"/>
          </w:tcPr>
          <w:p w14:paraId="709A83CB" w14:textId="7B5DE643" w:rsidR="00031E56" w:rsidRDefault="00031E56" w:rsidP="006D6C5F">
            <w:pPr>
              <w:pStyle w:val="Folgeabsatz"/>
              <w:ind w:firstLine="0"/>
              <w:jc w:val="center"/>
              <w:rPr>
                <w:noProof/>
              </w:rPr>
            </w:pPr>
            <w:r>
              <w:rPr>
                <w:noProof/>
              </w:rPr>
              <w:t>0,609</w:t>
            </w:r>
          </w:p>
        </w:tc>
        <w:tc>
          <w:tcPr>
            <w:tcW w:w="1186" w:type="dxa"/>
            <w:shd w:val="clear" w:color="auto" w:fill="D9D9D9" w:themeFill="background1" w:themeFillShade="D9"/>
            <w:vAlign w:val="center"/>
          </w:tcPr>
          <w:p w14:paraId="72BEF83B" w14:textId="5C577FF7" w:rsidR="00031E56" w:rsidRDefault="00031E56" w:rsidP="006D6C5F">
            <w:pPr>
              <w:pStyle w:val="Folgeabsatz"/>
              <w:ind w:firstLine="0"/>
              <w:jc w:val="center"/>
              <w:rPr>
                <w:noProof/>
              </w:rPr>
            </w:pPr>
            <w:r>
              <w:rPr>
                <w:noProof/>
              </w:rPr>
              <w:t>1,534</w:t>
            </w:r>
          </w:p>
        </w:tc>
      </w:tr>
      <w:tr w:rsidR="00031E56" w14:paraId="1C312953" w14:textId="77777777" w:rsidTr="006D6C5F">
        <w:trPr>
          <w:trHeight w:val="435"/>
        </w:trPr>
        <w:tc>
          <w:tcPr>
            <w:tcW w:w="2498" w:type="dxa"/>
            <w:vMerge/>
            <w:vAlign w:val="center"/>
          </w:tcPr>
          <w:p w14:paraId="644FB666" w14:textId="77777777" w:rsidR="00031E56" w:rsidRPr="009764C3" w:rsidRDefault="00031E56" w:rsidP="00A74850">
            <w:pPr>
              <w:pStyle w:val="Folgeabsatz"/>
              <w:ind w:firstLine="0"/>
              <w:rPr>
                <w:b/>
                <w:noProof/>
              </w:rPr>
            </w:pPr>
          </w:p>
        </w:tc>
        <w:tc>
          <w:tcPr>
            <w:tcW w:w="1172" w:type="dxa"/>
            <w:vAlign w:val="center"/>
          </w:tcPr>
          <w:p w14:paraId="6115666E" w14:textId="33CF94BB"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D078213" w14:textId="4CB1C756" w:rsidR="00031E56" w:rsidRDefault="00031E56" w:rsidP="006D6C5F">
            <w:pPr>
              <w:pStyle w:val="Folgeabsatz"/>
              <w:ind w:firstLine="0"/>
              <w:jc w:val="center"/>
              <w:rPr>
                <w:noProof/>
              </w:rPr>
            </w:pPr>
            <w:r>
              <w:rPr>
                <w:noProof/>
              </w:rPr>
              <w:t>1,475</w:t>
            </w:r>
          </w:p>
        </w:tc>
        <w:tc>
          <w:tcPr>
            <w:tcW w:w="900" w:type="dxa"/>
            <w:vAlign w:val="center"/>
          </w:tcPr>
          <w:p w14:paraId="7415CCE5" w14:textId="70A1C42E" w:rsidR="00031E56" w:rsidRDefault="00031E56" w:rsidP="006D6C5F">
            <w:pPr>
              <w:pStyle w:val="Folgeabsatz"/>
              <w:ind w:firstLine="0"/>
              <w:jc w:val="center"/>
              <w:rPr>
                <w:noProof/>
              </w:rPr>
            </w:pPr>
            <w:r>
              <w:rPr>
                <w:noProof/>
              </w:rPr>
              <w:t>0,702</w:t>
            </w:r>
          </w:p>
        </w:tc>
        <w:tc>
          <w:tcPr>
            <w:tcW w:w="1491" w:type="dxa"/>
            <w:vAlign w:val="center"/>
          </w:tcPr>
          <w:p w14:paraId="03625DAA" w14:textId="6B54B905" w:rsidR="00031E56" w:rsidRDefault="00031E56" w:rsidP="006D6C5F">
            <w:pPr>
              <w:pStyle w:val="Folgeabsatz"/>
              <w:ind w:firstLine="0"/>
              <w:jc w:val="center"/>
              <w:rPr>
                <w:noProof/>
              </w:rPr>
            </w:pPr>
            <w:r>
              <w:rPr>
                <w:noProof/>
              </w:rPr>
              <w:t>0,435</w:t>
            </w:r>
          </w:p>
        </w:tc>
        <w:tc>
          <w:tcPr>
            <w:tcW w:w="1301" w:type="dxa"/>
            <w:vAlign w:val="center"/>
          </w:tcPr>
          <w:p w14:paraId="6FAFE898" w14:textId="78825EBF" w:rsidR="00031E56" w:rsidRDefault="00031E56" w:rsidP="006D6C5F">
            <w:pPr>
              <w:pStyle w:val="Folgeabsatz"/>
              <w:ind w:firstLine="0"/>
              <w:jc w:val="center"/>
              <w:rPr>
                <w:noProof/>
              </w:rPr>
            </w:pPr>
            <w:r>
              <w:rPr>
                <w:noProof/>
              </w:rPr>
              <w:t>1,040</w:t>
            </w:r>
          </w:p>
        </w:tc>
        <w:tc>
          <w:tcPr>
            <w:tcW w:w="1186" w:type="dxa"/>
            <w:vAlign w:val="center"/>
          </w:tcPr>
          <w:p w14:paraId="4A7B0501" w14:textId="3C79CA3C" w:rsidR="00031E56" w:rsidRDefault="00031E56" w:rsidP="006D6C5F">
            <w:pPr>
              <w:pStyle w:val="Folgeabsatz"/>
              <w:keepNext/>
              <w:ind w:firstLine="0"/>
              <w:jc w:val="center"/>
              <w:rPr>
                <w:noProof/>
              </w:rPr>
            </w:pPr>
            <w:r>
              <w:rPr>
                <w:noProof/>
              </w:rPr>
              <w:t>1,910</w:t>
            </w:r>
          </w:p>
        </w:tc>
      </w:tr>
    </w:tbl>
    <w:p w14:paraId="16131BCB" w14:textId="77777777" w:rsidR="007971C0" w:rsidRDefault="007971C0" w:rsidP="00A74850">
      <w:pPr>
        <w:pStyle w:val="Folgeabsatz"/>
        <w:rPr>
          <w:noProof/>
        </w:rPr>
      </w:pPr>
    </w:p>
    <w:p w14:paraId="761DE9CC" w14:textId="77777777" w:rsidR="007971C0" w:rsidRDefault="007971C0" w:rsidP="00A74850">
      <w:pPr>
        <w:pStyle w:val="Folgeabsatz"/>
        <w:rPr>
          <w:noProof/>
        </w:rPr>
      </w:pPr>
    </w:p>
    <w:p w14:paraId="7141155A" w14:textId="256F34F8" w:rsidR="00A01380" w:rsidRDefault="00A01380" w:rsidP="00A74850">
      <w:pPr>
        <w:pStyle w:val="Folgeabsatz"/>
        <w:rPr>
          <w:noProof/>
        </w:rPr>
      </w:pPr>
      <w:r>
        <w:rPr>
          <w:noProof/>
        </w:rPr>
        <w:lastRenderedPageBreak/>
        <w:t xml:space="preserve">Betrachtet man die Ergebnisse des NASA TLX sowie des UEQ gemeinsam, so kann prinzipiell kein Unterschied im Spielspaß zwischen der sporterfahreren und der sportunerfahreren Gruppe festgestellt werdenn. Tendenziell macht es jedoch den Eindruck, als hätte Gruppe 2 etwas mehr Spaß daran gefunden. </w:t>
      </w:r>
      <w:bookmarkStart w:id="818" w:name="_GoBack"/>
      <w:bookmarkEnd w:id="818"/>
    </w:p>
    <w:p w14:paraId="7377586B" w14:textId="5912F9D8" w:rsidR="00F0270A" w:rsidRDefault="00B14CE9" w:rsidP="00BD656C">
      <w:pPr>
        <w:pStyle w:val="berschrift1"/>
        <w:rPr>
          <w:lang w:eastAsia="en-US"/>
        </w:rPr>
      </w:pPr>
      <w:bookmarkStart w:id="819" w:name="_Toc502322113"/>
      <w:r>
        <w:rPr>
          <w:lang w:eastAsia="en-US"/>
        </w:rPr>
        <w:t>Diskussion</w:t>
      </w:r>
      <w:bookmarkEnd w:id="819"/>
    </w:p>
    <w:p w14:paraId="55A04178" w14:textId="0D503B77" w:rsidR="00BD656C" w:rsidRDefault="00B14CE9" w:rsidP="00BD656C">
      <w:pPr>
        <w:rPr>
          <w:lang w:eastAsia="en-US"/>
        </w:rPr>
      </w:pPr>
      <w:r>
        <w:rPr>
          <w:lang w:eastAsia="en-US"/>
        </w:rPr>
        <w:t xml:space="preserve">Nach der Auswertung der Daten und ihrer Untersuchung auf signifikante Unterschiede, findet nun </w:t>
      </w:r>
      <w:r w:rsidR="00876801">
        <w:rPr>
          <w:lang w:eastAsia="en-US"/>
        </w:rPr>
        <w:t xml:space="preserve">eine </w:t>
      </w:r>
      <w:r>
        <w:rPr>
          <w:lang w:eastAsia="en-US"/>
        </w:rPr>
        <w:t>Diskussion der Ergebnisse statt. Die oben vorgestellten Teilergebnisse sollen hier noch einmal einzeln betrachtet und erläutert werden.</w:t>
      </w:r>
      <w:r w:rsidR="000C0F31">
        <w:rPr>
          <w:lang w:eastAsia="en-US"/>
        </w:rPr>
        <w:t xml:space="preserve"> Es sollen mögliche Gründe gesucht werden, weshalb die erzielten Ergebnisse zustande gekommen sind. Zum Schluss sollen die in Punkt 3.2 vorgestellten Forschungsfragen beantwortet werden.</w:t>
      </w:r>
    </w:p>
    <w:p w14:paraId="1DDB1048" w14:textId="77777777" w:rsidR="009778E1" w:rsidRPr="009778E1" w:rsidRDefault="009778E1" w:rsidP="009778E1">
      <w:pPr>
        <w:pStyle w:val="Folgeabsatz"/>
        <w:rPr>
          <w:lang w:eastAsia="en-US"/>
        </w:rPr>
      </w:pPr>
    </w:p>
    <w:p w14:paraId="6175E168" w14:textId="5A05E9EB" w:rsidR="00326AB6" w:rsidRDefault="000357B0" w:rsidP="000C0F31">
      <w:pPr>
        <w:pStyle w:val="Folgeabsatz"/>
        <w:rPr>
          <w:lang w:eastAsia="en-US"/>
        </w:rPr>
      </w:pPr>
      <w:r>
        <w:rPr>
          <w:lang w:eastAsia="en-US"/>
        </w:rPr>
        <w:t xml:space="preserve">Zunächst sollen die Ergebnisse des NASA TLX untersucht werden. Es konnte allgemein herausgefunden werden, dass </w:t>
      </w:r>
      <w:r w:rsidR="00051028">
        <w:rPr>
          <w:lang w:eastAsia="en-US"/>
        </w:rPr>
        <w:t>die Probanden mit ihrer eigenen Leistung sehr zufrieden waren. D</w:t>
      </w:r>
      <w:r>
        <w:rPr>
          <w:lang w:eastAsia="en-US"/>
        </w:rPr>
        <w:t>er Umgang mit dem Prototyp</w:t>
      </w:r>
      <w:r w:rsidR="00051028">
        <w:rPr>
          <w:lang w:eastAsia="en-US"/>
        </w:rPr>
        <w:t xml:space="preserve"> wurde</w:t>
      </w:r>
      <w:r>
        <w:rPr>
          <w:lang w:eastAsia="en-US"/>
        </w:rPr>
        <w:t xml:space="preserve"> als nicht anstrengend bewertet</w:t>
      </w:r>
      <w:r w:rsidR="00051028">
        <w:rPr>
          <w:lang w:eastAsia="en-US"/>
        </w:rPr>
        <w:t xml:space="preserve">, jedoch wurde Task 1 von Gruppe 1 anstrengender empfunden als von Gruppe 2. Vor allem die mentale Anstrengung wurde von Gruppe 1 sehr hoch eingestuft. Die bereits in Punkt 4.1 erwähnten Fragen </w:t>
      </w:r>
      <w:r w:rsidR="00051028" w:rsidRPr="00051028">
        <w:rPr>
          <w:i/>
          <w:lang w:eastAsia="en-US"/>
        </w:rPr>
        <w:t>„Wie hoch war der Anteil an mentaler Aktivität?“</w:t>
      </w:r>
      <w:r w:rsidR="00051028">
        <w:rPr>
          <w:lang w:eastAsia="en-US"/>
        </w:rPr>
        <w:t xml:space="preserve"> sowie </w:t>
      </w:r>
      <w:r w:rsidR="00051028" w:rsidRPr="00051028">
        <w:rPr>
          <w:i/>
          <w:lang w:eastAsia="en-US"/>
        </w:rPr>
        <w:t>„Wie hart mussten Sie mental und physisch arbeiten um den Task zu meistern?“</w:t>
      </w:r>
      <w:r w:rsidR="00051028">
        <w:rPr>
          <w:lang w:eastAsia="en-US"/>
        </w:rPr>
        <w:t xml:space="preserve"> erreichten hohe Werte bei Gruppe 1. Dies lässt Rückschlüsse darauf ziehen, dass sich die sporterfahrenen Probanden aus Gruppe 1 erst an die neue Umgebung anpassen mussten. Der Prototyp konnte den Anforderungen an das echte Eishockey nicht völlig gerecht werden, weshalb es den Probanden der Gruppe 1 schwerer fiel sich umzugewöhnen. Gruppe 2 hatte hier offensichtlich weniger Probleme, da diese Gruppe, bestehend aus Personen ohne nennenswerte Erfahrung mit Eishockey, keine Vergleichswerte zu der Sportart unter realen Bedingungen und </w:t>
      </w:r>
      <w:r w:rsidR="002308AB">
        <w:rPr>
          <w:lang w:eastAsia="en-US"/>
        </w:rPr>
        <w:t>den VR-Prototypen als ersten Berüh</w:t>
      </w:r>
      <w:r w:rsidR="00486570">
        <w:rPr>
          <w:lang w:eastAsia="en-US"/>
        </w:rPr>
        <w:t xml:space="preserve">rungspunkt mit dem Sport hatte. </w:t>
      </w:r>
      <w:r w:rsidR="00326AB6">
        <w:rPr>
          <w:lang w:eastAsia="en-US"/>
        </w:rPr>
        <w:t>Auf einer echten Eisfläche sollte eine einfache Torschussübung für einen professionellen Spieler keine mentale Belastung darstellen, weshalb davon auszugehen ist, dass der Prototyp solch eine Situation nicht gut genug darstellen konnte. Die Hypothese, dass sich sportliche Erfahrung positiv auf die Anstrengung beim Spielen ausübt, wurde somit widerlegt.</w:t>
      </w:r>
    </w:p>
    <w:p w14:paraId="1AB72941" w14:textId="77777777" w:rsidR="00326AB6" w:rsidRDefault="00326AB6" w:rsidP="000C0F31">
      <w:pPr>
        <w:pStyle w:val="Folgeabsatz"/>
        <w:rPr>
          <w:lang w:eastAsia="en-US"/>
        </w:rPr>
      </w:pPr>
    </w:p>
    <w:p w14:paraId="081BA252" w14:textId="263D2783" w:rsidR="00682D25" w:rsidRPr="002C2AB5" w:rsidRDefault="00326AB6" w:rsidP="00AB442C">
      <w:pPr>
        <w:pStyle w:val="Folgeabsatz"/>
      </w:pPr>
      <w:r>
        <w:rPr>
          <w:lang w:eastAsia="en-US"/>
        </w:rPr>
        <w:t xml:space="preserve">Ein wichtiger </w:t>
      </w:r>
      <w:r w:rsidR="00DE051A">
        <w:rPr>
          <w:lang w:eastAsia="en-US"/>
        </w:rPr>
        <w:t xml:space="preserve">Faktor bei der Interaktion mit Eingabegeräten ist die Natürlichkeit, welche in dieser Arbeit untersucht werden soll. Durch Auswertung der Fragebögen konnte ermittelt werden, dass Gruppe 1 die Interaktion unnatürlicher empfand als Gruppe 2. </w:t>
      </w:r>
      <w:r w:rsidR="00DE051A" w:rsidRPr="00DE051A">
        <w:rPr>
          <w:lang w:eastAsia="en-US"/>
        </w:rPr>
        <w:t xml:space="preserve">Die Aussage </w:t>
      </w:r>
      <w:r w:rsidR="00DE051A" w:rsidRPr="00DE051A">
        <w:rPr>
          <w:i/>
          <w:lang w:eastAsia="en-US"/>
        </w:rPr>
        <w:t>“</w:t>
      </w:r>
      <w:r w:rsidR="00DE051A" w:rsidRPr="009778E1">
        <w:rPr>
          <w:i/>
          <w:lang w:eastAsia="en-US"/>
        </w:rPr>
        <w:t>The controller itself made the game seem more realistic</w:t>
      </w:r>
      <w:r w:rsidR="00DE051A" w:rsidRPr="00DE051A">
        <w:rPr>
          <w:i/>
          <w:lang w:eastAsia="en-US"/>
        </w:rPr>
        <w:t>”</w:t>
      </w:r>
      <w:r w:rsidR="00DE051A" w:rsidRPr="00DE051A">
        <w:rPr>
          <w:lang w:eastAsia="en-US"/>
        </w:rPr>
        <w:t xml:space="preserve"> wurde von beiden Gruppen jedoch gut bewertet</w:t>
      </w:r>
      <w:r w:rsidR="00DE051A">
        <w:rPr>
          <w:lang w:eastAsia="en-US"/>
        </w:rPr>
        <w:t xml:space="preserve"> (</w:t>
      </w:r>
      <w:r w:rsidR="00682D25">
        <w:rPr>
          <w:lang w:eastAsia="en-US"/>
        </w:rPr>
        <w:t xml:space="preserve">Ø </w:t>
      </w:r>
      <w:r w:rsidR="00DE051A">
        <w:rPr>
          <w:lang w:eastAsia="en-US"/>
        </w:rPr>
        <w:t xml:space="preserve">5,76 von 7 Punkten). </w:t>
      </w:r>
      <w:r w:rsidR="00682D25">
        <w:rPr>
          <w:lang w:eastAsia="en-US"/>
        </w:rPr>
        <w:t>Dies kann als Zeichen dafür interpretiert werden, dass ein Eingabegerät mit „</w:t>
      </w:r>
      <w:r w:rsidR="00682D25" w:rsidRPr="009778E1">
        <w:rPr>
          <w:szCs w:val="22"/>
        </w:rPr>
        <w:t>realistic tangible natural mapping</w:t>
      </w:r>
      <w:r w:rsidR="00682D25">
        <w:rPr>
          <w:szCs w:val="22"/>
        </w:rPr>
        <w:t xml:space="preserve">“ einen positiven Effekt auf die Natürlichkeit der Eingabe hat. Dadurch, dass auch Gruppe 1 hier eine hohe Punktzahl vergeben hat, wird diese Theorie weiter gestützt. </w:t>
      </w:r>
      <w:r w:rsidR="00682D25" w:rsidRPr="00876801">
        <w:rPr>
          <w:szCs w:val="22"/>
          <w:lang w:val="en-US"/>
        </w:rPr>
        <w:t>Gruppe 2 bewertete die Aussagen</w:t>
      </w:r>
      <w:r w:rsidR="00682D25" w:rsidRPr="002C2AB5">
        <w:rPr>
          <w:szCs w:val="22"/>
          <w:lang w:val="en-US"/>
        </w:rPr>
        <w:t xml:space="preserve"> </w:t>
      </w:r>
      <w:r w:rsidR="00682D25" w:rsidRPr="002C2AB5">
        <w:rPr>
          <w:i/>
          <w:lang w:val="en-US" w:eastAsia="en-US"/>
        </w:rPr>
        <w:t>„The game controls seemed natural“</w:t>
      </w:r>
      <w:r w:rsidR="00682D25" w:rsidRPr="002C2AB5">
        <w:rPr>
          <w:lang w:val="en-US" w:eastAsia="en-US"/>
        </w:rPr>
        <w:t xml:space="preserve"> und </w:t>
      </w:r>
      <w:r w:rsidR="00682D25" w:rsidRPr="002C2AB5">
        <w:rPr>
          <w:i/>
          <w:lang w:val="en-US" w:eastAsia="en-US"/>
        </w:rPr>
        <w:t>„The actions used to interact with the game environment were similar to the actions that would be used to do the same thing in the real world</w:t>
      </w:r>
      <w:r w:rsidR="00682D25" w:rsidRPr="009778E1">
        <w:rPr>
          <w:i/>
          <w:lang w:val="en-US" w:eastAsia="en-US"/>
        </w:rPr>
        <w:t xml:space="preserve">” </w:t>
      </w:r>
      <w:r w:rsidR="00682D25" w:rsidRPr="00876801">
        <w:rPr>
          <w:lang w:val="en-US" w:eastAsia="en-US"/>
        </w:rPr>
        <w:t xml:space="preserve">signifikant besser, was eventuell wieder auf die Unerfahrenheit der Probanden </w:t>
      </w:r>
      <w:r w:rsidR="002C2AB5" w:rsidRPr="00876801">
        <w:rPr>
          <w:lang w:val="en-US" w:eastAsia="en-US"/>
        </w:rPr>
        <w:t>aus Gruppe 2 zurückzuführen ist.</w:t>
      </w:r>
      <w:r w:rsidR="002C2AB5">
        <w:rPr>
          <w:lang w:val="en-US" w:eastAsia="en-US"/>
        </w:rPr>
        <w:t xml:space="preserve"> </w:t>
      </w:r>
      <w:r w:rsidR="002C2AB5" w:rsidRPr="002C2AB5">
        <w:rPr>
          <w:lang w:eastAsia="en-US"/>
        </w:rPr>
        <w:t>Ohne einen Vergleichswert gingen Probanden d</w:t>
      </w:r>
      <w:r w:rsidR="002C2AB5">
        <w:rPr>
          <w:lang w:eastAsia="en-US"/>
        </w:rPr>
        <w:t xml:space="preserve">avon aus, dass sich echtes Eishockey anfühlt wie der VR-Prototyp. </w:t>
      </w:r>
      <w:r w:rsidR="00F03F57">
        <w:rPr>
          <w:lang w:eastAsia="en-US"/>
        </w:rPr>
        <w:t>Fasst man die Ergebnisse des P</w:t>
      </w:r>
      <w:r w:rsidR="005F60EA">
        <w:rPr>
          <w:lang w:eastAsia="en-US"/>
        </w:rPr>
        <w:t xml:space="preserve">CN-Fragebogens zusammen, kann man erkennen, dass sporterfahrene Spieler zwar die Verwendung eines echten Schlägers favorisieren, die Interaktion damit jedoch nicht als sehr natürlich angesehen wird. Durch Interviews am Ende des Tests wurden noch einzelne Aussagen von Spielern gesammelt. Hier </w:t>
      </w:r>
      <w:r w:rsidR="00BE74E5">
        <w:rPr>
          <w:lang w:eastAsia="en-US"/>
        </w:rPr>
        <w:t>merkten Probanden der Gruppe 1 an, dass sie ihre Passtechnik nicht richtig anwenden konnten. Durch den gebogenen Eishockeyschläger ist es ihnen normalerweise möglich, den Puck mit dem richtigen Schwung zu ihrem Mitspieler zu spielen. Dies konnte beim VR-Prototyp nicht umgesetzt werden. Zusätzlich wurde das eingeschränkte Sichtfeld beanstandet. Normalerweise haben die Spieler ihr Ziel im Blick, welches der Puck erreichen soll, während sich der Puck im peripheren Sichtfeld befindet. Bei der Verwendung der VR-Brille hingegen mussten sie entweder den Blick auf den Puck oder auf das Ziel richten, was nicht einer echten Spielsituation entsprach. Ein Proband erklärte: „Würde ich das in einem echten Spiel machen, würde ich in der vierten Reihe liegen und das Blaulicht würde kommen“. Dies sollte eine Anspielung darauf sein, dass ihn bei solch einer Unachtsamkeit (zu lange Konzentration auf den Puck) bereits ein gegnerischer Spieler ungeschützt umgehauen hätte.</w:t>
      </w:r>
      <w:r w:rsidR="00AB442C">
        <w:rPr>
          <w:lang w:eastAsia="en-US"/>
        </w:rPr>
        <w:t xml:space="preserve"> Es kann somit daraus gefolgert werden, dass </w:t>
      </w:r>
      <w:r w:rsidR="005F60EA">
        <w:rPr>
          <w:lang w:eastAsia="en-US"/>
        </w:rPr>
        <w:t>solche</w:t>
      </w:r>
      <w:r w:rsidR="00AB442C">
        <w:rPr>
          <w:lang w:eastAsia="en-US"/>
        </w:rPr>
        <w:t xml:space="preserve"> VR-Applikationen zu </w:t>
      </w:r>
      <w:r w:rsidR="005F60EA">
        <w:rPr>
          <w:lang w:eastAsia="en-US"/>
        </w:rPr>
        <w:t>Entertainment</w:t>
      </w:r>
      <w:r w:rsidR="00AB442C">
        <w:rPr>
          <w:lang w:eastAsia="en-US"/>
        </w:rPr>
        <w:t>zwecken</w:t>
      </w:r>
      <w:r w:rsidR="005F60EA">
        <w:rPr>
          <w:lang w:eastAsia="en-US"/>
        </w:rPr>
        <w:t xml:space="preserve"> verwendet werden</w:t>
      </w:r>
      <w:r w:rsidR="00AB442C">
        <w:rPr>
          <w:lang w:eastAsia="en-US"/>
        </w:rPr>
        <w:t xml:space="preserve"> können</w:t>
      </w:r>
      <w:r w:rsidR="005F60EA">
        <w:rPr>
          <w:lang w:eastAsia="en-US"/>
        </w:rPr>
        <w:t xml:space="preserve">, jedoch einen gewissen Grad </w:t>
      </w:r>
      <w:r w:rsidR="005F60EA">
        <w:rPr>
          <w:lang w:eastAsia="en-US"/>
        </w:rPr>
        <w:lastRenderedPageBreak/>
        <w:t>an Natürlichkeit vermissen</w:t>
      </w:r>
      <w:r w:rsidR="00AB442C">
        <w:rPr>
          <w:lang w:eastAsia="en-US"/>
        </w:rPr>
        <w:t xml:space="preserve"> lassen</w:t>
      </w:r>
      <w:r w:rsidR="005F60EA">
        <w:rPr>
          <w:lang w:eastAsia="en-US"/>
        </w:rPr>
        <w:t>, um diese als Alternative zum echten Sport zu verwenden. Jedoch kann sich dies durch eine Weiterentwicklung solcher Prototypen sowie der Hardware eines Tages ändern.</w:t>
      </w:r>
      <w:r w:rsidR="00AB442C">
        <w:rPr>
          <w:lang w:eastAsia="en-US"/>
        </w:rPr>
        <w:t xml:space="preserve"> Folglich </w:t>
      </w:r>
      <w:r w:rsidR="009778E1">
        <w:rPr>
          <w:lang w:eastAsia="en-US"/>
        </w:rPr>
        <w:t xml:space="preserve">wurde auch die Hypothese widerlegt, dass sportliche Erfahrung positive Auswirkungen auf die wahrgenommene Natürlichkeit von Eingabemethoden hat. </w:t>
      </w:r>
    </w:p>
    <w:p w14:paraId="7FB65244" w14:textId="00E9101C" w:rsidR="00326AB6" w:rsidRDefault="00326AB6" w:rsidP="000C0F31">
      <w:pPr>
        <w:pStyle w:val="Folgeabsatz"/>
        <w:rPr>
          <w:lang w:eastAsia="en-US"/>
        </w:rPr>
      </w:pPr>
    </w:p>
    <w:p w14:paraId="5D416857" w14:textId="77777777" w:rsidR="00FF1266" w:rsidRDefault="009778E1" w:rsidP="000C0F31">
      <w:pPr>
        <w:pStyle w:val="Folgeabsatz"/>
        <w:rPr>
          <w:lang w:eastAsia="en-US"/>
        </w:rPr>
      </w:pPr>
      <w:r>
        <w:rPr>
          <w:lang w:eastAsia="en-US"/>
        </w:rPr>
        <w:t xml:space="preserve">Die dritte Hypothese </w:t>
      </w:r>
      <w:r w:rsidR="006504B2">
        <w:rPr>
          <w:lang w:eastAsia="en-US"/>
        </w:rPr>
        <w:t xml:space="preserve">besteht aus drei Teilbereichen: Effizienz, Effektivität und Performance. Bei Ersterem wurde festgestellt, dass Gruppe 2 Task 1 (Torschuss) schneller abschließen konnte. Gruppe 2 war auch bei Task 2 signifikant schneller als bei Task 1. Dies ist aber wohl eher damit zu begründen, dass Task 2 mehr Konzentration und Genauigkeit erforderte. </w:t>
      </w:r>
      <w:r w:rsidR="00FF1266">
        <w:rPr>
          <w:lang w:eastAsia="en-US"/>
        </w:rPr>
        <w:t xml:space="preserve">Somit kann ein Bereich der dritten Hypothese, nämlich die positive Auswirkung der sportlichen Erfahrung auf die Effizienz, nicht bestätigt werden. </w:t>
      </w:r>
    </w:p>
    <w:p w14:paraId="793ABC7F" w14:textId="5D427A4A" w:rsidR="009926CF" w:rsidRDefault="006504B2" w:rsidP="009926CF">
      <w:pPr>
        <w:pStyle w:val="Folgeabsatz"/>
        <w:rPr>
          <w:lang w:eastAsia="en-US"/>
        </w:rPr>
      </w:pPr>
      <w:r>
        <w:rPr>
          <w:lang w:eastAsia="en-US"/>
        </w:rPr>
        <w:t xml:space="preserve">Aufgrund der Tatsache, dass Gruppe 2 Task 1 schneller abschloss, könnte angenommen werden, dass hier die Zielgenauigkeit darunter litt. Dies war jedoch nicht der Fall. Task 1 wurde </w:t>
      </w:r>
      <w:r w:rsidR="00FF1266">
        <w:rPr>
          <w:lang w:eastAsia="en-US"/>
        </w:rPr>
        <w:t>von beiden Gruppen ohne erkennbare Unterschiede gleich gut abgeschlossen. Lediglich bei Task 2 schnitt die sporterfahrene Gruppe 1 besser ab. Es konnte daher kein großer positiver Einfluss von sportlicher Erfahrung auf die Effektivität nach</w:t>
      </w:r>
      <w:r w:rsidR="00876801">
        <w:rPr>
          <w:lang w:eastAsia="en-US"/>
        </w:rPr>
        <w:t>gewiesen werden. Hierfür hätte G</w:t>
      </w:r>
      <w:r w:rsidR="00FF1266">
        <w:rPr>
          <w:lang w:eastAsia="en-US"/>
        </w:rPr>
        <w:t xml:space="preserve">ruppe 1 auch bei Task 1 besser abschneiden müssen als Gruppe 2. Jedoch ist hier ein tendenzieller Vorteil in Richtung Gruppe 1 zu erkennen. </w:t>
      </w:r>
    </w:p>
    <w:p w14:paraId="2788E6D5" w14:textId="281E8EC1" w:rsidR="00AB442C" w:rsidRPr="002C2AB5" w:rsidRDefault="009926CF" w:rsidP="009926CF">
      <w:pPr>
        <w:pStyle w:val="Folgeabsatz"/>
        <w:rPr>
          <w:lang w:eastAsia="en-US"/>
        </w:rPr>
      </w:pPr>
      <w:r w:rsidRPr="009926CF">
        <w:t>Zuletzt</w:t>
      </w:r>
      <w:r>
        <w:rPr>
          <w:lang w:eastAsia="en-US"/>
        </w:rPr>
        <w:t xml:space="preserve"> konnte noch festgestellt werden, dass Gruppe 1 allgemein eine höhere Schlagkraft aufwies als Gruppe 2. Zudem schlug Gruppe 1 bei Task 1 fester auf den Puck als bei Task 2. Dies wurde bei Gruppe 2 nicht festgestellt. Der Grund hierfür könnte in der Erfahrung der Spieler liegen, dass diese die Entfernung des Mitspielers besser einschätzen konnten und zudem durch ihr besseres Timing wussten, wann sie den Puck auch mit einer niedrigeren </w:t>
      </w:r>
      <w:r w:rsidR="00827FDB">
        <w:rPr>
          <w:lang w:eastAsia="en-US"/>
        </w:rPr>
        <w:t>Geschwindigkeit an ihr Ziel bringen. Dies ist auch oft im Spiel der Fall, da der Puck bei einem Pass nicht dieselbe Geschwindigkeit wie bei einem Torschuss haben sollte, um es dem Mitspieler zu ermöglichen diesen richtig anzunehmen.</w:t>
      </w:r>
      <w:r w:rsidR="009B2AB5">
        <w:rPr>
          <w:lang w:eastAsia="en-US"/>
        </w:rPr>
        <w:t xml:space="preserve"> Aufgrund der Ergebnisse kann also angenommen werden, dass die Erfahrung einen positiven Einfluss auf die Performance haben kann.</w:t>
      </w:r>
    </w:p>
    <w:p w14:paraId="107EFFA1" w14:textId="77777777" w:rsidR="00326AB6" w:rsidRDefault="00326AB6" w:rsidP="000C0F31">
      <w:pPr>
        <w:pStyle w:val="Folgeabsatz"/>
        <w:rPr>
          <w:lang w:eastAsia="en-US"/>
        </w:rPr>
      </w:pPr>
    </w:p>
    <w:p w14:paraId="09912348" w14:textId="5A5A5920" w:rsidR="004D714C" w:rsidRDefault="004D714C" w:rsidP="00E133FB">
      <w:pPr>
        <w:pStyle w:val="Folgeabsatz"/>
        <w:rPr>
          <w:lang w:eastAsia="en-US"/>
        </w:rPr>
      </w:pPr>
      <w:r>
        <w:rPr>
          <w:lang w:eastAsia="en-US"/>
        </w:rPr>
        <w:lastRenderedPageBreak/>
        <w:t xml:space="preserve">Aufgrund der erfassten Daten und deren Auswertung bleibt festzuhalten, dass eine Vorerfahrung mit der Sportart kaum Einflüsse auf das Spielverhalten hat. Es konnte sogar gezeigt werden, dass diese höhere Erwartungen der Spieler mit sich bringt die nicht immer erfüllt werden können. Tatsächlich fiel es den erfahrenen Spielern </w:t>
      </w:r>
      <w:r w:rsidR="00311478">
        <w:rPr>
          <w:lang w:eastAsia="en-US"/>
        </w:rPr>
        <w:t xml:space="preserve">mental schwerer sich in das Spiel einzufinden und beurteilten die Natürlichkeit der Eingabe schlechter als unerfahrene Spieler. </w:t>
      </w:r>
      <w:r w:rsidR="00D5058B">
        <w:rPr>
          <w:lang w:eastAsia="en-US"/>
        </w:rPr>
        <w:t xml:space="preserve">Nichtsdestotrotz wurde in den post-test Interviews bemerkt, dass egal ob erfahren oder unerfahren, alle Spieler Spaß an dem Prototypen hatten, obwohl dieser, wie angemerkt, nicht immer den Erwartungen entsprach. </w:t>
      </w:r>
      <w:r w:rsidR="00E133FB">
        <w:rPr>
          <w:lang w:eastAsia="en-US"/>
        </w:rPr>
        <w:t>Ein Proband aus Gruppe 1 meinte, er könnte „das den ganzen Tag lang machen.“ Man kann also sehen, dass trotz der fehlenden Natürlichkeit der Spielspaß trotzdem hoch</w:t>
      </w:r>
      <w:r w:rsidR="00876801">
        <w:rPr>
          <w:lang w:eastAsia="en-US"/>
        </w:rPr>
        <w:t xml:space="preserve"> war</w:t>
      </w:r>
      <w:r w:rsidR="00E133FB">
        <w:rPr>
          <w:lang w:eastAsia="en-US"/>
        </w:rPr>
        <w:t>. Der Prototyp konnte als Entertainment-Anwendung überzeugen, jedoch nicht als ernsthafte Alternative zum richtigen Eishockey.</w:t>
      </w:r>
    </w:p>
    <w:p w14:paraId="429259FC" w14:textId="77777777" w:rsidR="00E133FB" w:rsidRDefault="00E133FB" w:rsidP="00E133FB">
      <w:pPr>
        <w:pStyle w:val="Folgeabsatz"/>
        <w:rPr>
          <w:lang w:eastAsia="en-US"/>
        </w:rPr>
      </w:pPr>
    </w:p>
    <w:p w14:paraId="3079E9A3" w14:textId="25C523CB" w:rsidR="00BC2724" w:rsidRDefault="002E2974" w:rsidP="00E133FB">
      <w:pPr>
        <w:pStyle w:val="Folgeabsatz"/>
        <w:rPr>
          <w:lang w:eastAsia="en-US"/>
        </w:rPr>
      </w:pPr>
      <w:r>
        <w:rPr>
          <w:lang w:eastAsia="en-US"/>
        </w:rPr>
        <w:t>Einige der er</w:t>
      </w:r>
      <w:r w:rsidR="0087167A">
        <w:rPr>
          <w:lang w:eastAsia="en-US"/>
        </w:rPr>
        <w:t xml:space="preserve">langten Erkenntnisse können zusätzlich noch verallgemeinert werden. Es wurde häufig angemerkt, dass das Sichtfeld der VR-Brille zu eingeschränkt ist, um damit ein natürliches Spielerlebnis zu ermöglichen. </w:t>
      </w:r>
      <w:r w:rsidR="00E54550">
        <w:rPr>
          <w:lang w:eastAsia="en-US"/>
        </w:rPr>
        <w:t xml:space="preserve">Durch diese Einschränkung war es den Spielern kaum möglich, ihre natürlichen Blickbewegungen auszuführen, was bedeutet, dass sie entweder den Puck oder das Ziel fixieren mussten. Ein Problem dabei könnte auch das fehlende Feedback des Pucks an ihrem Schläger sein, weshalb sie immer erst sicher gehen mussten ob der Puck sich auch an der gewünschten Position befand. Durch eine Erweiterung des Sichtfeldes und durch die Nutzung von haptischem Feedback könnte dieses Problem behoben werden. Dies gilt auch für andere Sportarten bei denen der Blick nicht immer auf das zu spielende Objekt gerichtet sein sollte, wie beispielsweise beim Fußball. </w:t>
      </w:r>
      <w:r w:rsidR="00E0173B">
        <w:rPr>
          <w:lang w:eastAsia="en-US"/>
        </w:rPr>
        <w:t>Bei Spielen bei denen das Spielobjekt meistens im Sichtfeld des Spielers ist, wie z.B. beim Tennis oder Baseball, tritt dieses Problem vermutlich weniger auf. Jedoch kann auch hier das Spielererlebnis wahrscheinlich durch haptisches Feedback verbessert werden.</w:t>
      </w:r>
      <w:r w:rsidR="00B66AD1">
        <w:rPr>
          <w:lang w:eastAsia="en-US"/>
        </w:rPr>
        <w:t xml:space="preserve"> </w:t>
      </w:r>
    </w:p>
    <w:p w14:paraId="3234E021" w14:textId="72DCF04F" w:rsidR="005279C8" w:rsidRDefault="005279C8" w:rsidP="00E133FB">
      <w:pPr>
        <w:pStyle w:val="Folgeabsatz"/>
        <w:rPr>
          <w:lang w:eastAsia="en-US"/>
        </w:rPr>
      </w:pPr>
      <w:r>
        <w:rPr>
          <w:lang w:eastAsia="en-US"/>
        </w:rPr>
        <w:t>Zusätzlich ist anzumerken, dass</w:t>
      </w:r>
      <w:r w:rsidR="00191EAC">
        <w:rPr>
          <w:lang w:eastAsia="en-US"/>
        </w:rPr>
        <w:t xml:space="preserve"> vor allem für den „Serious Gaming</w:t>
      </w:r>
      <w:r>
        <w:rPr>
          <w:lang w:eastAsia="en-US"/>
        </w:rPr>
        <w:t xml:space="preserve">“-Ansatz grundsätzlich ein sehr hoher Grad an Natürlichkeit vorliegen muss. Dies wirkt sich vor allem die Dauer der Entwicklung einer solchen Applikation aus, da hier </w:t>
      </w:r>
      <w:r w:rsidR="00A566E7">
        <w:rPr>
          <w:lang w:eastAsia="en-US"/>
        </w:rPr>
        <w:t xml:space="preserve">sehr detailliert gearbeitet werden muss, um Experten eine vergleichbar echte Alternative bieten zu können. Beim Entertainment-Ansatz ist dies nicht der Fall, da hier vor allem der Spielspaß im </w:t>
      </w:r>
      <w:r w:rsidR="00A566E7">
        <w:rPr>
          <w:lang w:eastAsia="en-US"/>
        </w:rPr>
        <w:lastRenderedPageBreak/>
        <w:t xml:space="preserve">Vordergrund steht und daher oft auch bewusst auf realistische Physik, Grafiken, etc. verzichtet wird.  </w:t>
      </w:r>
      <w:r>
        <w:rPr>
          <w:lang w:eastAsia="en-US"/>
        </w:rPr>
        <w:t xml:space="preserve"> </w:t>
      </w:r>
    </w:p>
    <w:p w14:paraId="1A2F5B10" w14:textId="3514FF89" w:rsidR="00B66AD1" w:rsidRDefault="00B66AD1" w:rsidP="00E133FB">
      <w:pPr>
        <w:pStyle w:val="Folgeabsatz"/>
        <w:rPr>
          <w:lang w:eastAsia="en-US"/>
        </w:rPr>
      </w:pPr>
      <w:r>
        <w:rPr>
          <w:lang w:eastAsia="en-US"/>
        </w:rPr>
        <w:t>WEITERE GENERALISIERUNGEN?</w:t>
      </w:r>
    </w:p>
    <w:p w14:paraId="59C149DB" w14:textId="77777777" w:rsidR="00E0173B" w:rsidRDefault="00E0173B" w:rsidP="00E133FB">
      <w:pPr>
        <w:pStyle w:val="Folgeabsatz"/>
        <w:rPr>
          <w:lang w:eastAsia="en-US"/>
        </w:rPr>
      </w:pPr>
    </w:p>
    <w:p w14:paraId="66CA930F" w14:textId="77777777" w:rsidR="00E0173B" w:rsidRDefault="00E0173B" w:rsidP="00E133FB">
      <w:pPr>
        <w:pStyle w:val="Folgeabsatz"/>
        <w:rPr>
          <w:lang w:eastAsia="en-US"/>
        </w:rPr>
      </w:pPr>
    </w:p>
    <w:p w14:paraId="20032CFE" w14:textId="77777777" w:rsidR="004D714C" w:rsidRDefault="004D714C" w:rsidP="000C0F31">
      <w:pPr>
        <w:pStyle w:val="Folgeabsatz"/>
        <w:rPr>
          <w:lang w:eastAsia="en-US"/>
        </w:rPr>
      </w:pPr>
    </w:p>
    <w:p w14:paraId="73217FF4" w14:textId="4CCC3C50" w:rsidR="00326AB6" w:rsidRPr="002C2AB5" w:rsidRDefault="004D714C" w:rsidP="004D714C">
      <w:pPr>
        <w:pStyle w:val="Folgeabsatz"/>
        <w:ind w:firstLine="0"/>
        <w:rPr>
          <w:lang w:eastAsia="en-US"/>
        </w:rPr>
      </w:pPr>
      <w:r>
        <w:rPr>
          <w:lang w:eastAsia="en-US"/>
        </w:rPr>
        <w:t>FORSCHUNGSFRAGEN BEANTWORTEN</w:t>
      </w:r>
    </w:p>
    <w:p w14:paraId="7DCCD585" w14:textId="77777777" w:rsidR="00326AB6" w:rsidRPr="00051028" w:rsidRDefault="00326AB6" w:rsidP="000C0F31">
      <w:pPr>
        <w:pStyle w:val="Folgeabsatz"/>
        <w:rPr>
          <w:lang w:eastAsia="en-US"/>
        </w:rPr>
      </w:pPr>
    </w:p>
    <w:p w14:paraId="30B7AC90" w14:textId="77777777" w:rsidR="00B14CE9" w:rsidRPr="00B14CE9" w:rsidRDefault="00B14CE9" w:rsidP="00B14CE9">
      <w:pPr>
        <w:pStyle w:val="Folgeabsatz"/>
        <w:rPr>
          <w:lang w:eastAsia="en-US"/>
        </w:rPr>
      </w:pPr>
    </w:p>
    <w:p w14:paraId="2C4FE01F" w14:textId="77777777" w:rsidR="00B14CE9" w:rsidRPr="00B14CE9" w:rsidRDefault="00B14CE9" w:rsidP="00B14CE9">
      <w:pPr>
        <w:pStyle w:val="Folgeabsatz"/>
        <w:rPr>
          <w:lang w:eastAsia="en-US"/>
        </w:rPr>
      </w:pPr>
    </w:p>
    <w:p w14:paraId="7FFC84DD" w14:textId="77777777" w:rsidR="00BD656C" w:rsidRDefault="00BD656C" w:rsidP="00BD656C">
      <w:pPr>
        <w:pStyle w:val="Folgeabsatz"/>
        <w:rPr>
          <w:lang w:eastAsia="en-US"/>
        </w:rPr>
      </w:pPr>
    </w:p>
    <w:p w14:paraId="1581FE2F" w14:textId="77777777" w:rsidR="00BD656C" w:rsidRDefault="00BD656C" w:rsidP="00BD656C">
      <w:pPr>
        <w:pStyle w:val="Folgeabsatz"/>
        <w:rPr>
          <w:lang w:eastAsia="en-US"/>
        </w:rPr>
      </w:pPr>
    </w:p>
    <w:p w14:paraId="37011A21" w14:textId="77777777" w:rsidR="00BD656C" w:rsidRDefault="00BD656C" w:rsidP="00BD656C">
      <w:pPr>
        <w:pStyle w:val="Folgeabsatz"/>
        <w:rPr>
          <w:lang w:eastAsia="en-US"/>
        </w:rPr>
      </w:pPr>
    </w:p>
    <w:p w14:paraId="405441A6" w14:textId="77777777" w:rsidR="00BD656C" w:rsidRDefault="00BD656C" w:rsidP="00BD656C">
      <w:pPr>
        <w:pStyle w:val="Folgeabsatz"/>
        <w:rPr>
          <w:lang w:eastAsia="en-US"/>
        </w:rPr>
      </w:pPr>
    </w:p>
    <w:p w14:paraId="7B675917" w14:textId="77777777" w:rsidR="00BD656C" w:rsidRDefault="00BD656C" w:rsidP="00BD656C">
      <w:pPr>
        <w:pStyle w:val="Folgeabsatz"/>
        <w:rPr>
          <w:lang w:eastAsia="en-US"/>
        </w:rPr>
      </w:pPr>
    </w:p>
    <w:p w14:paraId="46D1B4C0" w14:textId="77777777" w:rsidR="00BD656C" w:rsidRDefault="00BD656C" w:rsidP="00BD656C">
      <w:pPr>
        <w:pStyle w:val="Folgeabsatz"/>
        <w:rPr>
          <w:lang w:eastAsia="en-US"/>
        </w:rPr>
      </w:pPr>
    </w:p>
    <w:p w14:paraId="76100B14" w14:textId="77777777" w:rsidR="00BD656C" w:rsidRDefault="00BD656C" w:rsidP="00BD656C">
      <w:pPr>
        <w:pStyle w:val="Folgeabsatz"/>
        <w:rPr>
          <w:lang w:eastAsia="en-US"/>
        </w:rPr>
      </w:pPr>
    </w:p>
    <w:p w14:paraId="6085FC98" w14:textId="77777777" w:rsidR="00BD656C" w:rsidRDefault="00BD656C" w:rsidP="00BD656C">
      <w:pPr>
        <w:pStyle w:val="Folgeabsatz"/>
        <w:rPr>
          <w:lang w:eastAsia="en-US"/>
        </w:rPr>
      </w:pPr>
    </w:p>
    <w:p w14:paraId="0F3836A7" w14:textId="77777777" w:rsidR="00BD656C" w:rsidRDefault="00BD656C" w:rsidP="00BD656C">
      <w:pPr>
        <w:pStyle w:val="Folgeabsatz"/>
        <w:rPr>
          <w:lang w:eastAsia="en-US"/>
        </w:rPr>
      </w:pPr>
    </w:p>
    <w:p w14:paraId="7A955990" w14:textId="77777777" w:rsidR="00BD656C" w:rsidRDefault="00BD656C" w:rsidP="00BD656C">
      <w:pPr>
        <w:pStyle w:val="Folgeabsatz"/>
        <w:rPr>
          <w:lang w:eastAsia="en-US"/>
        </w:rPr>
      </w:pPr>
    </w:p>
    <w:p w14:paraId="4E99F2A8" w14:textId="77777777" w:rsidR="00BD656C" w:rsidRDefault="00BD656C" w:rsidP="00BD656C">
      <w:pPr>
        <w:pStyle w:val="Folgeabsatz"/>
        <w:rPr>
          <w:lang w:eastAsia="en-US"/>
        </w:rPr>
      </w:pPr>
    </w:p>
    <w:p w14:paraId="02FEEEED" w14:textId="77777777" w:rsidR="00BD656C" w:rsidRDefault="00BD656C" w:rsidP="00BD656C">
      <w:pPr>
        <w:pStyle w:val="Folgeabsatz"/>
        <w:rPr>
          <w:lang w:eastAsia="en-US"/>
        </w:rPr>
      </w:pPr>
    </w:p>
    <w:p w14:paraId="0920B00D" w14:textId="77777777" w:rsidR="00BD656C" w:rsidRDefault="00BD656C" w:rsidP="00BD656C">
      <w:pPr>
        <w:pStyle w:val="Folgeabsatz"/>
        <w:rPr>
          <w:lang w:eastAsia="en-US"/>
        </w:rPr>
      </w:pPr>
    </w:p>
    <w:p w14:paraId="460E8DCF" w14:textId="77777777" w:rsidR="00BD656C" w:rsidRDefault="00BD656C" w:rsidP="00BD656C">
      <w:pPr>
        <w:pStyle w:val="Folgeabsatz"/>
        <w:rPr>
          <w:lang w:eastAsia="en-US"/>
        </w:rPr>
      </w:pPr>
    </w:p>
    <w:p w14:paraId="376319AE" w14:textId="77777777" w:rsidR="00BD656C" w:rsidRDefault="00BD656C" w:rsidP="00BD656C">
      <w:pPr>
        <w:pStyle w:val="Folgeabsatz"/>
        <w:rPr>
          <w:lang w:eastAsia="en-US"/>
        </w:rPr>
      </w:pPr>
    </w:p>
    <w:p w14:paraId="6FDCEA72" w14:textId="77777777" w:rsidR="00BD656C" w:rsidRDefault="00BD656C" w:rsidP="00BD656C">
      <w:pPr>
        <w:pStyle w:val="Folgeabsatz"/>
        <w:rPr>
          <w:lang w:eastAsia="en-US"/>
        </w:rPr>
      </w:pPr>
    </w:p>
    <w:p w14:paraId="091B0723" w14:textId="77777777" w:rsidR="00BD656C" w:rsidRDefault="00BD656C" w:rsidP="00BD656C">
      <w:pPr>
        <w:pStyle w:val="Folgeabsatz"/>
        <w:rPr>
          <w:lang w:eastAsia="en-US"/>
        </w:rPr>
      </w:pPr>
    </w:p>
    <w:p w14:paraId="6CED7698" w14:textId="77777777" w:rsidR="00BD656C" w:rsidRDefault="00BD656C" w:rsidP="00BD656C">
      <w:pPr>
        <w:pStyle w:val="Folgeabsatz"/>
        <w:rPr>
          <w:lang w:eastAsia="en-US"/>
        </w:rPr>
      </w:pPr>
    </w:p>
    <w:p w14:paraId="6CEB9DDA" w14:textId="77777777" w:rsidR="00BD656C" w:rsidRDefault="00BD656C" w:rsidP="00BD656C">
      <w:pPr>
        <w:pStyle w:val="Folgeabsatz"/>
        <w:rPr>
          <w:lang w:eastAsia="en-US"/>
        </w:rPr>
      </w:pPr>
    </w:p>
    <w:p w14:paraId="26139F1F" w14:textId="77777777" w:rsidR="00BD656C" w:rsidRDefault="00BD656C" w:rsidP="00BD656C">
      <w:pPr>
        <w:pStyle w:val="Folgeabsatz"/>
        <w:rPr>
          <w:lang w:eastAsia="en-US"/>
        </w:rPr>
      </w:pPr>
    </w:p>
    <w:p w14:paraId="59CC2387" w14:textId="77777777" w:rsidR="00BD656C" w:rsidRDefault="00BD656C" w:rsidP="00BD656C">
      <w:pPr>
        <w:pStyle w:val="Folgeabsatz"/>
        <w:rPr>
          <w:lang w:eastAsia="en-US"/>
        </w:rPr>
      </w:pPr>
    </w:p>
    <w:p w14:paraId="077BE5E3" w14:textId="77777777" w:rsidR="00BD656C" w:rsidRDefault="00BD656C" w:rsidP="00BD656C">
      <w:pPr>
        <w:pStyle w:val="Folgeabsatz"/>
        <w:rPr>
          <w:lang w:eastAsia="en-US"/>
        </w:rPr>
      </w:pPr>
    </w:p>
    <w:p w14:paraId="372EE1E6" w14:textId="77777777" w:rsidR="00BD656C" w:rsidRDefault="00BD656C" w:rsidP="00BD656C">
      <w:pPr>
        <w:pStyle w:val="Folgeabsatz"/>
        <w:rPr>
          <w:lang w:eastAsia="en-US"/>
        </w:rPr>
      </w:pPr>
    </w:p>
    <w:p w14:paraId="1C9D0362" w14:textId="77777777" w:rsidR="00BD656C" w:rsidRDefault="00BD656C" w:rsidP="00BD656C">
      <w:pPr>
        <w:pStyle w:val="Folgeabsatz"/>
        <w:rPr>
          <w:lang w:eastAsia="en-US"/>
        </w:rPr>
      </w:pPr>
    </w:p>
    <w:p w14:paraId="4E977D60" w14:textId="77777777" w:rsidR="00BD656C" w:rsidRPr="00BD656C" w:rsidRDefault="00BD656C" w:rsidP="00BD656C">
      <w:pPr>
        <w:pStyle w:val="Folgeabsatz"/>
        <w:rPr>
          <w:lang w:eastAsia="en-US"/>
        </w:rPr>
      </w:pPr>
    </w:p>
    <w:p w14:paraId="0A4FF434" w14:textId="77777777" w:rsidR="007E637D" w:rsidRPr="00B1001E" w:rsidRDefault="007E637D" w:rsidP="00E81CFE">
      <w:pPr>
        <w:pStyle w:val="Folgeabsatz"/>
        <w:rPr>
          <w:lang w:eastAsia="en-US"/>
        </w:rPr>
      </w:pPr>
    </w:p>
    <w:p w14:paraId="5B8F7B79" w14:textId="77777777" w:rsidR="007E637D" w:rsidRPr="00B1001E" w:rsidRDefault="007E637D" w:rsidP="00E81CFE">
      <w:pPr>
        <w:pStyle w:val="Folgeabsatz"/>
        <w:rPr>
          <w:lang w:eastAsia="en-US"/>
        </w:rPr>
      </w:pPr>
    </w:p>
    <w:p w14:paraId="0C8F4A82" w14:textId="77777777" w:rsidR="00E81CFE" w:rsidRPr="00B1001E" w:rsidRDefault="00E81CFE" w:rsidP="00E81CFE">
      <w:pPr>
        <w:pStyle w:val="Folgeabsatz"/>
        <w:rPr>
          <w:lang w:eastAsia="en-US"/>
        </w:rPr>
      </w:pPr>
    </w:p>
    <w:p w14:paraId="702A1B57" w14:textId="77777777" w:rsidR="00E81CFE" w:rsidRPr="00B1001E" w:rsidRDefault="00E81CFE" w:rsidP="00E81CFE">
      <w:pPr>
        <w:pStyle w:val="Folgeabsatz"/>
        <w:rPr>
          <w:lang w:eastAsia="en-US"/>
        </w:rPr>
      </w:pPr>
    </w:p>
    <w:p w14:paraId="29F6C001" w14:textId="2C54CFAC" w:rsidR="00732AF2" w:rsidRPr="00A7491F" w:rsidRDefault="00732AF2" w:rsidP="00A21E3C">
      <w:pPr>
        <w:pStyle w:val="Inhaltsverzeichnisberschrift"/>
        <w:outlineLvl w:val="0"/>
      </w:pPr>
      <w:bookmarkStart w:id="820" w:name="_Toc502322114"/>
      <w:r w:rsidRPr="00A7491F">
        <w:t>Literaturverzeichnis</w:t>
      </w:r>
      <w:bookmarkEnd w:id="794"/>
      <w:bookmarkEnd w:id="795"/>
      <w:bookmarkEnd w:id="820"/>
    </w:p>
    <w:p w14:paraId="7A30B748" w14:textId="77777777" w:rsidR="00B55F8D" w:rsidRPr="008E7D87" w:rsidRDefault="00B55F8D" w:rsidP="00DE7D43">
      <w:pPr>
        <w:pStyle w:val="QuelleimLiteraturverzeichnis"/>
        <w:rPr>
          <w:lang w:val="en-US"/>
        </w:rPr>
      </w:pPr>
      <w:r w:rsidRPr="00A7491F">
        <w:t>American Psychological Association</w:t>
      </w:r>
      <w:r w:rsidR="004D1002" w:rsidRPr="00A7491F">
        <w:t>.</w:t>
      </w:r>
      <w:r w:rsidRPr="00A7491F">
        <w:t xml:space="preserve"> </w:t>
      </w:r>
      <w:r w:rsidRPr="005B3126">
        <w:rPr>
          <w:lang w:val="en-US"/>
        </w:rPr>
        <w:t>(</w:t>
      </w:r>
      <w:r w:rsidR="004D1002" w:rsidRPr="005B3126">
        <w:rPr>
          <w:lang w:val="en-US"/>
        </w:rPr>
        <w:t xml:space="preserve">2010). </w:t>
      </w:r>
      <w:r w:rsidR="004D1002" w:rsidRPr="005B3126">
        <w:rPr>
          <w:i/>
          <w:lang w:val="en-US"/>
        </w:rPr>
        <w:t>Concise Rules of APA Style</w:t>
      </w:r>
      <w:r w:rsidR="004D1002" w:rsidRPr="005B3126">
        <w:rPr>
          <w:lang w:val="en-US"/>
        </w:rPr>
        <w:t xml:space="preserve"> </w:t>
      </w:r>
      <w:r w:rsidR="004D1002" w:rsidRPr="00E40D67">
        <w:rPr>
          <w:lang w:val="en-US"/>
        </w:rPr>
        <w:t xml:space="preserve">(6th ed.). </w:t>
      </w:r>
      <w:r w:rsidR="004D1002" w:rsidRPr="00CB1CE9">
        <w:rPr>
          <w:lang w:val="en-US"/>
        </w:rPr>
        <w:t xml:space="preserve">Washington: United Book </w:t>
      </w:r>
      <w:r w:rsidR="004D1002" w:rsidRPr="008E7D87">
        <w:rPr>
          <w:lang w:val="en-US"/>
        </w:rPr>
        <w:t>Press.</w:t>
      </w:r>
    </w:p>
    <w:p w14:paraId="39F44BF4" w14:textId="77777777" w:rsidR="001D2AE7" w:rsidRPr="008E7D87" w:rsidRDefault="001D2AE7" w:rsidP="00C84B14">
      <w:pPr>
        <w:pStyle w:val="QuelleimLiteraturverzeichnis"/>
      </w:pPr>
      <w:r w:rsidRPr="008E7D87">
        <w:rPr>
          <w:lang w:val="en-US"/>
        </w:rPr>
        <w:t xml:space="preserve">Balzert, H., Schröder, M., &amp; Schäfer, C. (2011). </w:t>
      </w:r>
      <w:r w:rsidRPr="008E7D87">
        <w:rPr>
          <w:i/>
          <w:iCs/>
        </w:rPr>
        <w:t>Wissenschaftliches Arbeiten: Ethik, Inhalt &amp; Form wiss. Arbeiten, Handwerkszeug, Quellen, Projektmanagement, Präsentation (</w:t>
      </w:r>
      <w:r w:rsidRPr="008E7D87">
        <w:t xml:space="preserve">2. Aufl.). Herdecke, Witten: W3L-Verlag. </w:t>
      </w:r>
    </w:p>
    <w:p w14:paraId="6C12A0C9" w14:textId="77777777" w:rsidR="00EA40BA" w:rsidRPr="008E7D87" w:rsidRDefault="00C84B14" w:rsidP="00DE7D43">
      <w:pPr>
        <w:pStyle w:val="QuelleimLiteraturverzeichnis"/>
      </w:pPr>
      <w:r w:rsidRPr="008E7D87">
        <w:t xml:space="preserve">Esselborn- Krumbiegel (2012). </w:t>
      </w:r>
      <w:r w:rsidRPr="008E7D87">
        <w:rPr>
          <w:i/>
        </w:rPr>
        <w:t>Richtig wissenschaftlich schreiben.</w:t>
      </w:r>
      <w:r w:rsidRPr="008E7D87">
        <w:t xml:space="preserve"> Paderborn: Ferdinand Schönigh</w:t>
      </w:r>
    </w:p>
    <w:p w14:paraId="21AF345C" w14:textId="77777777" w:rsidR="00C84B14" w:rsidRPr="008E7D87" w:rsidRDefault="00EA40BA" w:rsidP="00EA40BA">
      <w:pPr>
        <w:pStyle w:val="QuelleimLiteraturverzeichnis"/>
      </w:pPr>
      <w:r w:rsidRPr="008E7D87">
        <w:t xml:space="preserve">Götz, V. (2004). </w:t>
      </w:r>
      <w:r w:rsidRPr="008E7D87">
        <w:rPr>
          <w:i/>
        </w:rPr>
        <w:t>Typo digital</w:t>
      </w:r>
      <w:r w:rsidRPr="008E7D87">
        <w:t>. Reinbek bei Hamburg: Rowohlt</w:t>
      </w:r>
      <w:r w:rsidR="00C84B14" w:rsidRPr="008E7D87">
        <w:t>.</w:t>
      </w:r>
    </w:p>
    <w:p w14:paraId="59787248" w14:textId="77777777" w:rsidR="00C84B14" w:rsidRPr="008E7D87" w:rsidRDefault="00C84B14" w:rsidP="00C84B14">
      <w:pPr>
        <w:pStyle w:val="QuelleimLiteraturverzeichnis"/>
        <w:rPr>
          <w:i/>
        </w:rPr>
      </w:pPr>
      <w:r w:rsidRPr="008E7D87">
        <w:t>Karmasin,</w:t>
      </w:r>
      <w:r w:rsidR="003133C5" w:rsidRPr="008E7D87">
        <w:t xml:space="preserve"> </w:t>
      </w:r>
      <w:r w:rsidRPr="008E7D87">
        <w:t>M. &amp; Rigib,</w:t>
      </w:r>
      <w:r w:rsidR="003133C5" w:rsidRPr="008E7D87">
        <w:t xml:space="preserve"> </w:t>
      </w:r>
      <w:r w:rsidRPr="008E7D87">
        <w:t xml:space="preserve">R. (2010). </w:t>
      </w:r>
      <w:r w:rsidRPr="008E7D87">
        <w:rPr>
          <w:i/>
        </w:rPr>
        <w:t>Die Gestaltung wissenschaftlicher Arbeiten</w:t>
      </w:r>
    </w:p>
    <w:p w14:paraId="7CC50B38" w14:textId="77777777" w:rsidR="00C84B14" w:rsidRPr="008E7D87" w:rsidRDefault="00C84B14" w:rsidP="00C84B14">
      <w:pPr>
        <w:pStyle w:val="QuelleimLiteraturverzeichnis"/>
        <w:rPr>
          <w:lang w:val="en-US"/>
        </w:rPr>
      </w:pPr>
      <w:r w:rsidRPr="008E7D87">
        <w:rPr>
          <w:i/>
        </w:rPr>
        <w:tab/>
        <w:t xml:space="preserve">ein Leitfaden für Seminararbeiten, Bachelor-, Master- und Magisterarbeiten, sowie Dissertationen. </w:t>
      </w:r>
      <w:r w:rsidRPr="008E7D87">
        <w:rPr>
          <w:lang w:val="en-US"/>
        </w:rPr>
        <w:t>Wien: Facultas.</w:t>
      </w:r>
    </w:p>
    <w:p w14:paraId="2E4C6618" w14:textId="77777777" w:rsidR="00106681" w:rsidRPr="008E7D87" w:rsidRDefault="00106681" w:rsidP="00C84B14">
      <w:pPr>
        <w:pStyle w:val="QuelleimLiteraturverzeichnis"/>
        <w:rPr>
          <w:lang w:val="en-US"/>
        </w:rPr>
      </w:pPr>
      <w:r w:rsidRPr="008E7D87">
        <w:rPr>
          <w:lang w:val="en-US"/>
        </w:rPr>
        <w:t>Lazar, J., Feng, J.H., &amp;</w:t>
      </w:r>
      <w:r w:rsidR="007C63B6" w:rsidRPr="008E7D87">
        <w:rPr>
          <w:lang w:val="en-US"/>
        </w:rPr>
        <w:t xml:space="preserve"> </w:t>
      </w:r>
      <w:r w:rsidRPr="008E7D87">
        <w:rPr>
          <w:lang w:val="en-US"/>
        </w:rPr>
        <w:t>Hochheiser, H. (2010</w:t>
      </w:r>
      <w:r w:rsidRPr="008E7D87">
        <w:rPr>
          <w:i/>
          <w:lang w:val="en-US"/>
        </w:rPr>
        <w:t>). Research Methods in Human-Computer Interaction.</w:t>
      </w:r>
      <w:r w:rsidRPr="008E7D87">
        <w:rPr>
          <w:lang w:val="en-US"/>
        </w:rPr>
        <w:t xml:space="preserve"> Chichester: Wiley.</w:t>
      </w:r>
    </w:p>
    <w:p w14:paraId="43F57F36" w14:textId="77777777" w:rsidR="00155207" w:rsidRPr="008E7D87" w:rsidRDefault="00155207" w:rsidP="00C84B14">
      <w:pPr>
        <w:pStyle w:val="QuelleimLiteraturverzeichnis"/>
        <w:rPr>
          <w:lang w:val="en-US"/>
        </w:rPr>
      </w:pPr>
      <w:r w:rsidRPr="008E7D87">
        <w:rPr>
          <w:lang w:val="en-US"/>
        </w:rPr>
        <w:t xml:space="preserve">Rubin, J. &amp; Chisnell, D. (2008). </w:t>
      </w:r>
      <w:r w:rsidRPr="008E7D87">
        <w:rPr>
          <w:i/>
          <w:lang w:val="en-US"/>
        </w:rPr>
        <w:t>Handbook of Usability Testing</w:t>
      </w:r>
      <w:r w:rsidRPr="008E7D87">
        <w:rPr>
          <w:lang w:val="en-US"/>
        </w:rPr>
        <w:t>. Indianapolis: Wiley.</w:t>
      </w:r>
    </w:p>
    <w:p w14:paraId="3C1E01F3" w14:textId="77777777" w:rsidR="00862805" w:rsidRPr="008E7D87" w:rsidRDefault="00862805" w:rsidP="00C84B14">
      <w:pPr>
        <w:pStyle w:val="QuelleimLiteraturverzeichnis"/>
        <w:rPr>
          <w:lang w:val="en-US"/>
        </w:rPr>
      </w:pPr>
      <w:r w:rsidRPr="008E7D87">
        <w:rPr>
          <w:lang w:val="en-US"/>
        </w:rPr>
        <w:t xml:space="preserve">Sauro, J. &amp; Lewis, J.R. (2012). </w:t>
      </w:r>
      <w:r w:rsidR="001E1A99" w:rsidRPr="008E7D87">
        <w:rPr>
          <w:i/>
          <w:lang w:val="en-US"/>
        </w:rPr>
        <w:t>Quantifying</w:t>
      </w:r>
      <w:r w:rsidRPr="008E7D87">
        <w:rPr>
          <w:i/>
          <w:lang w:val="en-US"/>
        </w:rPr>
        <w:t xml:space="preserve"> the User Experience</w:t>
      </w:r>
      <w:r w:rsidRPr="008E7D87">
        <w:rPr>
          <w:lang w:val="en-US"/>
        </w:rPr>
        <w:t xml:space="preserve">. Amsterdam: </w:t>
      </w:r>
      <w:r w:rsidR="001E1A99" w:rsidRPr="008E7D87">
        <w:rPr>
          <w:lang w:val="en-US"/>
        </w:rPr>
        <w:t>Elzevi</w:t>
      </w:r>
      <w:r w:rsidR="00EA40BA" w:rsidRPr="008E7D87">
        <w:rPr>
          <w:lang w:val="en-US"/>
        </w:rPr>
        <w:t>e</w:t>
      </w:r>
      <w:r w:rsidR="001E1A99" w:rsidRPr="008E7D87">
        <w:rPr>
          <w:lang w:val="en-US"/>
        </w:rPr>
        <w:t>r</w:t>
      </w:r>
      <w:r w:rsidRPr="008E7D87">
        <w:rPr>
          <w:lang w:val="en-US"/>
        </w:rPr>
        <w:t>/Morgan Kaufmann.</w:t>
      </w:r>
    </w:p>
    <w:p w14:paraId="663D9E1E" w14:textId="77777777" w:rsidR="003E773A" w:rsidRPr="008E7D87" w:rsidRDefault="003E773A" w:rsidP="00C84B14">
      <w:pPr>
        <w:pStyle w:val="QuelleimLiteraturverzeichnis"/>
        <w:rPr>
          <w:lang w:val="en-US"/>
        </w:rPr>
      </w:pPr>
      <w:r w:rsidRPr="008E7D87">
        <w:rPr>
          <w:lang w:val="en-US"/>
        </w:rPr>
        <w:t xml:space="preserve">U.S. Department of Health &amp; Human Services (2013). </w:t>
      </w:r>
      <w:r w:rsidRPr="008E7D87">
        <w:rPr>
          <w:i/>
          <w:lang w:val="en-US"/>
        </w:rPr>
        <w:t>Usability.Gov. Your Guide to Creating usable &amp; useful Websites.</w:t>
      </w:r>
      <w:r w:rsidRPr="008E7D87">
        <w:rPr>
          <w:lang w:val="en-US"/>
        </w:rPr>
        <w:t xml:space="preserve"> Retrieved </w:t>
      </w:r>
      <w:r w:rsidR="005C1EBD" w:rsidRPr="008E7D87">
        <w:rPr>
          <w:lang w:val="en-US"/>
        </w:rPr>
        <w:t>5.Mai,</w:t>
      </w:r>
      <w:r w:rsidRPr="008E7D87">
        <w:rPr>
          <w:lang w:val="en-US"/>
        </w:rPr>
        <w:t xml:space="preserve"> 2013, from http://www.usability.gov/templates/index.html.</w:t>
      </w:r>
    </w:p>
    <w:p w14:paraId="64E7D2BE" w14:textId="77777777" w:rsidR="00F961F0" w:rsidRDefault="00F961F0" w:rsidP="00F961F0">
      <w:pPr>
        <w:pStyle w:val="LiteraturverzeichnisEintrge"/>
      </w:pPr>
      <w:r w:rsidRPr="008E7D87">
        <w:rPr>
          <w:lang w:val="de-DE"/>
        </w:rPr>
        <w:t xml:space="preserve">Wimmer, E., Hornung A., &amp; Lukesch H. (2008). </w:t>
      </w:r>
      <w:r w:rsidRPr="008E7D87">
        <w:rPr>
          <w:i/>
          <w:lang w:val="de-DE"/>
        </w:rPr>
        <w:t>Hinweise zur inhaltlichen und formalen Gestaltung von Seminar- und Diplomarbeiten im Fach Psychologie.</w:t>
      </w:r>
      <w:r w:rsidRPr="008E7D87">
        <w:rPr>
          <w:lang w:val="de-DE"/>
        </w:rPr>
        <w:t xml:space="preserve"> </w:t>
      </w:r>
      <w:r w:rsidRPr="008E7D87">
        <w:t>Retrieved from: http://www-cgi.uni-regensburg.de/Fakultaeten/Psychologie/</w:t>
      </w:r>
      <w:r w:rsidRPr="008E7D87">
        <w:br/>
        <w:t>Lukesch/downloads/Lehre/gestaltung_seminararbeiten.pdf. [07.02.2011]</w:t>
      </w:r>
    </w:p>
    <w:p w14:paraId="281F77B6" w14:textId="5A404D05" w:rsidR="00264CE2" w:rsidRPr="008E7D87" w:rsidRDefault="00264CE2" w:rsidP="00F961F0">
      <w:pPr>
        <w:pStyle w:val="LiteraturverzeichnisEintrge"/>
      </w:pPr>
      <w:r>
        <w:t>-----------------</w:t>
      </w:r>
    </w:p>
    <w:p w14:paraId="2C8CA7CE" w14:textId="298D3484" w:rsidR="000147EF" w:rsidRPr="00205F7D" w:rsidRDefault="00264CE2" w:rsidP="000147EF">
      <w:pPr>
        <w:rPr>
          <w:color w:val="FF0000"/>
          <w:szCs w:val="22"/>
          <w:lang w:val="en-US"/>
        </w:rPr>
      </w:pPr>
      <w:r w:rsidRPr="00205F7D">
        <w:rPr>
          <w:color w:val="FF0000"/>
          <w:szCs w:val="22"/>
          <w:lang w:val="en-US"/>
        </w:rPr>
        <w:t>Newman, J.</w:t>
      </w:r>
      <w:r w:rsidR="005869F3" w:rsidRPr="00205F7D">
        <w:rPr>
          <w:color w:val="FF0000"/>
          <w:szCs w:val="22"/>
          <w:lang w:val="en-US"/>
        </w:rPr>
        <w:t>, (2004)</w:t>
      </w:r>
      <w:r w:rsidRPr="00205F7D">
        <w:rPr>
          <w:color w:val="FF0000"/>
          <w:szCs w:val="22"/>
          <w:lang w:val="en-US"/>
        </w:rPr>
        <w:t xml:space="preserve"> Videogames. Routledge, 2004</w:t>
      </w:r>
    </w:p>
    <w:p w14:paraId="47DD4813" w14:textId="0F22E815" w:rsidR="0067628A" w:rsidRPr="00037E37" w:rsidRDefault="0067628A" w:rsidP="0067628A">
      <w:pPr>
        <w:pStyle w:val="StandardWeb"/>
        <w:ind w:left="480" w:hanging="480"/>
        <w:rPr>
          <w:rStyle w:val="Hyperlink"/>
          <w:rFonts w:ascii="Palatino Linotype" w:hAnsi="Palatino Linotype"/>
          <w:color w:val="000000" w:themeColor="text1"/>
          <w:sz w:val="22"/>
          <w:szCs w:val="22"/>
          <w:u w:val="none"/>
          <w:lang w:val="en-US"/>
        </w:rPr>
      </w:pPr>
      <w:r w:rsidRPr="00037E37">
        <w:rPr>
          <w:rFonts w:ascii="Palatino Linotype" w:hAnsi="Palatino Linotype"/>
          <w:color w:val="000000" w:themeColor="text1"/>
          <w:sz w:val="22"/>
          <w:szCs w:val="22"/>
          <w:lang w:val="en-US"/>
        </w:rPr>
        <w:t xml:space="preserve">Esposito, N. (2005). A Short and Simple Definition of What a Videogame Is. </w:t>
      </w:r>
      <w:r w:rsidRPr="00037E37">
        <w:rPr>
          <w:rFonts w:ascii="Palatino Linotype" w:hAnsi="Palatino Linotype"/>
          <w:iCs/>
          <w:color w:val="000000" w:themeColor="text1"/>
          <w:sz w:val="22"/>
          <w:szCs w:val="22"/>
          <w:lang w:val="en-US"/>
        </w:rPr>
        <w:t>Proceedings of DiGRA 2005 Conference: Changing Views – Worlds in Play</w:t>
      </w:r>
      <w:r w:rsidRPr="00037E37">
        <w:rPr>
          <w:rFonts w:ascii="Palatino Linotype" w:hAnsi="Palatino Linotype"/>
          <w:color w:val="000000" w:themeColor="text1"/>
          <w:sz w:val="22"/>
          <w:szCs w:val="22"/>
          <w:lang w:val="en-US"/>
        </w:rPr>
        <w:t xml:space="preserve">, 6. Retrieved from: </w:t>
      </w:r>
      <w:r w:rsidR="0039496D">
        <w:fldChar w:fldCharType="begin"/>
      </w:r>
      <w:r w:rsidR="0039496D" w:rsidRPr="00623E61">
        <w:rPr>
          <w:lang w:val="en-CA"/>
          <w:rPrChange w:id="821" w:author="Autor">
            <w:rPr/>
          </w:rPrChange>
        </w:rPr>
        <w:instrText xml:space="preserve"> HYPERLINK "http://scholar.google.com/scholar?hl=en&amp;btnG=Search&amp;q=intitle:A+Short+and+Simple+Definition+of+What+a+Videogame+Is" \l "0" </w:instrText>
      </w:r>
      <w:r w:rsidR="0039496D">
        <w:fldChar w:fldCharType="separate"/>
      </w:r>
      <w:r w:rsidRPr="00037E37">
        <w:rPr>
          <w:rStyle w:val="Hyperlink"/>
          <w:rFonts w:ascii="Palatino Linotype" w:hAnsi="Palatino Linotype"/>
          <w:color w:val="000000" w:themeColor="text1"/>
          <w:sz w:val="22"/>
          <w:szCs w:val="22"/>
          <w:u w:val="none"/>
          <w:lang w:val="en-US"/>
        </w:rPr>
        <w:t>http://scholar.google.com/scholar?hl=en&amp;btnG=Search&amp;q=intitle:A+Short+and+Simple+Definition+of+What+a+Videogame+Is#0</w:t>
      </w:r>
      <w:r w:rsidR="0039496D">
        <w:rPr>
          <w:rStyle w:val="Hyperlink"/>
          <w:rFonts w:ascii="Palatino Linotype" w:hAnsi="Palatino Linotype"/>
          <w:color w:val="000000" w:themeColor="text1"/>
          <w:sz w:val="22"/>
          <w:szCs w:val="22"/>
          <w:u w:val="none"/>
          <w:lang w:val="en-US"/>
        </w:rPr>
        <w:fldChar w:fldCharType="end"/>
      </w:r>
    </w:p>
    <w:p w14:paraId="5E16436E" w14:textId="23084072" w:rsidR="00F105F7" w:rsidRPr="00205F7D" w:rsidRDefault="004D528E"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lastRenderedPageBreak/>
        <w:t>Caillois, R.</w:t>
      </w:r>
      <w:r w:rsidR="005869F3" w:rsidRPr="00205F7D">
        <w:rPr>
          <w:rFonts w:ascii="Palatino Linotype" w:hAnsi="Palatino Linotype"/>
          <w:color w:val="FF0000"/>
          <w:sz w:val="22"/>
          <w:szCs w:val="22"/>
          <w:lang w:val="en-US"/>
        </w:rPr>
        <w:t>, (1967)</w:t>
      </w:r>
      <w:r w:rsidRPr="00205F7D">
        <w:rPr>
          <w:rFonts w:ascii="Palatino Linotype" w:hAnsi="Palatino Linotype"/>
          <w:color w:val="FF0000"/>
          <w:sz w:val="22"/>
          <w:szCs w:val="22"/>
          <w:lang w:val="en-US"/>
        </w:rPr>
        <w:t xml:space="preserve"> Les jeu</w:t>
      </w:r>
      <w:r w:rsidR="005869F3" w:rsidRPr="00205F7D">
        <w:rPr>
          <w:rFonts w:ascii="Palatino Linotype" w:hAnsi="Palatino Linotype"/>
          <w:color w:val="FF0000"/>
          <w:sz w:val="22"/>
          <w:szCs w:val="22"/>
          <w:lang w:val="en-US"/>
        </w:rPr>
        <w:t>x et les hommes. Gallimard</w:t>
      </w:r>
      <w:r w:rsidRPr="00205F7D">
        <w:rPr>
          <w:rFonts w:ascii="Palatino Linotype" w:hAnsi="Palatino Linotype"/>
          <w:color w:val="FF0000"/>
          <w:sz w:val="22"/>
          <w:szCs w:val="22"/>
          <w:lang w:val="en-US"/>
        </w:rPr>
        <w:t>.</w:t>
      </w:r>
    </w:p>
    <w:p w14:paraId="780315D8" w14:textId="212361FA" w:rsidR="005869F3" w:rsidRPr="00037E37" w:rsidRDefault="005869F3" w:rsidP="0064259A">
      <w:pPr>
        <w:pStyle w:val="StandardWeb"/>
        <w:ind w:left="480" w:hanging="480"/>
        <w:rPr>
          <w:rFonts w:ascii="Palatino Linotype" w:hAnsi="Palatino Linotype"/>
          <w:color w:val="000000" w:themeColor="text1"/>
          <w:sz w:val="22"/>
          <w:szCs w:val="22"/>
          <w:lang w:val="en-US"/>
        </w:rPr>
      </w:pPr>
      <w:r w:rsidRPr="00037E37">
        <w:rPr>
          <w:rFonts w:ascii="Palatino Linotype" w:hAnsi="Palatino Linotype"/>
          <w:color w:val="000000" w:themeColor="text1"/>
          <w:sz w:val="22"/>
          <w:szCs w:val="22"/>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22" w:author="Autor">
            <w:rPr/>
          </w:rPrChange>
        </w:rPr>
        <w:instrText xml:space="preserve"> HYPERLINK "http://www.electronicbookreview.com/v3/servlet/ebr?essay_id=zimmerman&amp;command=view_essay" </w:instrText>
      </w:r>
      <w:r w:rsidR="0039496D">
        <w:fldChar w:fldCharType="separate"/>
      </w:r>
      <w:r w:rsidR="008D442B" w:rsidRPr="00037E37">
        <w:rPr>
          <w:rStyle w:val="Hyperlink"/>
          <w:rFonts w:ascii="Palatino Linotype" w:hAnsi="Palatino Linotype"/>
          <w:color w:val="000000" w:themeColor="text1"/>
          <w:sz w:val="22"/>
          <w:szCs w:val="22"/>
          <w:u w:val="none"/>
          <w:lang w:val="en-US"/>
        </w:rPr>
        <w:t>http://www.electronicbookreview.com/v3/servlet/ebr?essay_id=zimmerman&amp;command=view_essay</w:t>
      </w:r>
      <w:r w:rsidR="0039496D">
        <w:rPr>
          <w:rStyle w:val="Hyperlink"/>
          <w:rFonts w:ascii="Palatino Linotype" w:hAnsi="Palatino Linotype"/>
          <w:color w:val="000000" w:themeColor="text1"/>
          <w:sz w:val="22"/>
          <w:szCs w:val="22"/>
          <w:u w:val="none"/>
          <w:lang w:val="en-US"/>
        </w:rPr>
        <w:fldChar w:fldCharType="end"/>
      </w:r>
    </w:p>
    <w:p w14:paraId="1CF8D599" w14:textId="19BBF659" w:rsidR="008D442B" w:rsidRPr="006D4015" w:rsidRDefault="008D442B"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rPr>
        <w:t xml:space="preserve">Le Diberder, A. &amp; Le Diberder (1998). F. L’univers des jeux vidéo. </w:t>
      </w:r>
      <w:r w:rsidRPr="006D4015">
        <w:rPr>
          <w:rFonts w:ascii="Palatino Linotype" w:hAnsi="Palatino Linotype"/>
          <w:color w:val="FF0000"/>
          <w:sz w:val="22"/>
          <w:szCs w:val="22"/>
          <w:lang w:val="en-US"/>
        </w:rPr>
        <w:t>La découverte.</w:t>
      </w:r>
    </w:p>
    <w:p w14:paraId="26E724D6" w14:textId="2E281277" w:rsidR="00411E8B" w:rsidRPr="00037E37" w:rsidRDefault="00411E8B" w:rsidP="00411E8B">
      <w:pPr>
        <w:spacing w:before="100" w:beforeAutospacing="1" w:after="100" w:afterAutospacing="1" w:line="240" w:lineRule="auto"/>
        <w:ind w:left="480" w:hanging="480"/>
        <w:jc w:val="left"/>
        <w:rPr>
          <w:color w:val="000000" w:themeColor="text1"/>
          <w:szCs w:val="22"/>
        </w:rPr>
      </w:pPr>
      <w:r w:rsidRPr="00411E8B">
        <w:rPr>
          <w:color w:val="000000" w:themeColor="text1"/>
          <w:szCs w:val="22"/>
          <w:lang w:val="en-US"/>
        </w:rPr>
        <w:t xml:space="preserve">Wardrip-Fruin, N., &amp; Harrigan, P. (2004). </w:t>
      </w:r>
      <w:r w:rsidRPr="00411E8B">
        <w:rPr>
          <w:iCs/>
          <w:color w:val="000000" w:themeColor="text1"/>
          <w:szCs w:val="22"/>
          <w:lang w:val="en-US"/>
        </w:rPr>
        <w:t>First Person: New Media as Story, Performance, and Game</w:t>
      </w:r>
      <w:r w:rsidRPr="00411E8B">
        <w:rPr>
          <w:color w:val="000000" w:themeColor="text1"/>
          <w:szCs w:val="22"/>
          <w:lang w:val="en-US"/>
        </w:rPr>
        <w:t xml:space="preserve">. </w:t>
      </w:r>
      <w:r w:rsidRPr="00411E8B">
        <w:rPr>
          <w:iCs/>
          <w:color w:val="000000" w:themeColor="text1"/>
          <w:szCs w:val="22"/>
        </w:rPr>
        <w:t>Booksgooglecom</w:t>
      </w:r>
      <w:r w:rsidRPr="00411E8B">
        <w:rPr>
          <w:color w:val="000000" w:themeColor="text1"/>
          <w:szCs w:val="22"/>
        </w:rPr>
        <w:t xml:space="preserve">. </w:t>
      </w:r>
      <w:hyperlink r:id="rId55" w:history="1">
        <w:r w:rsidR="00037E37" w:rsidRPr="00037E37">
          <w:rPr>
            <w:rStyle w:val="Hyperlink"/>
            <w:color w:val="000000" w:themeColor="text1"/>
            <w:szCs w:val="22"/>
            <w:u w:val="none"/>
          </w:rPr>
          <w:t>https://doi.org/computerspiel</w:t>
        </w:r>
      </w:hyperlink>
    </w:p>
    <w:p w14:paraId="195C9BB0" w14:textId="63DDCA53" w:rsidR="00205F7D" w:rsidRPr="00205F7D" w:rsidRDefault="00037E37" w:rsidP="00037E37">
      <w:pPr>
        <w:pStyle w:val="KeinLeerraum"/>
        <w:rPr>
          <w:rFonts w:ascii="Palatino Linotype" w:hAnsi="Palatino Linotype"/>
          <w:color w:val="FF0000"/>
        </w:rPr>
      </w:pPr>
      <w:r w:rsidRPr="00205F7D">
        <w:rPr>
          <w:rFonts w:ascii="Palatino Linotype" w:hAnsi="Palatino Linotype"/>
          <w:color w:val="FF0000"/>
        </w:rPr>
        <w:t>F. Rötzer, Die Begegnung von Computerspiel und Wirklichkeit, in Kunstforum International, vol. 176 (Cologne, 2005), pp. 102–115</w:t>
      </w:r>
    </w:p>
    <w:p w14:paraId="334DC248" w14:textId="77777777" w:rsidR="00205F7D" w:rsidRPr="00205F7D" w:rsidRDefault="00205F7D" w:rsidP="00205F7D">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Jacob, R., Girouard, A., Hirshfield, L., Horn, M., Shaer, O., Solovey, E. and Zigelbaum, J., Reality-based interaction: a framework for post-WIMP interfaces. in, (2008), ACM, 201-210.</w:t>
      </w:r>
    </w:p>
    <w:p w14:paraId="5EA583DC" w14:textId="77777777" w:rsidR="00205F7D" w:rsidRDefault="00205F7D" w:rsidP="00205F7D">
      <w:pPr>
        <w:pStyle w:val="KeinLeerraum"/>
        <w:rPr>
          <w:rFonts w:ascii="Palatino Linotype" w:hAnsi="Palatino Linotype"/>
          <w:color w:val="FF0000"/>
          <w:lang w:val="en-US"/>
        </w:rPr>
      </w:pPr>
      <w:r w:rsidRPr="00205F7D">
        <w:rPr>
          <w:rFonts w:ascii="Palatino Linotype" w:hAnsi="Palatino Linotype"/>
          <w:color w:val="FF0000"/>
          <w:lang w:val="en-US"/>
        </w:rPr>
        <w:t>Jacob, R., Girouard, A., Hirshfield, L., Horn, M., Shaer, O., Solovey, E. and Zigelbaum, J. Reality-based interaction: unifying the new generation of interaction styles CHI '07 extended abstracts on Human factors in computing systems, ACM Press, San Jose, CA, USA, 2007, 2465-2470.</w:t>
      </w:r>
    </w:p>
    <w:p w14:paraId="35525A9B" w14:textId="77777777" w:rsidR="000D4AF9" w:rsidRDefault="000D4AF9" w:rsidP="00205F7D">
      <w:pPr>
        <w:pStyle w:val="KeinLeerraum"/>
        <w:rPr>
          <w:rFonts w:ascii="Palatino Linotype" w:hAnsi="Palatino Linotype"/>
          <w:color w:val="FF0000"/>
          <w:lang w:val="en-US"/>
        </w:rPr>
      </w:pPr>
    </w:p>
    <w:p w14:paraId="3750D740" w14:textId="2D8DF5A0" w:rsidR="00205ED3" w:rsidRDefault="00205ED3" w:rsidP="00205F7D">
      <w:pPr>
        <w:pStyle w:val="KeinLeerraum"/>
        <w:rPr>
          <w:rFonts w:ascii="Palatino Linotype" w:hAnsi="Palatino Linotype"/>
          <w:color w:val="FF0000"/>
          <w:lang w:val="en-US"/>
        </w:rPr>
      </w:pPr>
      <w:r w:rsidRPr="00205ED3">
        <w:rPr>
          <w:rFonts w:ascii="Palatino Linotype" w:hAnsi="Palatino Linotype"/>
          <w:color w:val="FF0000"/>
          <w:lang w:val="en-US"/>
        </w:rPr>
        <w:t>B.H. Suits, F. Newfeld, The Grasshopper: Games, Life and Utopia. Nonpareil book (D.R. Godine, Boston, MA, 1978). ISBN: 9780879238407</w:t>
      </w:r>
    </w:p>
    <w:p w14:paraId="7FFB2C05" w14:textId="2B86DE45" w:rsidR="00205ED3" w:rsidRPr="00205ED3" w:rsidRDefault="000D4AF9" w:rsidP="00D74A2A">
      <w:pPr>
        <w:spacing w:before="100" w:beforeAutospacing="1" w:after="100" w:afterAutospacing="1" w:line="240" w:lineRule="auto"/>
        <w:ind w:left="480" w:hanging="480"/>
        <w:jc w:val="left"/>
        <w:rPr>
          <w:lang w:val="en-US"/>
        </w:rPr>
      </w:pPr>
      <w:r w:rsidRPr="000D4AF9">
        <w:rPr>
          <w:rFonts w:ascii="Times New Roman" w:hAnsi="Times New Roman"/>
          <w:sz w:val="24"/>
          <w:szCs w:val="24"/>
          <w:lang w:val="en-US"/>
        </w:rPr>
        <w:t xml:space="preserve">Cavazza, M., &amp; Young, R. M. (2016). Handbook of Digital Games and Entertainment Technologies, 1–16. </w:t>
      </w:r>
      <w:r w:rsidR="00205ED3" w:rsidRPr="00D74A2A">
        <w:rPr>
          <w:rFonts w:ascii="Times New Roman" w:hAnsi="Times New Roman"/>
          <w:sz w:val="24"/>
          <w:szCs w:val="24"/>
          <w:lang w:val="en-US"/>
        </w:rPr>
        <w:t>https://doi.org/10.1007/978-981-4560-52-8</w:t>
      </w:r>
    </w:p>
    <w:p w14:paraId="054F5A40" w14:textId="77777777" w:rsidR="00EA29EB" w:rsidRPr="00D74A2A" w:rsidRDefault="00EA29EB" w:rsidP="00EA29EB">
      <w:pPr>
        <w:spacing w:before="100" w:beforeAutospacing="1" w:after="100" w:afterAutospacing="1" w:line="240" w:lineRule="auto"/>
        <w:ind w:left="480" w:hanging="480"/>
        <w:jc w:val="left"/>
        <w:rPr>
          <w:szCs w:val="22"/>
          <w:lang w:val="en-US"/>
        </w:rPr>
      </w:pPr>
      <w:r w:rsidRPr="000D4AF9">
        <w:rPr>
          <w:szCs w:val="22"/>
          <w:lang w:val="en-US"/>
        </w:rPr>
        <w:t xml:space="preserve">Mueller, F. F., Edge, D., Vetere, F., Gibbs, M. R., Agamanolis, S., Bongers, B., &amp; Sheridan, J. G. (2011). </w:t>
      </w:r>
      <w:r w:rsidRPr="00D74A2A">
        <w:rPr>
          <w:szCs w:val="22"/>
          <w:lang w:val="en-US"/>
        </w:rPr>
        <w:t>Designing Sports</w:t>
      </w:r>
      <w:r w:rsidRPr="00D74A2A">
        <w:rPr>
          <w:rFonts w:ascii="Times New Roman" w:hAnsi="Times New Roman"/>
          <w:szCs w:val="22"/>
          <w:lang w:val="en-US"/>
        </w:rPr>
        <w:t> </w:t>
      </w:r>
      <w:r w:rsidRPr="00D74A2A">
        <w:rPr>
          <w:szCs w:val="22"/>
          <w:lang w:val="en-US"/>
        </w:rPr>
        <w:t>: A Framework for Exertion Games, 2651</w:t>
      </w:r>
      <w:r w:rsidRPr="00D74A2A">
        <w:rPr>
          <w:rFonts w:cs="Palatino Linotype"/>
          <w:szCs w:val="22"/>
          <w:lang w:val="en-US"/>
        </w:rPr>
        <w:t>–</w:t>
      </w:r>
      <w:r w:rsidRPr="00D74A2A">
        <w:rPr>
          <w:szCs w:val="22"/>
          <w:lang w:val="en-US"/>
        </w:rPr>
        <w:t>2660.</w:t>
      </w:r>
    </w:p>
    <w:p w14:paraId="4A387AD6" w14:textId="73A252E0" w:rsidR="006D4015" w:rsidRDefault="006D4015" w:rsidP="00491830">
      <w:pPr>
        <w:pStyle w:val="QuelleimLiteraturverzeichnis"/>
        <w:rPr>
          <w:rStyle w:val="Hyperlink"/>
          <w:szCs w:val="22"/>
          <w:lang w:val="en-US"/>
        </w:rPr>
      </w:pPr>
      <w:r w:rsidRPr="000D4AF9">
        <w:rPr>
          <w:lang w:val="en-US"/>
        </w:rPr>
        <w:t xml:space="preserve">J. Juul, What computer games can and can’t do, in Digital Arts and Culture (Bergen, 2000) Retrieved from: </w:t>
      </w:r>
      <w:r w:rsidR="0039496D">
        <w:fldChar w:fldCharType="begin"/>
      </w:r>
      <w:r w:rsidR="0039496D" w:rsidRPr="00623E61">
        <w:rPr>
          <w:lang w:val="en-CA"/>
          <w:rPrChange w:id="823" w:author="Autor">
            <w:rPr/>
          </w:rPrChange>
        </w:rPr>
        <w:instrText xml:space="preserve"> HYPERLINK "https://www.jesperjuul.net/text/wcgcacd.html" </w:instrText>
      </w:r>
      <w:r w:rsidR="0039496D">
        <w:fldChar w:fldCharType="separate"/>
      </w:r>
      <w:r w:rsidR="000D4AF9" w:rsidRPr="000D4AF9">
        <w:rPr>
          <w:rStyle w:val="Hyperlink"/>
          <w:szCs w:val="22"/>
          <w:lang w:val="en-US"/>
        </w:rPr>
        <w:t>https://www.jesperjuul.net/text/wcgcacd.html</w:t>
      </w:r>
      <w:r w:rsidR="0039496D">
        <w:rPr>
          <w:rStyle w:val="Hyperlink"/>
          <w:szCs w:val="22"/>
          <w:lang w:val="en-US"/>
        </w:rPr>
        <w:fldChar w:fldCharType="end"/>
      </w:r>
    </w:p>
    <w:p w14:paraId="419815B5" w14:textId="77777777" w:rsidR="00D74A2A" w:rsidRDefault="00D74A2A" w:rsidP="00D74A2A">
      <w:pPr>
        <w:pStyle w:val="QuelleimLiteraturverzeichnis"/>
        <w:rPr>
          <w:rStyle w:val="Hyperlink"/>
          <w:color w:val="000000" w:themeColor="text1"/>
          <w:szCs w:val="22"/>
          <w:u w:val="none"/>
          <w:lang w:val="en-US"/>
        </w:rPr>
      </w:pPr>
      <w:r w:rsidRPr="00037E37">
        <w:rPr>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24" w:author="Autor">
            <w:rPr/>
          </w:rPrChange>
        </w:rPr>
        <w:instrText xml:space="preserve"> HYPERLINK "http://www.electronicbookreview.com/v3/servlet/ebr?essay_id=zimmerman&amp;command=view_essay" </w:instrText>
      </w:r>
      <w:r w:rsidR="0039496D">
        <w:fldChar w:fldCharType="separate"/>
      </w:r>
      <w:r w:rsidRPr="00037E37">
        <w:rPr>
          <w:rStyle w:val="Hyperlink"/>
          <w:color w:val="000000" w:themeColor="text1"/>
          <w:szCs w:val="22"/>
          <w:u w:val="none"/>
          <w:lang w:val="en-US"/>
        </w:rPr>
        <w:t>http://www.electronicbookreview.com/v3/servlet/ebr?essay_id=zimmerman&amp;command=view_essay</w:t>
      </w:r>
      <w:r w:rsidR="0039496D">
        <w:rPr>
          <w:rStyle w:val="Hyperlink"/>
          <w:color w:val="000000" w:themeColor="text1"/>
          <w:szCs w:val="22"/>
          <w:u w:val="none"/>
          <w:lang w:val="en-US"/>
        </w:rPr>
        <w:fldChar w:fldCharType="end"/>
      </w:r>
    </w:p>
    <w:p w14:paraId="7009C359" w14:textId="02859BA5" w:rsidR="00D74A2A" w:rsidRDefault="00D74A2A" w:rsidP="00D74A2A">
      <w:pPr>
        <w:pStyle w:val="QuelleimLiteraturverzeichnis"/>
        <w:rPr>
          <w:lang w:val="en-US"/>
        </w:rPr>
      </w:pPr>
      <w:r w:rsidRPr="006C169F">
        <w:rPr>
          <w:lang w:val="en-US"/>
        </w:rPr>
        <w:t>K. Salen, E. Zimmerman, Rules of Play: Game Design Fundamentals (MIT Press, Cambridge, MA, 2004). ISBN 9780262240451</w:t>
      </w:r>
    </w:p>
    <w:p w14:paraId="0D100B78" w14:textId="77777777" w:rsidR="00D74A2A" w:rsidRDefault="00D74A2A" w:rsidP="00D74A2A">
      <w:pPr>
        <w:pStyle w:val="QuelleimLiteraturverzeichnis"/>
        <w:rPr>
          <w:lang w:val="en-US"/>
        </w:rPr>
      </w:pPr>
      <w:r w:rsidRPr="006C169F">
        <w:rPr>
          <w:lang w:val="en-US"/>
        </w:rPr>
        <w:t xml:space="preserve">S. Bjork, J. Juul, Zero-Player Games. Or: What We Talk about When We Talk about Players, Madrid (2012), URL: </w:t>
      </w:r>
      <w:r w:rsidR="0039496D">
        <w:fldChar w:fldCharType="begin"/>
      </w:r>
      <w:r w:rsidR="0039496D" w:rsidRPr="00623E61">
        <w:rPr>
          <w:lang w:val="en-CA"/>
          <w:rPrChange w:id="825" w:author="Autor">
            <w:rPr/>
          </w:rPrChange>
        </w:rPr>
        <w:instrText xml:space="preserve"> HYPERLINK "http://www.jesperjuul.net/text/zeroplayergames/" </w:instrText>
      </w:r>
      <w:r w:rsidR="0039496D">
        <w:fldChar w:fldCharType="separate"/>
      </w:r>
      <w:r w:rsidRPr="009D4DA6">
        <w:rPr>
          <w:rStyle w:val="Hyperlink"/>
          <w:lang w:val="en-US"/>
        </w:rPr>
        <w:t>http://www.jesperjuul.net/text/zeroplayergames/</w:t>
      </w:r>
      <w:r w:rsidR="0039496D">
        <w:rPr>
          <w:rStyle w:val="Hyperlink"/>
          <w:lang w:val="en-US"/>
        </w:rPr>
        <w:fldChar w:fldCharType="end"/>
      </w:r>
    </w:p>
    <w:p w14:paraId="3B94AEF8" w14:textId="77777777" w:rsidR="00D74A2A" w:rsidRDefault="00D74A2A" w:rsidP="00D74A2A">
      <w:pPr>
        <w:pStyle w:val="QuelleimLiteraturverzeichnis"/>
        <w:rPr>
          <w:lang w:val="en-US"/>
        </w:rPr>
      </w:pPr>
      <w:r>
        <w:rPr>
          <w:lang w:val="en-US"/>
        </w:rPr>
        <w:t>L. Ermi, F. Mayrü</w:t>
      </w:r>
      <w:r w:rsidRPr="006C169F">
        <w:rPr>
          <w:lang w:val="en-US"/>
        </w:rPr>
        <w:t>, Fundamental components of the game-play experience: analysing immersion, in DIGRA (DIGRA, 2005)</w:t>
      </w:r>
    </w:p>
    <w:p w14:paraId="520938A9" w14:textId="77777777" w:rsidR="00D74A2A" w:rsidRDefault="00D74A2A" w:rsidP="00D74A2A">
      <w:pPr>
        <w:pStyle w:val="QuelleimLiteraturverzeichnis"/>
        <w:rPr>
          <w:lang w:val="en-US"/>
        </w:rPr>
      </w:pPr>
      <w:r w:rsidRPr="006C169F">
        <w:rPr>
          <w:lang w:val="en-US"/>
        </w:rPr>
        <w:lastRenderedPageBreak/>
        <w:t>C. Crawford, The Art of Computer Game Design (Osborne/McGraw-Hill, Berkeley, 1984). ISBN 0881341177</w:t>
      </w:r>
    </w:p>
    <w:p w14:paraId="2204CCEA" w14:textId="0BE28DD2" w:rsidR="00B25FB3" w:rsidRDefault="00B25FB3" w:rsidP="00D74A2A">
      <w:pPr>
        <w:pStyle w:val="QuelleimLiteraturverzeichnis"/>
        <w:rPr>
          <w:lang w:val="en-US"/>
        </w:rPr>
      </w:pPr>
      <w:r w:rsidRPr="00B25FB3">
        <w:rPr>
          <w:lang w:val="en-US"/>
        </w:rPr>
        <w:t>F. Mueller, S. Agamanolis, and R. Picard. Exertion interfaces: Sports over a distance for social bonding and fun. In SIGCHI Conference on Human Factors in Computing Systems, pages 561–568, Ft. Lauderdale, Florida, USA, 2003</w:t>
      </w:r>
    </w:p>
    <w:p w14:paraId="3887A87F" w14:textId="5889050C" w:rsidR="00561EB4" w:rsidRDefault="00561EB4" w:rsidP="00561EB4">
      <w:pPr>
        <w:spacing w:before="100" w:beforeAutospacing="1" w:after="100" w:afterAutospacing="1" w:line="240" w:lineRule="auto"/>
        <w:ind w:left="480" w:hanging="480"/>
        <w:jc w:val="left"/>
        <w:rPr>
          <w:rFonts w:ascii="Times New Roman" w:hAnsi="Times New Roman"/>
          <w:sz w:val="24"/>
          <w:szCs w:val="24"/>
          <w:lang w:val="en-US"/>
        </w:rPr>
      </w:pPr>
      <w:r w:rsidRPr="00031E56">
        <w:rPr>
          <w:rFonts w:ascii="Times New Roman" w:hAnsi="Times New Roman"/>
          <w:sz w:val="24"/>
          <w:szCs w:val="24"/>
          <w:lang w:val="en-US"/>
        </w:rPr>
        <w:t xml:space="preserve">Mueller, F. F., &amp; Mandryk, R. (2016). </w:t>
      </w:r>
      <w:r w:rsidRPr="00561EB4">
        <w:rPr>
          <w:rFonts w:ascii="Times New Roman" w:hAnsi="Times New Roman"/>
          <w:sz w:val="24"/>
          <w:szCs w:val="24"/>
          <w:lang w:val="en-US"/>
        </w:rPr>
        <w:t xml:space="preserve">Exertion Games, </w:t>
      </w:r>
      <w:r w:rsidRPr="00561EB4">
        <w:rPr>
          <w:rFonts w:ascii="Times New Roman" w:hAnsi="Times New Roman"/>
          <w:i/>
          <w:iCs/>
          <w:sz w:val="24"/>
          <w:szCs w:val="24"/>
          <w:lang w:val="en-US"/>
        </w:rPr>
        <w:t>10</w:t>
      </w:r>
      <w:r w:rsidRPr="00561EB4">
        <w:rPr>
          <w:rFonts w:ascii="Times New Roman" w:hAnsi="Times New Roman"/>
          <w:sz w:val="24"/>
          <w:szCs w:val="24"/>
          <w:lang w:val="en-US"/>
        </w:rPr>
        <w:t xml:space="preserve">(1), 1–86. </w:t>
      </w:r>
      <w:r w:rsidR="0039496D">
        <w:fldChar w:fldCharType="begin"/>
      </w:r>
      <w:r w:rsidR="0039496D" w:rsidRPr="00623E61">
        <w:rPr>
          <w:lang w:val="en-CA"/>
          <w:rPrChange w:id="826" w:author="Autor">
            <w:rPr/>
          </w:rPrChange>
        </w:rPr>
        <w:instrText xml:space="preserve"> HYPERLINK "https://doi.org/10.1561/1100000041" </w:instrText>
      </w:r>
      <w:r w:rsidR="0039496D">
        <w:fldChar w:fldCharType="separate"/>
      </w:r>
      <w:r w:rsidR="00731355" w:rsidRPr="009D4DA6">
        <w:rPr>
          <w:rStyle w:val="Hyperlink"/>
          <w:rFonts w:ascii="Times New Roman" w:hAnsi="Times New Roman"/>
          <w:sz w:val="24"/>
          <w:szCs w:val="24"/>
          <w:lang w:val="en-US"/>
        </w:rPr>
        <w:t>https://doi.org/10.1561/1100000041</w:t>
      </w:r>
      <w:r w:rsidR="0039496D">
        <w:rPr>
          <w:rStyle w:val="Hyperlink"/>
          <w:rFonts w:ascii="Times New Roman" w:hAnsi="Times New Roman"/>
          <w:sz w:val="24"/>
          <w:szCs w:val="24"/>
          <w:lang w:val="en-US"/>
        </w:rPr>
        <w:fldChar w:fldCharType="end"/>
      </w:r>
    </w:p>
    <w:p w14:paraId="76F73745" w14:textId="05AF35EA" w:rsidR="00731355" w:rsidRDefault="00731355" w:rsidP="00731355">
      <w:pPr>
        <w:pStyle w:val="QuelleimLiteraturverzeichnis"/>
        <w:rPr>
          <w:lang w:val="en-US"/>
        </w:rPr>
      </w:pPr>
      <w:r w:rsidRPr="00731355">
        <w:rPr>
          <w:lang w:val="en-US"/>
        </w:rPr>
        <w:t>Apple. Apple–Nike + iPod. Retrieved from: https://en.wikipedia.org/ wiki/Nike%2B, 4 November 2016.</w:t>
      </w:r>
    </w:p>
    <w:p w14:paraId="31B87FED" w14:textId="37B48EF3" w:rsidR="001E05C0" w:rsidRDefault="001E05C0" w:rsidP="001E05C0">
      <w:pPr>
        <w:spacing w:before="100" w:beforeAutospacing="1" w:after="100" w:afterAutospacing="1" w:line="240" w:lineRule="auto"/>
        <w:ind w:left="480" w:hanging="480"/>
        <w:jc w:val="left"/>
        <w:rPr>
          <w:rFonts w:ascii="Times New Roman" w:hAnsi="Times New Roman"/>
          <w:sz w:val="24"/>
          <w:szCs w:val="24"/>
          <w:lang w:val="en-US"/>
        </w:rPr>
      </w:pPr>
      <w:r w:rsidRPr="001E05C0">
        <w:rPr>
          <w:rFonts w:ascii="Times New Roman" w:hAnsi="Times New Roman"/>
          <w:sz w:val="24"/>
          <w:szCs w:val="24"/>
          <w:lang w:val="en-US"/>
        </w:rPr>
        <w:t xml:space="preserve">Sinclair, J., Hingston, P., &amp; Masek, M. (2007). Considerations for the design of exergames. </w:t>
      </w:r>
      <w:r w:rsidRPr="001E05C0">
        <w:rPr>
          <w:rFonts w:ascii="Times New Roman" w:hAnsi="Times New Roman"/>
          <w:i/>
          <w:iCs/>
          <w:sz w:val="24"/>
          <w:szCs w:val="24"/>
          <w:lang w:val="en-US"/>
        </w:rPr>
        <w:t>Proceedings of the 5th International Conference on Computer Graphics and Interactive Techniques in Australia and Southeast Asia</w:t>
      </w:r>
      <w:r w:rsidRPr="001E05C0">
        <w:rPr>
          <w:rFonts w:ascii="Times New Roman" w:hAnsi="Times New Roman"/>
          <w:sz w:val="24"/>
          <w:szCs w:val="24"/>
          <w:lang w:val="en-US"/>
        </w:rPr>
        <w:t xml:space="preserve">, </w:t>
      </w:r>
      <w:r w:rsidRPr="001E05C0">
        <w:rPr>
          <w:rFonts w:ascii="Times New Roman" w:hAnsi="Times New Roman"/>
          <w:i/>
          <w:iCs/>
          <w:sz w:val="24"/>
          <w:szCs w:val="24"/>
          <w:lang w:val="en-US"/>
        </w:rPr>
        <w:t>ACM</w:t>
      </w:r>
      <w:r w:rsidRPr="001E05C0">
        <w:rPr>
          <w:rFonts w:ascii="Times New Roman" w:hAnsi="Times New Roman"/>
          <w:sz w:val="24"/>
          <w:szCs w:val="24"/>
          <w:lang w:val="en-US"/>
        </w:rPr>
        <w:t xml:space="preserve">(December), 289–295. </w:t>
      </w:r>
      <w:r w:rsidR="00D36FA7">
        <w:fldChar w:fldCharType="begin"/>
      </w:r>
      <w:r w:rsidR="00D36FA7" w:rsidRPr="00641A17">
        <w:rPr>
          <w:lang w:val="en-US"/>
          <w:rPrChange w:id="827" w:author="Autor">
            <w:rPr/>
          </w:rPrChange>
        </w:rPr>
        <w:instrText xml:space="preserve"> HYPERLINK "https://doi.org/10.1145/1321261.1321313" </w:instrText>
      </w:r>
      <w:r w:rsidR="00D36FA7">
        <w:fldChar w:fldCharType="separate"/>
      </w:r>
      <w:r w:rsidR="00491830" w:rsidRPr="009D4DA6">
        <w:rPr>
          <w:rStyle w:val="Hyperlink"/>
          <w:rFonts w:ascii="Times New Roman" w:hAnsi="Times New Roman"/>
          <w:sz w:val="24"/>
          <w:szCs w:val="24"/>
          <w:lang w:val="en-US"/>
        </w:rPr>
        <w:t>https://doi.org/10.1145/1321261.1321313</w:t>
      </w:r>
      <w:r w:rsidR="00D36FA7">
        <w:rPr>
          <w:rStyle w:val="Hyperlink"/>
          <w:rFonts w:ascii="Times New Roman" w:hAnsi="Times New Roman"/>
          <w:sz w:val="24"/>
          <w:szCs w:val="24"/>
          <w:lang w:val="en-US"/>
        </w:rPr>
        <w:fldChar w:fldCharType="end"/>
      </w:r>
    </w:p>
    <w:p w14:paraId="700DBB61" w14:textId="48F313B3" w:rsidR="00491830" w:rsidRDefault="00491830" w:rsidP="00491830">
      <w:pPr>
        <w:pStyle w:val="QuelleimLiteraturverzeichnis"/>
        <w:rPr>
          <w:lang w:val="en-US"/>
        </w:rPr>
      </w:pPr>
      <w:r w:rsidRPr="00491830">
        <w:rPr>
          <w:lang w:val="en-US"/>
        </w:rPr>
        <w:t>Y. Oh and S. Yang. Defining exergames &amp; exergaming. In Meaningful Play 2010 Conference Proceedings, 2010. http://meaningfulplay.msu.edu/ proceedings2010/</w:t>
      </w:r>
    </w:p>
    <w:p w14:paraId="01C0AD13" w14:textId="6B57E8D5" w:rsidR="00B32511" w:rsidRDefault="00B32511" w:rsidP="00B32511">
      <w:pPr>
        <w:pStyle w:val="QuelleimLiteraturverzeichnis"/>
        <w:rPr>
          <w:lang w:val="en-US"/>
        </w:rPr>
      </w:pPr>
      <w:r w:rsidRPr="00B32511">
        <w:rPr>
          <w:lang w:val="en-US"/>
        </w:rPr>
        <w:t>D. Mears and L. Hansen. Technology in physical education article #5 in a 6-part series: Active gaming: Definitions, options and implementation. Strategies, 23(2):26–29, 2009.</w:t>
      </w:r>
    </w:p>
    <w:p w14:paraId="30D9F806" w14:textId="64DE4292" w:rsidR="00961466" w:rsidRPr="00B32511" w:rsidRDefault="00961466" w:rsidP="00B32511">
      <w:pPr>
        <w:pStyle w:val="QuelleimLiteraturverzeichnis"/>
        <w:rPr>
          <w:lang w:val="en-US"/>
        </w:rPr>
      </w:pPr>
      <w:r w:rsidRPr="00961466">
        <w:rPr>
          <w:lang w:val="en-US"/>
        </w:rPr>
        <w:t>J. M. Silva and A. El Saddik. An adaptive game-based exercising framework. In Proceedings of the IEEE International Conference on Virtual Environ- ments Human-Computer Interfaces and Measurement Systems (VECIMS), pages 1–6, IEEE, 2011.</w:t>
      </w: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828" w:name="_Toc361142779"/>
      <w:bookmarkStart w:id="829" w:name="_Toc361143712"/>
      <w:bookmarkStart w:id="830" w:name="_Toc502322115"/>
      <w:r w:rsidRPr="008E7D87">
        <w:lastRenderedPageBreak/>
        <w:t>Anhang A</w:t>
      </w:r>
      <w:r w:rsidR="009C51E2" w:rsidRPr="008E7D87">
        <w:t>:</w:t>
      </w:r>
      <w:r w:rsidR="008A5B62" w:rsidRPr="008E7D87">
        <w:t xml:space="preserve"> Bausteine wissenschaftlicher Arbeiten</w:t>
      </w:r>
      <w:bookmarkEnd w:id="828"/>
      <w:bookmarkEnd w:id="829"/>
      <w:bookmarkEnd w:id="830"/>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831" w:name="_Toc354659193"/>
      <w:bookmarkStart w:id="832" w:name="_Toc354660372"/>
      <w:bookmarkStart w:id="833" w:name="_Toc354660422"/>
      <w:bookmarkStart w:id="834" w:name="_Toc354660483"/>
      <w:bookmarkStart w:id="835" w:name="_Toc361142780"/>
      <w:bookmarkStart w:id="836" w:name="_Toc361143713"/>
      <w:bookmarkStart w:id="837" w:name="_Toc502322116"/>
      <w:r w:rsidRPr="008E7D87">
        <w:rPr>
          <w:lang w:eastAsia="en-US"/>
        </w:rPr>
        <w:t>A1 Theoretische Arbeit</w:t>
      </w:r>
      <w:bookmarkEnd w:id="831"/>
      <w:bookmarkEnd w:id="832"/>
      <w:bookmarkEnd w:id="833"/>
      <w:bookmarkEnd w:id="834"/>
      <w:bookmarkEnd w:id="835"/>
      <w:bookmarkEnd w:id="836"/>
      <w:bookmarkEnd w:id="837"/>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838" w:name="_Toc354659194"/>
      <w:bookmarkStart w:id="839" w:name="_Toc354660373"/>
      <w:bookmarkStart w:id="840" w:name="_Toc354660423"/>
      <w:bookmarkStart w:id="841" w:name="_Toc354660484"/>
      <w:bookmarkStart w:id="842" w:name="_Toc361142781"/>
      <w:bookmarkStart w:id="843" w:name="_Toc361143714"/>
      <w:bookmarkStart w:id="844" w:name="_Toc502322117"/>
      <w:r w:rsidRPr="008E7D87">
        <w:rPr>
          <w:lang w:eastAsia="en-US"/>
        </w:rPr>
        <w:t>A2 Konstruktive Arbeit</w:t>
      </w:r>
      <w:bookmarkEnd w:id="838"/>
      <w:bookmarkEnd w:id="839"/>
      <w:bookmarkEnd w:id="840"/>
      <w:bookmarkEnd w:id="841"/>
      <w:bookmarkEnd w:id="842"/>
      <w:bookmarkEnd w:id="843"/>
      <w:bookmarkEnd w:id="844"/>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845" w:name="_Toc354659195"/>
      <w:bookmarkStart w:id="846" w:name="_Toc354660374"/>
      <w:bookmarkStart w:id="847" w:name="_Toc354660424"/>
      <w:bookmarkStart w:id="848" w:name="_Toc354660485"/>
      <w:bookmarkStart w:id="849" w:name="_Toc361142782"/>
      <w:bookmarkStart w:id="850" w:name="_Toc361143715"/>
      <w:bookmarkStart w:id="851" w:name="_Toc502322118"/>
      <w:r w:rsidRPr="008E7D87">
        <w:t>A3 Empirische A</w:t>
      </w:r>
      <w:r w:rsidR="002656C2" w:rsidRPr="008E7D87">
        <w:t>rbeit</w:t>
      </w:r>
      <w:bookmarkEnd w:id="845"/>
      <w:bookmarkEnd w:id="846"/>
      <w:bookmarkEnd w:id="847"/>
      <w:bookmarkEnd w:id="848"/>
      <w:bookmarkEnd w:id="849"/>
      <w:bookmarkEnd w:id="850"/>
      <w:bookmarkEnd w:id="851"/>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852" w:name="_Toc502322119"/>
      <w:r w:rsidRPr="008E7D87">
        <w:lastRenderedPageBreak/>
        <w:t xml:space="preserve">Erklärung zur </w:t>
      </w:r>
      <w:r w:rsidR="00760407" w:rsidRPr="008E7D87">
        <w:t>Urheberschaft</w:t>
      </w:r>
      <w:bookmarkEnd w:id="852"/>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131D96"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131D96"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131D96"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131D96"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131D96"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131D96"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131D96"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131D96"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131D96"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131D96"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131D96"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131D96"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131D96"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131D96"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131D96"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853" w:name="_Toc354659196"/>
      <w:bookmarkStart w:id="854" w:name="_Toc354660375"/>
      <w:bookmarkStart w:id="855" w:name="_Toc354660425"/>
      <w:bookmarkStart w:id="856" w:name="_Toc354660486"/>
      <w:bookmarkStart w:id="857" w:name="_Toc361142784"/>
      <w:r w:rsidRPr="008E7D87">
        <w:br w:type="page"/>
      </w:r>
    </w:p>
    <w:p w14:paraId="48DF7996" w14:textId="1C2326B0" w:rsidR="00E9080A" w:rsidRPr="008E7D87" w:rsidRDefault="00B021AD" w:rsidP="005C37E6">
      <w:pPr>
        <w:pStyle w:val="Inhaltsverzeichnisberschrift"/>
        <w:outlineLvl w:val="0"/>
      </w:pPr>
      <w:bookmarkStart w:id="858" w:name="_Toc502322120"/>
      <w:r w:rsidRPr="008E7D87">
        <w:lastRenderedPageBreak/>
        <w:t>Stichwortverzeichnis</w:t>
      </w:r>
      <w:bookmarkEnd w:id="853"/>
      <w:bookmarkEnd w:id="854"/>
      <w:bookmarkEnd w:id="855"/>
      <w:bookmarkEnd w:id="856"/>
      <w:bookmarkEnd w:id="857"/>
      <w:r w:rsidR="00F9029C" w:rsidRPr="008E7D87">
        <w:t xml:space="preserve"> (optional, in der Regel nicht notwendig)</w:t>
      </w:r>
      <w:bookmarkEnd w:id="858"/>
    </w:p>
    <w:p w14:paraId="62ECE74C" w14:textId="77777777" w:rsidR="00031E56" w:rsidRDefault="00DD675E" w:rsidP="00B021AD">
      <w:pPr>
        <w:rPr>
          <w:noProof/>
        </w:rPr>
        <w:sectPr w:rsidR="00031E56" w:rsidSect="00031E56">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35723BDB" w14:textId="77777777" w:rsidR="00031E56" w:rsidRDefault="00031E56">
      <w:pPr>
        <w:pStyle w:val="Index1"/>
        <w:tabs>
          <w:tab w:val="right" w:leader="dot" w:pos="3881"/>
        </w:tabs>
        <w:rPr>
          <w:noProof/>
        </w:rPr>
      </w:pPr>
      <w:r>
        <w:rPr>
          <w:noProof/>
        </w:rPr>
        <w:t>Bausteine wissenschaftlicher Arbeiten</w:t>
      </w:r>
      <w:r>
        <w:rPr>
          <w:noProof/>
        </w:rPr>
        <w:tab/>
        <w:t>88</w:t>
      </w:r>
    </w:p>
    <w:p w14:paraId="042A3982" w14:textId="77777777" w:rsidR="00031E56" w:rsidRDefault="00031E56" w:rsidP="00B021AD">
      <w:pPr>
        <w:rPr>
          <w:noProof/>
        </w:rPr>
        <w:sectPr w:rsidR="00031E56" w:rsidSect="00031E56">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031E56">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or" w:initials="A">
    <w:p w14:paraId="07A90610" w14:textId="0CA301EE" w:rsidR="00031E56" w:rsidRDefault="00031E56">
      <w:pPr>
        <w:pStyle w:val="Kommentartext"/>
      </w:pPr>
      <w:r>
        <w:rPr>
          <w:rStyle w:val="Kommentarzeichen"/>
        </w:rPr>
        <w:annotationRef/>
      </w:r>
      <w:r>
        <w:t xml:space="preserve">Überleitung nicht vergessen. Zwischen überschriften sollte immer mindestens ein Satz stehen, der das Kapitel einführt </w:t>
      </w:r>
    </w:p>
  </w:comment>
  <w:comment w:id="8" w:author="Autor" w:initials="A">
    <w:p w14:paraId="5583FF7F" w14:textId="0184415B" w:rsidR="00031E56" w:rsidRDefault="00031E56">
      <w:pPr>
        <w:pStyle w:val="Kommentartext"/>
      </w:pPr>
      <w:r>
        <w:rPr>
          <w:rStyle w:val="Kommentarzeichen"/>
        </w:rPr>
        <w:annotationRef/>
      </w:r>
      <w:r>
        <w:t>Habe mich da mal kurz gehalten, passt das so?</w:t>
      </w:r>
    </w:p>
  </w:comment>
  <w:comment w:id="13" w:author="Autor" w:initials="A">
    <w:p w14:paraId="3F8CB2E8" w14:textId="60E0A9AB" w:rsidR="00031E56" w:rsidRDefault="00031E56">
      <w:pPr>
        <w:pStyle w:val="Kommentartext"/>
      </w:pPr>
      <w:r>
        <w:rPr>
          <w:rStyle w:val="Kommentarzeichen"/>
        </w:rPr>
        <w:annotationRef/>
      </w:r>
      <w:r>
        <w:t xml:space="preserve">Definition von digitalen Spielen </w:t>
      </w:r>
    </w:p>
  </w:comment>
  <w:comment w:id="23" w:author="Autor" w:initials="A">
    <w:p w14:paraId="3A78012B" w14:textId="3A48712A" w:rsidR="00031E56" w:rsidRDefault="00031E56">
      <w:pPr>
        <w:pStyle w:val="Kommentartext"/>
      </w:pPr>
      <w:r>
        <w:rPr>
          <w:rStyle w:val="Kommentarzeichen"/>
        </w:rPr>
        <w:annotationRef/>
      </w:r>
      <w:r>
        <w:t xml:space="preserve">Englische Begriffe wurden noch nicht eingedeutscht -&gt; am besten kennzeichnen mit „“  </w:t>
      </w:r>
    </w:p>
  </w:comment>
  <w:comment w:id="31" w:author="Autor" w:initials="A">
    <w:p w14:paraId="51B11521" w14:textId="501A0674" w:rsidR="00031E56" w:rsidRDefault="00031E56">
      <w:pPr>
        <w:pStyle w:val="Kommentartext"/>
      </w:pPr>
      <w:r>
        <w:rPr>
          <w:rStyle w:val="Kommentarzeichen"/>
        </w:rPr>
        <w:annotationRef/>
      </w:r>
      <w:r>
        <w:t>Besserer Begriff für „ernst nehmen“</w:t>
      </w:r>
    </w:p>
  </w:comment>
  <w:comment w:id="34" w:author="Autor" w:initials="A">
    <w:p w14:paraId="18EA0DA3" w14:textId="7416C048" w:rsidR="00031E56" w:rsidRDefault="00031E56">
      <w:pPr>
        <w:pStyle w:val="Kommentartext"/>
      </w:pPr>
      <w:r>
        <w:rPr>
          <w:rStyle w:val="Kommentarzeichen"/>
        </w:rPr>
        <w:annotationRef/>
      </w:r>
      <w:r>
        <w:t xml:space="preserve">Überleitung zu Exertion Games </w:t>
      </w:r>
    </w:p>
  </w:comment>
  <w:comment w:id="35" w:author="Autor" w:initials="A">
    <w:p w14:paraId="1BC9B129" w14:textId="54571F6D" w:rsidR="00031E56" w:rsidRDefault="00031E56">
      <w:pPr>
        <w:pStyle w:val="Kommentartext"/>
      </w:pPr>
      <w:r>
        <w:rPr>
          <w:rStyle w:val="Kommentarzeichen"/>
        </w:rPr>
        <w:annotationRef/>
      </w:r>
      <w:r>
        <w:t>Reichen die 3 Zeilen darunter nicht als Überleitung?</w:t>
      </w:r>
    </w:p>
  </w:comment>
  <w:comment w:id="37" w:author="Autor" w:initials="A">
    <w:p w14:paraId="77B5EC00" w14:textId="0BE1D3AF" w:rsidR="00031E56" w:rsidRDefault="00031E56">
      <w:pPr>
        <w:pStyle w:val="Kommentartext"/>
      </w:pPr>
      <w:r>
        <w:rPr>
          <w:rStyle w:val="Kommentarzeichen"/>
        </w:rPr>
        <w:annotationRef/>
      </w:r>
      <w:r>
        <w:t xml:space="preserve">Quelle zur Wii U ggf. angeben </w:t>
      </w:r>
      <w:r>
        <w:sym w:font="Wingdings" w:char="F0E0"/>
      </w:r>
      <w:r>
        <w:t xml:space="preserve"> Deine Reviewer kennen die WiiU nicht</w:t>
      </w:r>
    </w:p>
  </w:comment>
  <w:comment w:id="39" w:author="Autor" w:initials="A">
    <w:p w14:paraId="718290D3" w14:textId="26155E33" w:rsidR="00031E56" w:rsidRDefault="00031E56">
      <w:pPr>
        <w:pStyle w:val="Kommentartext"/>
      </w:pPr>
      <w:r>
        <w:rPr>
          <w:rStyle w:val="Kommentarzeichen"/>
        </w:rPr>
        <w:annotationRef/>
      </w:r>
      <w:r>
        <w:t>Ich glaube dieser Absatz gehioert nicht hier her. Du gehst auf die interaktion ein, aber nicht im Kontext des Kapitels?</w:t>
      </w:r>
    </w:p>
    <w:p w14:paraId="1CCB84D3" w14:textId="46B35244" w:rsidR="00031E56" w:rsidRDefault="00031E56">
      <w:pPr>
        <w:pStyle w:val="Kommentartext"/>
      </w:pPr>
    </w:p>
    <w:p w14:paraId="6867DCB5" w14:textId="7908C46C" w:rsidR="00031E56" w:rsidRDefault="00031E56" w:rsidP="0039496D">
      <w:pPr>
        <w:pStyle w:val="Kommentartext"/>
        <w:numPr>
          <w:ilvl w:val="0"/>
          <w:numId w:val="8"/>
        </w:numPr>
      </w:pPr>
      <w:r>
        <w:t>Überleitung aller „diese neue interaktionskonzpete, v.a. die Bewergungserkennung durch die Kienct etc. erlauben es, dass…“</w:t>
      </w:r>
    </w:p>
  </w:comment>
  <w:comment w:id="40" w:author="Autor" w:initials="A">
    <w:p w14:paraId="1E430EB0" w14:textId="207601D3" w:rsidR="00031E56" w:rsidRDefault="00031E56">
      <w:pPr>
        <w:pStyle w:val="Kommentartext"/>
      </w:pPr>
      <w:r>
        <w:rPr>
          <w:rStyle w:val="Kommentarzeichen"/>
        </w:rPr>
        <w:annotationRef/>
      </w:r>
      <w:r>
        <w:t xml:space="preserve">MAndryk, solltest du Regan meinen; Quelle </w:t>
      </w:r>
    </w:p>
  </w:comment>
  <w:comment w:id="41" w:author="Autor" w:initials="A">
    <w:p w14:paraId="6A30B62B" w14:textId="372874CB" w:rsidR="00031E56" w:rsidRDefault="00031E56">
      <w:pPr>
        <w:pStyle w:val="Kommentartext"/>
      </w:pPr>
      <w:r>
        <w:rPr>
          <w:rStyle w:val="Kommentarzeichen"/>
        </w:rPr>
        <w:annotationRef/>
      </w:r>
      <w:r>
        <w:t xml:space="preserve">Autor bitte noch ggf. raussuchen </w:t>
      </w:r>
    </w:p>
  </w:comment>
  <w:comment w:id="42" w:author="Autor" w:initials="A">
    <w:p w14:paraId="30E79C03" w14:textId="3900A8A9" w:rsidR="00031E56" w:rsidRDefault="00031E56">
      <w:pPr>
        <w:pStyle w:val="Kommentartext"/>
      </w:pPr>
      <w:r>
        <w:rPr>
          <w:rStyle w:val="Kommentarzeichen"/>
        </w:rPr>
        <w:annotationRef/>
      </w:r>
      <w:r>
        <w:t>Da gibt es mehrere weil es ein Wiki Artikel ist. Welchen sollte ich da am besten nehmen?</w:t>
      </w:r>
    </w:p>
  </w:comment>
  <w:comment w:id="43" w:author="Autor" w:initials="A">
    <w:p w14:paraId="46952F4E" w14:textId="5FFAE80B" w:rsidR="00031E56" w:rsidRDefault="00031E56">
      <w:pPr>
        <w:pStyle w:val="Kommentartext"/>
      </w:pPr>
      <w:r>
        <w:rPr>
          <w:rStyle w:val="Kommentarzeichen"/>
        </w:rPr>
        <w:annotationRef/>
      </w:r>
      <w:r>
        <w:t>Anstatt „Lenses“ wörtlich zu übersetzen</w:t>
      </w:r>
    </w:p>
  </w:comment>
  <w:comment w:id="44" w:author="Autor" w:initials="A">
    <w:p w14:paraId="0316C51C" w14:textId="3E4D7BB4" w:rsidR="00031E56" w:rsidRDefault="00031E56">
      <w:pPr>
        <w:pStyle w:val="Kommentartext"/>
      </w:pPr>
      <w:r>
        <w:rPr>
          <w:rStyle w:val="Kommentarzeichen"/>
        </w:rPr>
        <w:annotationRef/>
      </w:r>
      <w:r>
        <w:t>Welcher -&gt; Latein</w:t>
      </w:r>
      <w:r>
        <w:br/>
        <w:t>der -&gt; Deutsch</w:t>
      </w:r>
      <w:r>
        <w:br/>
      </w:r>
      <w:r>
        <w:br/>
        <w:t xml:space="preserve">Hattest du Latein? </w:t>
      </w:r>
      <w:r>
        <w:rPr>
          <w:rFonts w:ascii="Segoe UI Emoji" w:eastAsia="Segoe UI Emoji" w:hAnsi="Segoe UI Emoji" w:cs="Segoe UI Emoji"/>
        </w:rPr>
        <w:t>😉</w:t>
      </w:r>
    </w:p>
  </w:comment>
  <w:comment w:id="45" w:author="Autor" w:initials="A">
    <w:p w14:paraId="37E50BFB" w14:textId="5A61A2C3" w:rsidR="00031E56" w:rsidRDefault="00031E56">
      <w:pPr>
        <w:pStyle w:val="Kommentartext"/>
      </w:pPr>
      <w:r>
        <w:rPr>
          <w:rStyle w:val="Kommentarzeichen"/>
        </w:rPr>
        <w:annotationRef/>
      </w:r>
      <w:r>
        <w:t xml:space="preserve">Vermeide Klammern- Essentielle Aussagen nicht in Klammern, sondern in einen Satz packen. </w:t>
      </w:r>
    </w:p>
  </w:comment>
  <w:comment w:id="50" w:author="Autor" w:initials="A">
    <w:p w14:paraId="6EAA0ADF" w14:textId="77777777" w:rsidR="00031E56" w:rsidRDefault="00031E56">
      <w:pPr>
        <w:pStyle w:val="Kommentartext"/>
      </w:pPr>
      <w:r>
        <w:rPr>
          <w:rStyle w:val="Kommentarzeichen"/>
        </w:rPr>
        <w:annotationRef/>
      </w:r>
      <w:r>
        <w:t xml:space="preserve">Überleitung zum Thema Serious Games schaffen: </w:t>
      </w:r>
    </w:p>
    <w:p w14:paraId="3DE68BA0" w14:textId="77777777" w:rsidR="00031E56" w:rsidRDefault="00031E56">
      <w:pPr>
        <w:pStyle w:val="Kommentartext"/>
      </w:pPr>
    </w:p>
    <w:p w14:paraId="6EADF225" w14:textId="4E7201D6" w:rsidR="00031E56" w:rsidRDefault="00031E56" w:rsidP="00AE1489">
      <w:pPr>
        <w:pStyle w:val="Kommentartext"/>
        <w:numPr>
          <w:ilvl w:val="0"/>
          <w:numId w:val="8"/>
        </w:numPr>
      </w:pPr>
      <w:r>
        <w:t xml:space="preserve"> Games for good Überleitung zu Serious Games) </w:t>
      </w:r>
    </w:p>
  </w:comment>
  <w:comment w:id="51" w:author="Autor" w:initials="A">
    <w:p w14:paraId="4E8D08DA" w14:textId="1E1282C0" w:rsidR="00031E56" w:rsidRDefault="00031E56">
      <w:pPr>
        <w:pStyle w:val="Kommentartext"/>
      </w:pPr>
      <w:r>
        <w:rPr>
          <w:rStyle w:val="Kommentarzeichen"/>
        </w:rPr>
        <w:annotationRef/>
      </w:r>
      <w:r>
        <w:t>Wie wärs damit?</w:t>
      </w:r>
    </w:p>
  </w:comment>
  <w:comment w:id="53" w:author="Autor" w:initials="A">
    <w:p w14:paraId="5DBB43CD" w14:textId="631F919F" w:rsidR="00031E56" w:rsidRDefault="00031E56">
      <w:pPr>
        <w:pStyle w:val="Kommentartext"/>
      </w:pPr>
      <w:r>
        <w:rPr>
          <w:rStyle w:val="Kommentarzeichen"/>
        </w:rPr>
        <w:annotationRef/>
      </w:r>
      <w:r>
        <w:t>Lernen mit Spaß: Serious gaming zur Wissensvermittlung</w:t>
      </w:r>
    </w:p>
  </w:comment>
  <w:comment w:id="54" w:author="Autor" w:initials="A">
    <w:p w14:paraId="43476787" w14:textId="05FC40AA" w:rsidR="00031E56" w:rsidRDefault="00031E56">
      <w:pPr>
        <w:pStyle w:val="Kommentartext"/>
      </w:pPr>
      <w:r>
        <w:rPr>
          <w:rStyle w:val="Kommentarzeichen"/>
        </w:rPr>
        <w:annotationRef/>
      </w:r>
      <w:r>
        <w:t>Meinst du ich soll das ganze Kapitel anstatt „Serious Games“ dann so nennen?</w:t>
      </w:r>
    </w:p>
  </w:comment>
  <w:comment w:id="55" w:author="Autor" w:initials="A">
    <w:p w14:paraId="06BD5B18" w14:textId="66D9BC9F" w:rsidR="00031E56" w:rsidRDefault="00031E56">
      <w:pPr>
        <w:pStyle w:val="Kommentartext"/>
      </w:pPr>
      <w:r>
        <w:rPr>
          <w:rStyle w:val="Kommentarzeichen"/>
        </w:rPr>
        <w:annotationRef/>
      </w:r>
      <w:r>
        <w:t xml:space="preserve">Nicht nur Fachwissen, sonderna uch Propaganda, Religion etc. und natuerlich auch Gesunde Lebensweisen. </w:t>
      </w:r>
    </w:p>
  </w:comment>
  <w:comment w:id="56" w:author="Autor" w:initials="A">
    <w:p w14:paraId="4A260D4E" w14:textId="7AEFD495" w:rsidR="00031E56" w:rsidRDefault="00031E56">
      <w:pPr>
        <w:pStyle w:val="Kommentartext"/>
      </w:pPr>
      <w:r>
        <w:rPr>
          <w:rStyle w:val="Kommentarzeichen"/>
        </w:rPr>
        <w:annotationRef/>
      </w:r>
      <w:r>
        <w:rPr>
          <w:rStyle w:val="Kommentarzeichen"/>
        </w:rPr>
        <w:t>Abgeschnitten</w:t>
      </w:r>
    </w:p>
  </w:comment>
  <w:comment w:id="58" w:author="Autor" w:initials="A">
    <w:p w14:paraId="5DB34682" w14:textId="77777777" w:rsidR="00031E56" w:rsidRDefault="00031E56">
      <w:pPr>
        <w:pStyle w:val="Kommentartext"/>
      </w:pPr>
      <w:r>
        <w:rPr>
          <w:rStyle w:val="Kommentarzeichen"/>
        </w:rPr>
        <w:annotationRef/>
      </w:r>
      <w:r>
        <w:t>Es handelt sich um eine Serie -&gt; Jahreszahl der veroeffentlichung der genutzten version angeben</w:t>
      </w:r>
    </w:p>
    <w:p w14:paraId="466C326D" w14:textId="230D57BB" w:rsidR="00031E56" w:rsidRDefault="00031E56">
      <w:pPr>
        <w:pStyle w:val="Kommentartext"/>
      </w:pPr>
      <w:r>
        <w:t>Age of Empires (STUDIONAME, VEROEFFENTLICHUNGSJAHR)</w:t>
      </w:r>
    </w:p>
  </w:comment>
  <w:comment w:id="63" w:author="Autor" w:initials="A">
    <w:p w14:paraId="35590EA2" w14:textId="52290408" w:rsidR="00031E56" w:rsidRDefault="00031E56">
      <w:pPr>
        <w:pStyle w:val="Kommentartext"/>
      </w:pPr>
      <w:r>
        <w:rPr>
          <w:rStyle w:val="Kommentarzeichen"/>
        </w:rPr>
        <w:annotationRef/>
      </w:r>
      <w:r>
        <w:t xml:space="preserve">Zusammenfassung geben und Übergang </w:t>
      </w:r>
    </w:p>
    <w:p w14:paraId="0A8C9940" w14:textId="4EDFE6C5" w:rsidR="00031E56" w:rsidRDefault="00031E56">
      <w:pPr>
        <w:pStyle w:val="Kommentartext"/>
      </w:pPr>
    </w:p>
    <w:p w14:paraId="7EA4E815" w14:textId="2A1660E4" w:rsidR="00031E56" w:rsidRDefault="00031E56">
      <w:pPr>
        <w:pStyle w:val="Kommentartext"/>
      </w:pPr>
      <w:r>
        <w:t>„Fazit des Kapitels 2.1.1“</w:t>
      </w:r>
    </w:p>
  </w:comment>
  <w:comment w:id="65" w:author="Autor" w:initials="A">
    <w:p w14:paraId="3FA54FBC" w14:textId="153BE1FB" w:rsidR="00031E56" w:rsidRDefault="00031E56">
      <w:pPr>
        <w:pStyle w:val="Kommentartext"/>
      </w:pPr>
      <w:r>
        <w:rPr>
          <w:rStyle w:val="Kommentarzeichen"/>
        </w:rPr>
        <w:annotationRef/>
      </w:r>
      <w:r>
        <w:t xml:space="preserve">Super idee, alle bisher genannten Kaptel zusammenzufassen. </w:t>
      </w:r>
    </w:p>
  </w:comment>
  <w:comment w:id="66" w:author="Autor" w:initials="A">
    <w:p w14:paraId="0D9386A8" w14:textId="361C6A32" w:rsidR="00031E56" w:rsidRDefault="00031E56">
      <w:pPr>
        <w:pStyle w:val="Kommentartext"/>
      </w:pPr>
      <w:r>
        <w:rPr>
          <w:rStyle w:val="Kommentarzeichen"/>
        </w:rPr>
        <w:annotationRef/>
      </w:r>
      <w:r>
        <w:t>hehe</w:t>
      </w:r>
    </w:p>
  </w:comment>
  <w:comment w:id="67" w:author="Autor" w:initials="A">
    <w:p w14:paraId="421FC201" w14:textId="7E5563C1" w:rsidR="00031E56" w:rsidRDefault="00031E56">
      <w:pPr>
        <w:pStyle w:val="Kommentartext"/>
      </w:pPr>
      <w:r>
        <w:rPr>
          <w:rStyle w:val="Kommentarzeichen"/>
        </w:rPr>
        <w:annotationRef/>
      </w:r>
      <w:r>
        <w:t>ggf was fuer den Anfang</w:t>
      </w:r>
    </w:p>
  </w:comment>
  <w:comment w:id="71" w:author="Autor" w:initials="A">
    <w:p w14:paraId="1456FC10" w14:textId="15A982D7" w:rsidR="00031E56" w:rsidRDefault="00031E56">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75" w:author="Autor" w:initials="A">
    <w:p w14:paraId="4D3076BA" w14:textId="064B2A68" w:rsidR="00031E56" w:rsidRDefault="00031E56">
      <w:pPr>
        <w:pStyle w:val="Kommentartext"/>
      </w:pPr>
      <w:r>
        <w:rPr>
          <w:rStyle w:val="Kommentarzeichen"/>
        </w:rPr>
        <w:annotationRef/>
      </w:r>
      <w:r>
        <w:t>Keine Wertungen („Leider“</w:t>
      </w:r>
    </w:p>
  </w:comment>
  <w:comment w:id="97" w:author="Autor" w:initials="A">
    <w:p w14:paraId="0BB14E7C" w14:textId="269262FC" w:rsidR="00031E56" w:rsidRDefault="00031E56">
      <w:pPr>
        <w:pStyle w:val="Kommentartext"/>
      </w:pPr>
      <w:r>
        <w:rPr>
          <w:rStyle w:val="Kommentarzeichen"/>
        </w:rPr>
        <w:annotationRef/>
      </w:r>
      <w:r>
        <w:t>Wie gesagt „“</w:t>
      </w:r>
    </w:p>
  </w:comment>
  <w:comment w:id="105" w:author="Autor" w:initials="A">
    <w:p w14:paraId="58EC1691" w14:textId="23E5CAB0" w:rsidR="00031E56" w:rsidRDefault="00031E56">
      <w:pPr>
        <w:pStyle w:val="Kommentartext"/>
      </w:pPr>
      <w:r>
        <w:rPr>
          <w:rStyle w:val="Kommentarzeichen"/>
        </w:rPr>
        <w:annotationRef/>
      </w:r>
      <w:r>
        <w:t>Quelle?</w:t>
      </w:r>
    </w:p>
  </w:comment>
  <w:comment w:id="111" w:author="Autor" w:initials="A">
    <w:p w14:paraId="419D74F7" w14:textId="0FD5A1A0" w:rsidR="00031E56" w:rsidRDefault="00031E56">
      <w:pPr>
        <w:pStyle w:val="Kommentartext"/>
      </w:pPr>
      <w:r>
        <w:rPr>
          <w:rStyle w:val="Kommentarzeichen"/>
        </w:rPr>
        <w:annotationRef/>
      </w:r>
      <w:r>
        <w:t xml:space="preserve">Oft werden digitale Spiele an ihrer Immersion gemessen, wie beispielsweise in spielemagazinen und bewertungen (beispiel) </w:t>
      </w:r>
    </w:p>
  </w:comment>
  <w:comment w:id="112" w:author="Autor" w:initials="A">
    <w:p w14:paraId="51CC6623" w14:textId="19E1E538" w:rsidR="00031E56" w:rsidRDefault="00031E56">
      <w:pPr>
        <w:pStyle w:val="Kommentartext"/>
      </w:pPr>
      <w:r>
        <w:rPr>
          <w:rStyle w:val="Kommentarzeichen"/>
        </w:rPr>
        <w:annotationRef/>
      </w:r>
      <w:r>
        <w:t>Hierzu hab ich nix gefunden</w:t>
      </w:r>
    </w:p>
  </w:comment>
  <w:comment w:id="115" w:author="Autor" w:initials="A">
    <w:p w14:paraId="3C11B2E1" w14:textId="08A3ED4E" w:rsidR="00031E56" w:rsidRDefault="00031E56">
      <w:pPr>
        <w:pStyle w:val="Kommentartext"/>
      </w:pPr>
      <w:r>
        <w:rPr>
          <w:rStyle w:val="Kommentarzeichen"/>
        </w:rPr>
        <w:annotationRef/>
      </w:r>
      <w:r>
        <w:t>Grafik, die das Schema von Immersion zusammenfasst</w:t>
      </w:r>
    </w:p>
  </w:comment>
  <w:comment w:id="116" w:author="Autor" w:initials="A">
    <w:p w14:paraId="111F2D69" w14:textId="1EACACFB" w:rsidR="00031E56" w:rsidRDefault="00031E56">
      <w:pPr>
        <w:pStyle w:val="Kommentartext"/>
      </w:pPr>
      <w:r>
        <w:rPr>
          <w:rStyle w:val="Kommentarzeichen"/>
        </w:rPr>
        <w:annotationRef/>
      </w:r>
      <w:r>
        <w:t>Gönn dir die Grafik. Muss nochmal überarbeitet werden da schlecht lesbar</w:t>
      </w:r>
    </w:p>
  </w:comment>
  <w:comment w:id="121" w:author="Autor" w:initials="A">
    <w:p w14:paraId="2C99589E" w14:textId="77777777" w:rsidR="00031E56" w:rsidRDefault="00031E56">
      <w:pPr>
        <w:pStyle w:val="Kommentartext"/>
      </w:pPr>
      <w:r>
        <w:rPr>
          <w:rStyle w:val="Kommentarzeichen"/>
        </w:rPr>
        <w:annotationRef/>
      </w:r>
      <w:r>
        <w:t>Quellen</w:t>
      </w:r>
    </w:p>
    <w:p w14:paraId="43B51080" w14:textId="77777777" w:rsidR="00031E56" w:rsidRDefault="00031E56">
      <w:pPr>
        <w:pStyle w:val="Kommentartext"/>
      </w:pPr>
    </w:p>
    <w:p w14:paraId="448CE920" w14:textId="77777777" w:rsidR="00031E56" w:rsidRDefault="00031E56">
      <w:pPr>
        <w:pStyle w:val="Kommentartext"/>
      </w:pPr>
      <w:r>
        <w:t>Präsenz abgrenzen zu Immersion  (Ich führe mich in der welt vs. Ich werde in die welt gezogen?)</w:t>
      </w:r>
    </w:p>
    <w:p w14:paraId="13D38282" w14:textId="38A4225A" w:rsidR="00031E56" w:rsidRDefault="00031E56"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132" w:author="Autor" w:initials="A">
    <w:p w14:paraId="77338F3B" w14:textId="1ACF33AA" w:rsidR="00031E56" w:rsidRDefault="00031E56">
      <w:pPr>
        <w:pStyle w:val="Kommentartext"/>
      </w:pPr>
      <w:r>
        <w:rPr>
          <w:rStyle w:val="Kommentarzeichen"/>
        </w:rPr>
        <w:annotationRef/>
      </w:r>
      <w:r>
        <w:t xml:space="preserve">Abgrenzung zu Flow geben oder ggf. erwähnen? </w:t>
      </w:r>
    </w:p>
  </w:comment>
  <w:comment w:id="133" w:author="Autor" w:initials="A">
    <w:p w14:paraId="0622852B" w14:textId="64D8AE61" w:rsidR="00031E56" w:rsidRDefault="00031E56">
      <w:pPr>
        <w:pStyle w:val="Kommentartext"/>
      </w:pPr>
      <w:r>
        <w:rPr>
          <w:rStyle w:val="Kommentarzeichen"/>
        </w:rPr>
        <w:annotationRef/>
      </w:r>
      <w:r>
        <w:t>Siehe ab „</w:t>
      </w:r>
      <w:r w:rsidRPr="00E27044">
        <w:t>Csikszentmihalyi</w:t>
      </w:r>
      <w:r>
        <w:t xml:space="preserve"> (1975) entwickelte in Abgrenzung zur Immersion…“</w:t>
      </w:r>
    </w:p>
  </w:comment>
  <w:comment w:id="157" w:author="Autor" w:initials="A">
    <w:p w14:paraId="42A10B91" w14:textId="5BEC29B9" w:rsidR="00031E56" w:rsidRDefault="00031E56">
      <w:pPr>
        <w:pStyle w:val="Kommentartext"/>
      </w:pPr>
      <w:r>
        <w:rPr>
          <w:rStyle w:val="Kommentarzeichen"/>
        </w:rPr>
        <w:annotationRef/>
      </w:r>
      <w:r>
        <w:t>Ggf. andere woerter</w:t>
      </w:r>
    </w:p>
  </w:comment>
  <w:comment w:id="162" w:author="Autor" w:initials="A">
    <w:p w14:paraId="0E0982D7" w14:textId="1AB50B24" w:rsidR="00031E56" w:rsidRDefault="00031E56">
      <w:pPr>
        <w:pStyle w:val="Kommentartext"/>
      </w:pPr>
      <w:r>
        <w:rPr>
          <w:rStyle w:val="Kommentarzeichen"/>
        </w:rPr>
        <w:annotationRef/>
      </w:r>
      <w:r>
        <w:t>Welches PDF?</w:t>
      </w:r>
    </w:p>
  </w:comment>
  <w:comment w:id="163" w:author="Autor" w:initials="A">
    <w:p w14:paraId="30135AD6" w14:textId="5F6BC1D6" w:rsidR="00031E56" w:rsidRDefault="00031E56">
      <w:pPr>
        <w:pStyle w:val="Kommentartext"/>
      </w:pPr>
      <w:r>
        <w:rPr>
          <w:rStyle w:val="Kommentarzeichen"/>
        </w:rPr>
        <w:annotationRef/>
      </w:r>
      <w:r>
        <w:t>Ich muss ja eine Quelle angeben. Aber wie gebe ich Brockhaus 2003 als Quelle an?</w:t>
      </w:r>
    </w:p>
    <w:p w14:paraId="073034F1" w14:textId="77777777" w:rsidR="00031E56" w:rsidRDefault="00031E56">
      <w:pPr>
        <w:pStyle w:val="Kommentartext"/>
      </w:pPr>
    </w:p>
  </w:comment>
  <w:comment w:id="167" w:author="Autor" w:initials="A">
    <w:p w14:paraId="379F7E98" w14:textId="49F8585D" w:rsidR="00031E56" w:rsidRDefault="00031E56">
      <w:pPr>
        <w:pStyle w:val="Kommentartext"/>
      </w:pPr>
      <w:r>
        <w:rPr>
          <w:rStyle w:val="Kommentarzeichen"/>
        </w:rPr>
        <w:annotationRef/>
      </w:r>
      <w:r>
        <w:rPr>
          <w:rStyle w:val="Kommentarzeichen"/>
        </w:rPr>
        <w:t xml:space="preserve">Monster satz </w:t>
      </w:r>
    </w:p>
  </w:comment>
  <w:comment w:id="184" w:author="Autor" w:initials="A">
    <w:p w14:paraId="2B1D2BE2" w14:textId="483B0266" w:rsidR="00031E56" w:rsidRDefault="00031E56">
      <w:pPr>
        <w:pStyle w:val="Kommentartext"/>
      </w:pPr>
      <w:r>
        <w:rPr>
          <w:rStyle w:val="Kommentarzeichen"/>
        </w:rPr>
        <w:annotationRef/>
      </w:r>
      <w:r>
        <w:t>Reicht das als Abgrenzung VR-AR?</w:t>
      </w:r>
    </w:p>
  </w:comment>
  <w:comment w:id="187" w:author="Autor" w:initials="A">
    <w:p w14:paraId="5762B902" w14:textId="5B7DEFA4" w:rsidR="00031E56" w:rsidRDefault="00031E56">
      <w:pPr>
        <w:pStyle w:val="Kommentartext"/>
      </w:pPr>
      <w:r>
        <w:rPr>
          <w:rStyle w:val="Kommentarzeichen"/>
        </w:rPr>
        <w:annotationRef/>
      </w:r>
      <w:r>
        <w:t xml:space="preserve">Quelle ? </w:t>
      </w:r>
    </w:p>
  </w:comment>
  <w:comment w:id="194" w:author="Autor" w:initials="A">
    <w:p w14:paraId="1A58C078" w14:textId="25DB9478" w:rsidR="00031E56" w:rsidRDefault="00031E56">
      <w:pPr>
        <w:pStyle w:val="Kommentartext"/>
      </w:pPr>
      <w:r>
        <w:rPr>
          <w:rStyle w:val="Kommentarzeichen"/>
        </w:rPr>
        <w:annotationRef/>
      </w:r>
      <w:r>
        <w:t xml:space="preserve">Entweder deutsch im Text und englisch in Klammern oder umgekehrt. </w:t>
      </w:r>
    </w:p>
    <w:p w14:paraId="7B4CD84C" w14:textId="77777777" w:rsidR="00031E56" w:rsidRDefault="00031E56">
      <w:pPr>
        <w:pStyle w:val="Kommentartext"/>
      </w:pPr>
    </w:p>
    <w:p w14:paraId="095F484A" w14:textId="1CFBB74B" w:rsidR="00031E56" w:rsidRDefault="00031E56" w:rsidP="00B307C6">
      <w:pPr>
        <w:pStyle w:val="Kommentartext"/>
        <w:numPr>
          <w:ilvl w:val="0"/>
          <w:numId w:val="8"/>
        </w:numPr>
      </w:pPr>
      <w:r>
        <w:t xml:space="preserve"> Eine Einheitliche Präsentation ist wichtig.</w:t>
      </w:r>
    </w:p>
  </w:comment>
  <w:comment w:id="200" w:author="Autor" w:initials="A">
    <w:p w14:paraId="5A9C8B94" w14:textId="1178A0C9" w:rsidR="00031E56" w:rsidRDefault="00031E56">
      <w:pPr>
        <w:pStyle w:val="Kommentartext"/>
      </w:pPr>
      <w:r>
        <w:rPr>
          <w:rStyle w:val="Kommentarzeichen"/>
        </w:rPr>
        <w:annotationRef/>
      </w:r>
      <w:r>
        <w:t>Quelle</w:t>
      </w:r>
    </w:p>
  </w:comment>
  <w:comment w:id="201" w:author="Autor" w:initials="A">
    <w:p w14:paraId="359F486B" w14:textId="37B8B161" w:rsidR="00031E56" w:rsidRDefault="00031E56">
      <w:pPr>
        <w:pStyle w:val="Kommentartext"/>
      </w:pPr>
      <w:r>
        <w:rPr>
          <w:rStyle w:val="Kommentarzeichen"/>
        </w:rPr>
        <w:annotationRef/>
      </w:r>
      <w:r>
        <w:t>Brill 2009 ist hier die Quelle wie am Anfang angemerkt</w:t>
      </w:r>
    </w:p>
  </w:comment>
  <w:comment w:id="202" w:author="Autor" w:initials="A">
    <w:p w14:paraId="73DB8B0B" w14:textId="5D888D2B" w:rsidR="00031E56" w:rsidRDefault="00031E56">
      <w:pPr>
        <w:pStyle w:val="Kommentartext"/>
      </w:pPr>
      <w:r>
        <w:rPr>
          <w:rStyle w:val="Kommentarzeichen"/>
        </w:rPr>
        <w:annotationRef/>
      </w:r>
      <w:r>
        <w:t>?</w:t>
      </w:r>
    </w:p>
  </w:comment>
  <w:comment w:id="210" w:author="Autor" w:initials="A">
    <w:p w14:paraId="31125137" w14:textId="4C806B99" w:rsidR="00031E56" w:rsidRDefault="00031E56">
      <w:pPr>
        <w:pStyle w:val="Kommentartext"/>
      </w:pPr>
      <w:r>
        <w:rPr>
          <w:rStyle w:val="Kommentarzeichen"/>
        </w:rPr>
        <w:annotationRef/>
      </w:r>
      <w:r>
        <w:t>Gib das als quelle an; Zugriffsdatum nicht vergessen</w:t>
      </w:r>
    </w:p>
  </w:comment>
  <w:comment w:id="212" w:author="Autor" w:initials="A">
    <w:p w14:paraId="75AC98EE" w14:textId="7AA4BED8" w:rsidR="00031E56" w:rsidRDefault="00031E56">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213" w:author="Autor" w:initials="A">
    <w:p w14:paraId="7D870839" w14:textId="6A6AC6DE" w:rsidR="00031E56" w:rsidRDefault="00031E56">
      <w:pPr>
        <w:pStyle w:val="Kommentartext"/>
      </w:pPr>
      <w:r>
        <w:rPr>
          <w:rStyle w:val="Kommentarzeichen"/>
        </w:rPr>
        <w:annotationRef/>
      </w:r>
      <w:r>
        <w:t>Die habe ich selber nachgezeichnet. Muss sie aber dann noch anpassen, z.b. Schrift einheitlich, das stimmt</w:t>
      </w:r>
    </w:p>
  </w:comment>
  <w:comment w:id="215" w:author="Autor" w:initials="A">
    <w:p w14:paraId="73169B09" w14:textId="4546966A" w:rsidR="00031E56" w:rsidRDefault="00031E56">
      <w:pPr>
        <w:pStyle w:val="Kommentartext"/>
      </w:pPr>
      <w:r>
        <w:rPr>
          <w:rStyle w:val="Kommentarzeichen"/>
        </w:rPr>
        <w:annotationRef/>
      </w:r>
    </w:p>
  </w:comment>
  <w:comment w:id="248" w:author="Autor" w:initials="A">
    <w:p w14:paraId="4D6C1AD5" w14:textId="084293B9" w:rsidR="00031E56" w:rsidRDefault="00031E56">
      <w:pPr>
        <w:pStyle w:val="Kommentartext"/>
      </w:pPr>
      <w:r>
        <w:rPr>
          <w:rStyle w:val="Kommentarzeichen"/>
        </w:rPr>
        <w:annotationRef/>
      </w:r>
      <w:r>
        <w:t xml:space="preserve">Zusammenfassung geben: Was ist das fazit der Literatur zum Thema VR + Excergames? </w:t>
      </w:r>
    </w:p>
  </w:comment>
  <w:comment w:id="249" w:author="Autor" w:initials="A">
    <w:p w14:paraId="6807F01B" w14:textId="1F2B1C08" w:rsidR="00031E56" w:rsidRDefault="00031E56">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90610" w15:done="0"/>
  <w15:commentEx w15:paraId="5583FF7F" w15:paraIdParent="07A90610" w15:done="0"/>
  <w15:commentEx w15:paraId="3F8CB2E8" w15:done="0"/>
  <w15:commentEx w15:paraId="3A78012B" w15:done="0"/>
  <w15:commentEx w15:paraId="51B11521" w15:done="0"/>
  <w15:commentEx w15:paraId="18EA0DA3" w15:done="0"/>
  <w15:commentEx w15:paraId="1BC9B129" w15:paraIdParent="18EA0DA3" w15:done="0"/>
  <w15:commentEx w15:paraId="77B5EC00" w15:done="1"/>
  <w15:commentEx w15:paraId="6867DCB5" w15:done="0"/>
  <w15:commentEx w15:paraId="1E430EB0" w15:done="1"/>
  <w15:commentEx w15:paraId="6A30B62B" w15:done="0"/>
  <w15:commentEx w15:paraId="30E79C03" w15:paraIdParent="6A30B62B" w15:done="0"/>
  <w15:commentEx w15:paraId="46952F4E" w15:done="1"/>
  <w15:commentEx w15:paraId="0316C51C" w15:done="1"/>
  <w15:commentEx w15:paraId="37E50BFB" w15:done="1"/>
  <w15:commentEx w15:paraId="6EADF225" w15:done="0"/>
  <w15:commentEx w15:paraId="4E8D08DA" w15:paraIdParent="6EADF225" w15:done="0"/>
  <w15:commentEx w15:paraId="5DBB43CD" w15:done="0"/>
  <w15:commentEx w15:paraId="43476787" w15:paraIdParent="5DBB43CD" w15:done="0"/>
  <w15:commentEx w15:paraId="06BD5B18" w15:done="0"/>
  <w15:commentEx w15:paraId="4A260D4E" w15:done="1"/>
  <w15:commentEx w15:paraId="466C326D" w15:done="1"/>
  <w15:commentEx w15:paraId="7EA4E815" w15:done="0"/>
  <w15:commentEx w15:paraId="3FA54FBC" w15:done="0"/>
  <w15:commentEx w15:paraId="0D9386A8" w15:done="0"/>
  <w15:commentEx w15:paraId="421FC201" w15:done="0"/>
  <w15:commentEx w15:paraId="1456FC10" w15:done="1"/>
  <w15:commentEx w15:paraId="4D3076BA" w15:done="1"/>
  <w15:commentEx w15:paraId="0BB14E7C" w15:done="0"/>
  <w15:commentEx w15:paraId="58EC1691" w15:done="1"/>
  <w15:commentEx w15:paraId="419D74F7" w15:done="0"/>
  <w15:commentEx w15:paraId="51CC6623" w15:paraIdParent="419D74F7" w15:done="0"/>
  <w15:commentEx w15:paraId="3C11B2E1" w15:done="0"/>
  <w15:commentEx w15:paraId="111F2D69" w15:paraIdParent="3C11B2E1" w15:done="0"/>
  <w15:commentEx w15:paraId="13D38282" w15:done="0"/>
  <w15:commentEx w15:paraId="77338F3B" w15:done="0"/>
  <w15:commentEx w15:paraId="0622852B" w15:paraIdParent="77338F3B" w15:done="0"/>
  <w15:commentEx w15:paraId="42A10B91" w15:done="1"/>
  <w15:commentEx w15:paraId="0E0982D7" w15:done="0"/>
  <w15:commentEx w15:paraId="073034F1" w15:paraIdParent="0E0982D7" w15:done="0"/>
  <w15:commentEx w15:paraId="379F7E98" w15:done="1"/>
  <w15:commentEx w15:paraId="2B1D2BE2" w15:done="0"/>
  <w15:commentEx w15:paraId="5762B902" w15:done="1"/>
  <w15:commentEx w15:paraId="095F484A" w15:done="0"/>
  <w15:commentEx w15:paraId="5A9C8B94" w15:done="0"/>
  <w15:commentEx w15:paraId="359F486B" w15:paraIdParent="5A9C8B94" w15:done="0"/>
  <w15:commentEx w15:paraId="73DB8B0B" w15:done="0"/>
  <w15:commentEx w15:paraId="31125137" w15:done="0"/>
  <w15:commentEx w15:paraId="75AC98EE" w15:done="0"/>
  <w15:commentEx w15:paraId="7D870839" w15:paraIdParent="75AC98EE" w15:done="0"/>
  <w15:commentEx w15:paraId="73169B09" w15:done="0"/>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3F4A96" w14:textId="77777777" w:rsidR="005A24BA" w:rsidRDefault="005A24BA" w:rsidP="00793C70">
      <w:pPr>
        <w:spacing w:line="240" w:lineRule="auto"/>
      </w:pPr>
      <w:r>
        <w:separator/>
      </w:r>
    </w:p>
  </w:endnote>
  <w:endnote w:type="continuationSeparator" w:id="0">
    <w:p w14:paraId="4FFA9A47" w14:textId="77777777" w:rsidR="005A24BA" w:rsidRDefault="005A24BA"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altName w:val="Palatino"/>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IDFont+F1">
    <w:panose1 w:val="00000000000000000000"/>
    <w:charset w:val="00"/>
    <w:family w:val="auto"/>
    <w:notTrueType/>
    <w:pitch w:val="default"/>
    <w:sig w:usb0="00000003" w:usb1="00000000" w:usb2="00000000" w:usb3="00000000" w:csb0="00000001"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3577B" w14:textId="77777777" w:rsidR="005A24BA" w:rsidRDefault="005A24BA" w:rsidP="00793C70">
      <w:pPr>
        <w:spacing w:line="240" w:lineRule="auto"/>
      </w:pPr>
      <w:r>
        <w:separator/>
      </w:r>
    </w:p>
  </w:footnote>
  <w:footnote w:type="continuationSeparator" w:id="0">
    <w:p w14:paraId="3462FF09" w14:textId="77777777" w:rsidR="005A24BA" w:rsidRDefault="005A24BA"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AD458C5"/>
    <w:multiLevelType w:val="hybridMultilevel"/>
    <w:tmpl w:val="6012FB08"/>
    <w:lvl w:ilvl="0" w:tplc="12C809C8">
      <w:start w:val="1"/>
      <w:numFmt w:val="decimal"/>
      <w:lvlText w:val="%1."/>
      <w:lvlJc w:val="left"/>
      <w:pPr>
        <w:ind w:left="757" w:hanging="360"/>
      </w:pPr>
      <w:rPr>
        <w:rFonts w:ascii="Palatino Linotype" w:eastAsia="Times New Roman" w:hAnsi="Palatino Linotype" w:cs="Times New Roman"/>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9"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1"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
  </w:num>
  <w:num w:numId="6">
    <w:abstractNumId w:val="2"/>
  </w:num>
  <w:num w:numId="7">
    <w:abstractNumId w:val="6"/>
  </w:num>
  <w:num w:numId="8">
    <w:abstractNumId w:val="12"/>
  </w:num>
  <w:num w:numId="9">
    <w:abstractNumId w:val="3"/>
  </w:num>
  <w:num w:numId="10">
    <w:abstractNumId w:val="0"/>
  </w:num>
  <w:num w:numId="11">
    <w:abstractNumId w:val="7"/>
  </w:num>
  <w:num w:numId="12">
    <w:abstractNumId w:val="4"/>
  </w:num>
  <w:num w:numId="13">
    <w:abstractNumId w:val="8"/>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schmidl">
    <w15:presenceInfo w15:providerId="Windows Live" w15:userId="3bf171649a36f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1958"/>
    <w:rsid w:val="00013F23"/>
    <w:rsid w:val="0001479A"/>
    <w:rsid w:val="000147EF"/>
    <w:rsid w:val="00016041"/>
    <w:rsid w:val="000221F6"/>
    <w:rsid w:val="000233CE"/>
    <w:rsid w:val="00025801"/>
    <w:rsid w:val="00031B2E"/>
    <w:rsid w:val="00031CFF"/>
    <w:rsid w:val="00031E56"/>
    <w:rsid w:val="000357B0"/>
    <w:rsid w:val="000357FC"/>
    <w:rsid w:val="00037E37"/>
    <w:rsid w:val="0004578D"/>
    <w:rsid w:val="0004673F"/>
    <w:rsid w:val="000469D0"/>
    <w:rsid w:val="00050CFD"/>
    <w:rsid w:val="00051028"/>
    <w:rsid w:val="000514A9"/>
    <w:rsid w:val="00055FA7"/>
    <w:rsid w:val="00056FCD"/>
    <w:rsid w:val="00062C61"/>
    <w:rsid w:val="00064665"/>
    <w:rsid w:val="00064C54"/>
    <w:rsid w:val="00065DBF"/>
    <w:rsid w:val="00066D2D"/>
    <w:rsid w:val="00070B8E"/>
    <w:rsid w:val="00072499"/>
    <w:rsid w:val="00074E5D"/>
    <w:rsid w:val="00075544"/>
    <w:rsid w:val="00076A75"/>
    <w:rsid w:val="00080302"/>
    <w:rsid w:val="000844AC"/>
    <w:rsid w:val="000951CC"/>
    <w:rsid w:val="000A2F06"/>
    <w:rsid w:val="000A312D"/>
    <w:rsid w:val="000A31DC"/>
    <w:rsid w:val="000A3E2C"/>
    <w:rsid w:val="000B1225"/>
    <w:rsid w:val="000B2F45"/>
    <w:rsid w:val="000B3582"/>
    <w:rsid w:val="000B4D48"/>
    <w:rsid w:val="000B4FD9"/>
    <w:rsid w:val="000B5682"/>
    <w:rsid w:val="000B7136"/>
    <w:rsid w:val="000C0F31"/>
    <w:rsid w:val="000C2977"/>
    <w:rsid w:val="000C32E0"/>
    <w:rsid w:val="000C5999"/>
    <w:rsid w:val="000C6D6D"/>
    <w:rsid w:val="000C73BD"/>
    <w:rsid w:val="000C7D9B"/>
    <w:rsid w:val="000D1E25"/>
    <w:rsid w:val="000D31C7"/>
    <w:rsid w:val="000D3892"/>
    <w:rsid w:val="000D41B0"/>
    <w:rsid w:val="000D4AF9"/>
    <w:rsid w:val="000D7B42"/>
    <w:rsid w:val="000E0AE8"/>
    <w:rsid w:val="000E3621"/>
    <w:rsid w:val="000E6217"/>
    <w:rsid w:val="000E6647"/>
    <w:rsid w:val="000F0F93"/>
    <w:rsid w:val="000F415C"/>
    <w:rsid w:val="0010017B"/>
    <w:rsid w:val="0010058C"/>
    <w:rsid w:val="00100839"/>
    <w:rsid w:val="00103182"/>
    <w:rsid w:val="001043C3"/>
    <w:rsid w:val="00106681"/>
    <w:rsid w:val="00106D3B"/>
    <w:rsid w:val="00107E51"/>
    <w:rsid w:val="00112511"/>
    <w:rsid w:val="00113195"/>
    <w:rsid w:val="00113F4C"/>
    <w:rsid w:val="00120699"/>
    <w:rsid w:val="001209F6"/>
    <w:rsid w:val="0012111C"/>
    <w:rsid w:val="00126123"/>
    <w:rsid w:val="00126DA3"/>
    <w:rsid w:val="00130605"/>
    <w:rsid w:val="00131D96"/>
    <w:rsid w:val="00131EDC"/>
    <w:rsid w:val="00132C20"/>
    <w:rsid w:val="0013537E"/>
    <w:rsid w:val="00140076"/>
    <w:rsid w:val="0014492F"/>
    <w:rsid w:val="00145BDB"/>
    <w:rsid w:val="00146EA5"/>
    <w:rsid w:val="00147522"/>
    <w:rsid w:val="00150890"/>
    <w:rsid w:val="001519AD"/>
    <w:rsid w:val="00151B0E"/>
    <w:rsid w:val="00155207"/>
    <w:rsid w:val="0015588A"/>
    <w:rsid w:val="0015736F"/>
    <w:rsid w:val="0016154C"/>
    <w:rsid w:val="00161ADC"/>
    <w:rsid w:val="00165DE5"/>
    <w:rsid w:val="0016637A"/>
    <w:rsid w:val="001664B0"/>
    <w:rsid w:val="001742F2"/>
    <w:rsid w:val="0017617E"/>
    <w:rsid w:val="001761F3"/>
    <w:rsid w:val="00176CFD"/>
    <w:rsid w:val="00183919"/>
    <w:rsid w:val="00183FB0"/>
    <w:rsid w:val="001873C5"/>
    <w:rsid w:val="00190AA6"/>
    <w:rsid w:val="00191168"/>
    <w:rsid w:val="00191EAC"/>
    <w:rsid w:val="001936E8"/>
    <w:rsid w:val="0019678E"/>
    <w:rsid w:val="001A4997"/>
    <w:rsid w:val="001A5F0B"/>
    <w:rsid w:val="001B0182"/>
    <w:rsid w:val="001B1CD1"/>
    <w:rsid w:val="001B2BDE"/>
    <w:rsid w:val="001C2C77"/>
    <w:rsid w:val="001C474B"/>
    <w:rsid w:val="001C770F"/>
    <w:rsid w:val="001D078C"/>
    <w:rsid w:val="001D1109"/>
    <w:rsid w:val="001D2AE7"/>
    <w:rsid w:val="001D3895"/>
    <w:rsid w:val="001D67BB"/>
    <w:rsid w:val="001E05C0"/>
    <w:rsid w:val="001E1A99"/>
    <w:rsid w:val="001E250B"/>
    <w:rsid w:val="001E4288"/>
    <w:rsid w:val="001E4AFC"/>
    <w:rsid w:val="001F0485"/>
    <w:rsid w:val="001F65C6"/>
    <w:rsid w:val="00202521"/>
    <w:rsid w:val="002042FD"/>
    <w:rsid w:val="002044FE"/>
    <w:rsid w:val="00205ED3"/>
    <w:rsid w:val="00205F7D"/>
    <w:rsid w:val="0020614E"/>
    <w:rsid w:val="002113FB"/>
    <w:rsid w:val="00211754"/>
    <w:rsid w:val="00211858"/>
    <w:rsid w:val="00213D5C"/>
    <w:rsid w:val="00221E25"/>
    <w:rsid w:val="002230C0"/>
    <w:rsid w:val="00224920"/>
    <w:rsid w:val="00226351"/>
    <w:rsid w:val="00226B5C"/>
    <w:rsid w:val="002308AB"/>
    <w:rsid w:val="00235E04"/>
    <w:rsid w:val="00244686"/>
    <w:rsid w:val="00245CB5"/>
    <w:rsid w:val="00246EB0"/>
    <w:rsid w:val="00246EF3"/>
    <w:rsid w:val="00252295"/>
    <w:rsid w:val="00253827"/>
    <w:rsid w:val="002543BD"/>
    <w:rsid w:val="0025490C"/>
    <w:rsid w:val="00255AEA"/>
    <w:rsid w:val="00257C15"/>
    <w:rsid w:val="00261EE4"/>
    <w:rsid w:val="00264432"/>
    <w:rsid w:val="00264CE2"/>
    <w:rsid w:val="00265346"/>
    <w:rsid w:val="002656C2"/>
    <w:rsid w:val="002664A5"/>
    <w:rsid w:val="00270D53"/>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61DC"/>
    <w:rsid w:val="002B645F"/>
    <w:rsid w:val="002C2AB5"/>
    <w:rsid w:val="002C33A5"/>
    <w:rsid w:val="002D1FE5"/>
    <w:rsid w:val="002D645D"/>
    <w:rsid w:val="002E2974"/>
    <w:rsid w:val="002E4547"/>
    <w:rsid w:val="002E4C15"/>
    <w:rsid w:val="002F4A3A"/>
    <w:rsid w:val="002F7EB2"/>
    <w:rsid w:val="003003CA"/>
    <w:rsid w:val="00301938"/>
    <w:rsid w:val="00301CCC"/>
    <w:rsid w:val="00302BAB"/>
    <w:rsid w:val="0030328C"/>
    <w:rsid w:val="00306F4B"/>
    <w:rsid w:val="003073E4"/>
    <w:rsid w:val="00311478"/>
    <w:rsid w:val="00312888"/>
    <w:rsid w:val="00313245"/>
    <w:rsid w:val="003133C5"/>
    <w:rsid w:val="00314BF9"/>
    <w:rsid w:val="003163BE"/>
    <w:rsid w:val="003174BA"/>
    <w:rsid w:val="0032286F"/>
    <w:rsid w:val="00324214"/>
    <w:rsid w:val="00326AB6"/>
    <w:rsid w:val="00326DBC"/>
    <w:rsid w:val="00330117"/>
    <w:rsid w:val="00331D41"/>
    <w:rsid w:val="003336EB"/>
    <w:rsid w:val="00336675"/>
    <w:rsid w:val="00342155"/>
    <w:rsid w:val="003425EC"/>
    <w:rsid w:val="00342D0E"/>
    <w:rsid w:val="00347452"/>
    <w:rsid w:val="00350337"/>
    <w:rsid w:val="0035237A"/>
    <w:rsid w:val="00354205"/>
    <w:rsid w:val="00355034"/>
    <w:rsid w:val="00356D7F"/>
    <w:rsid w:val="0036188E"/>
    <w:rsid w:val="003618A1"/>
    <w:rsid w:val="00362C3D"/>
    <w:rsid w:val="00365CA3"/>
    <w:rsid w:val="003702E2"/>
    <w:rsid w:val="00374867"/>
    <w:rsid w:val="0037741A"/>
    <w:rsid w:val="0038393C"/>
    <w:rsid w:val="00383A2F"/>
    <w:rsid w:val="00384E69"/>
    <w:rsid w:val="00391763"/>
    <w:rsid w:val="0039496D"/>
    <w:rsid w:val="003A11BA"/>
    <w:rsid w:val="003A1BDB"/>
    <w:rsid w:val="003A2F1A"/>
    <w:rsid w:val="003A58C0"/>
    <w:rsid w:val="003A74E1"/>
    <w:rsid w:val="003A7EA0"/>
    <w:rsid w:val="003B192F"/>
    <w:rsid w:val="003B5341"/>
    <w:rsid w:val="003B5989"/>
    <w:rsid w:val="003B63E9"/>
    <w:rsid w:val="003C187C"/>
    <w:rsid w:val="003C67EE"/>
    <w:rsid w:val="003C6A4D"/>
    <w:rsid w:val="003C6F82"/>
    <w:rsid w:val="003D0286"/>
    <w:rsid w:val="003D2B2F"/>
    <w:rsid w:val="003D682F"/>
    <w:rsid w:val="003E0515"/>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26A9"/>
    <w:rsid w:val="0046376F"/>
    <w:rsid w:val="00464732"/>
    <w:rsid w:val="0046797B"/>
    <w:rsid w:val="00467DB2"/>
    <w:rsid w:val="004706BD"/>
    <w:rsid w:val="00474913"/>
    <w:rsid w:val="0048004C"/>
    <w:rsid w:val="0048173C"/>
    <w:rsid w:val="004818C4"/>
    <w:rsid w:val="0048394C"/>
    <w:rsid w:val="0048412C"/>
    <w:rsid w:val="004847DD"/>
    <w:rsid w:val="00486570"/>
    <w:rsid w:val="00487EAF"/>
    <w:rsid w:val="00491830"/>
    <w:rsid w:val="0049470A"/>
    <w:rsid w:val="00494CB4"/>
    <w:rsid w:val="00495B89"/>
    <w:rsid w:val="00496468"/>
    <w:rsid w:val="004A1465"/>
    <w:rsid w:val="004A1608"/>
    <w:rsid w:val="004A1676"/>
    <w:rsid w:val="004A3958"/>
    <w:rsid w:val="004A3F63"/>
    <w:rsid w:val="004B0621"/>
    <w:rsid w:val="004B069A"/>
    <w:rsid w:val="004B43BA"/>
    <w:rsid w:val="004B4DB5"/>
    <w:rsid w:val="004C2087"/>
    <w:rsid w:val="004C233C"/>
    <w:rsid w:val="004C5401"/>
    <w:rsid w:val="004D1002"/>
    <w:rsid w:val="004D450D"/>
    <w:rsid w:val="004D528E"/>
    <w:rsid w:val="004D6505"/>
    <w:rsid w:val="004D6AF3"/>
    <w:rsid w:val="004D6DC0"/>
    <w:rsid w:val="004D714C"/>
    <w:rsid w:val="004D72DB"/>
    <w:rsid w:val="004E129C"/>
    <w:rsid w:val="004E2DD9"/>
    <w:rsid w:val="004E2FF8"/>
    <w:rsid w:val="004E3751"/>
    <w:rsid w:val="004E5186"/>
    <w:rsid w:val="004F036A"/>
    <w:rsid w:val="004F1D8D"/>
    <w:rsid w:val="004F2134"/>
    <w:rsid w:val="004F4E20"/>
    <w:rsid w:val="005019FD"/>
    <w:rsid w:val="00503FF7"/>
    <w:rsid w:val="00504069"/>
    <w:rsid w:val="00513B11"/>
    <w:rsid w:val="00513D7F"/>
    <w:rsid w:val="005146A2"/>
    <w:rsid w:val="0051513C"/>
    <w:rsid w:val="0051524E"/>
    <w:rsid w:val="005164FF"/>
    <w:rsid w:val="00516E69"/>
    <w:rsid w:val="00517720"/>
    <w:rsid w:val="00517D6A"/>
    <w:rsid w:val="005210A7"/>
    <w:rsid w:val="005232C6"/>
    <w:rsid w:val="005253B8"/>
    <w:rsid w:val="005253EB"/>
    <w:rsid w:val="005279C8"/>
    <w:rsid w:val="00533C3F"/>
    <w:rsid w:val="00533CDE"/>
    <w:rsid w:val="00534AA6"/>
    <w:rsid w:val="00534CF4"/>
    <w:rsid w:val="00540556"/>
    <w:rsid w:val="00541287"/>
    <w:rsid w:val="00544AAE"/>
    <w:rsid w:val="005525D4"/>
    <w:rsid w:val="00553B1B"/>
    <w:rsid w:val="00555D23"/>
    <w:rsid w:val="00561108"/>
    <w:rsid w:val="00561773"/>
    <w:rsid w:val="00561E4B"/>
    <w:rsid w:val="00561EB4"/>
    <w:rsid w:val="00563B9C"/>
    <w:rsid w:val="00563F5B"/>
    <w:rsid w:val="005658E3"/>
    <w:rsid w:val="00571D55"/>
    <w:rsid w:val="005751B8"/>
    <w:rsid w:val="005758D0"/>
    <w:rsid w:val="00576068"/>
    <w:rsid w:val="00577789"/>
    <w:rsid w:val="00583941"/>
    <w:rsid w:val="00584A2F"/>
    <w:rsid w:val="0058507C"/>
    <w:rsid w:val="005869F3"/>
    <w:rsid w:val="00593E43"/>
    <w:rsid w:val="00595925"/>
    <w:rsid w:val="005A15FA"/>
    <w:rsid w:val="005A2089"/>
    <w:rsid w:val="005A237D"/>
    <w:rsid w:val="005A24BA"/>
    <w:rsid w:val="005A2C77"/>
    <w:rsid w:val="005A6E9D"/>
    <w:rsid w:val="005B1D58"/>
    <w:rsid w:val="005B30FC"/>
    <w:rsid w:val="005B3126"/>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1D32"/>
    <w:rsid w:val="005F267E"/>
    <w:rsid w:val="005F317F"/>
    <w:rsid w:val="005F3886"/>
    <w:rsid w:val="005F38FF"/>
    <w:rsid w:val="005F4184"/>
    <w:rsid w:val="005F60EA"/>
    <w:rsid w:val="0060085F"/>
    <w:rsid w:val="0060254B"/>
    <w:rsid w:val="0060571F"/>
    <w:rsid w:val="00606C04"/>
    <w:rsid w:val="00610453"/>
    <w:rsid w:val="00611F9C"/>
    <w:rsid w:val="0061572C"/>
    <w:rsid w:val="00616719"/>
    <w:rsid w:val="00617EFD"/>
    <w:rsid w:val="00623E61"/>
    <w:rsid w:val="00631B6A"/>
    <w:rsid w:val="00633F3C"/>
    <w:rsid w:val="0063400F"/>
    <w:rsid w:val="00636152"/>
    <w:rsid w:val="00640107"/>
    <w:rsid w:val="0064010D"/>
    <w:rsid w:val="006405AA"/>
    <w:rsid w:val="0064138F"/>
    <w:rsid w:val="00641A17"/>
    <w:rsid w:val="0064259A"/>
    <w:rsid w:val="006462DA"/>
    <w:rsid w:val="00647B77"/>
    <w:rsid w:val="006504B2"/>
    <w:rsid w:val="006511FF"/>
    <w:rsid w:val="006543F2"/>
    <w:rsid w:val="00656BC8"/>
    <w:rsid w:val="00662E15"/>
    <w:rsid w:val="0066541D"/>
    <w:rsid w:val="00665E92"/>
    <w:rsid w:val="00666562"/>
    <w:rsid w:val="006734A5"/>
    <w:rsid w:val="00673CA2"/>
    <w:rsid w:val="00674152"/>
    <w:rsid w:val="00674608"/>
    <w:rsid w:val="00674F00"/>
    <w:rsid w:val="0067628A"/>
    <w:rsid w:val="00676652"/>
    <w:rsid w:val="0068058B"/>
    <w:rsid w:val="00680C96"/>
    <w:rsid w:val="0068145C"/>
    <w:rsid w:val="006818DF"/>
    <w:rsid w:val="00681DD2"/>
    <w:rsid w:val="00682D25"/>
    <w:rsid w:val="0068477C"/>
    <w:rsid w:val="00691E84"/>
    <w:rsid w:val="00693D0B"/>
    <w:rsid w:val="006953FC"/>
    <w:rsid w:val="00695558"/>
    <w:rsid w:val="00695734"/>
    <w:rsid w:val="00696329"/>
    <w:rsid w:val="006A302F"/>
    <w:rsid w:val="006A398A"/>
    <w:rsid w:val="006A5403"/>
    <w:rsid w:val="006A6AB0"/>
    <w:rsid w:val="006A7F46"/>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D6C5F"/>
    <w:rsid w:val="006E1E08"/>
    <w:rsid w:val="006E247A"/>
    <w:rsid w:val="006E3B90"/>
    <w:rsid w:val="006E4E0D"/>
    <w:rsid w:val="006E5615"/>
    <w:rsid w:val="006E5C7E"/>
    <w:rsid w:val="006E7A4A"/>
    <w:rsid w:val="006F087E"/>
    <w:rsid w:val="006F0D2F"/>
    <w:rsid w:val="006F1007"/>
    <w:rsid w:val="006F31E0"/>
    <w:rsid w:val="006F49B0"/>
    <w:rsid w:val="006F6414"/>
    <w:rsid w:val="0070005C"/>
    <w:rsid w:val="0070043A"/>
    <w:rsid w:val="00700EBF"/>
    <w:rsid w:val="007026AC"/>
    <w:rsid w:val="00702F39"/>
    <w:rsid w:val="00703133"/>
    <w:rsid w:val="00704119"/>
    <w:rsid w:val="00710E9D"/>
    <w:rsid w:val="00712435"/>
    <w:rsid w:val="00712E6A"/>
    <w:rsid w:val="00714390"/>
    <w:rsid w:val="007173DF"/>
    <w:rsid w:val="0071771C"/>
    <w:rsid w:val="0071799F"/>
    <w:rsid w:val="00721B9E"/>
    <w:rsid w:val="0072253D"/>
    <w:rsid w:val="00723AB2"/>
    <w:rsid w:val="00726FC9"/>
    <w:rsid w:val="00727791"/>
    <w:rsid w:val="00730EF8"/>
    <w:rsid w:val="0073121F"/>
    <w:rsid w:val="00731355"/>
    <w:rsid w:val="00732AF2"/>
    <w:rsid w:val="00740881"/>
    <w:rsid w:val="007426B3"/>
    <w:rsid w:val="00751BC0"/>
    <w:rsid w:val="007526C4"/>
    <w:rsid w:val="00753820"/>
    <w:rsid w:val="00753A3F"/>
    <w:rsid w:val="007553D4"/>
    <w:rsid w:val="00756455"/>
    <w:rsid w:val="00756D6B"/>
    <w:rsid w:val="007578F8"/>
    <w:rsid w:val="00760407"/>
    <w:rsid w:val="00762655"/>
    <w:rsid w:val="0076552C"/>
    <w:rsid w:val="00767F5A"/>
    <w:rsid w:val="00767F8D"/>
    <w:rsid w:val="00772F95"/>
    <w:rsid w:val="00774494"/>
    <w:rsid w:val="00774B8E"/>
    <w:rsid w:val="007773A8"/>
    <w:rsid w:val="00777F41"/>
    <w:rsid w:val="00780C30"/>
    <w:rsid w:val="007934B7"/>
    <w:rsid w:val="00793C70"/>
    <w:rsid w:val="0079437B"/>
    <w:rsid w:val="007971C0"/>
    <w:rsid w:val="007A519F"/>
    <w:rsid w:val="007A6B26"/>
    <w:rsid w:val="007A7C20"/>
    <w:rsid w:val="007B3C8F"/>
    <w:rsid w:val="007B6B80"/>
    <w:rsid w:val="007C189C"/>
    <w:rsid w:val="007C2C95"/>
    <w:rsid w:val="007C5D09"/>
    <w:rsid w:val="007C63B6"/>
    <w:rsid w:val="007C6820"/>
    <w:rsid w:val="007C758A"/>
    <w:rsid w:val="007D34AA"/>
    <w:rsid w:val="007E1590"/>
    <w:rsid w:val="007E3B2A"/>
    <w:rsid w:val="007E4048"/>
    <w:rsid w:val="007E57A8"/>
    <w:rsid w:val="007E637D"/>
    <w:rsid w:val="007F07A8"/>
    <w:rsid w:val="007F2053"/>
    <w:rsid w:val="007F6CD1"/>
    <w:rsid w:val="00804D7A"/>
    <w:rsid w:val="00805EBD"/>
    <w:rsid w:val="00806777"/>
    <w:rsid w:val="00806B03"/>
    <w:rsid w:val="008078A3"/>
    <w:rsid w:val="00807B30"/>
    <w:rsid w:val="0081250A"/>
    <w:rsid w:val="00816876"/>
    <w:rsid w:val="00820441"/>
    <w:rsid w:val="00822963"/>
    <w:rsid w:val="00827FDB"/>
    <w:rsid w:val="00830239"/>
    <w:rsid w:val="00832D1E"/>
    <w:rsid w:val="008347D0"/>
    <w:rsid w:val="008358F4"/>
    <w:rsid w:val="00836C04"/>
    <w:rsid w:val="00837021"/>
    <w:rsid w:val="00837FCF"/>
    <w:rsid w:val="00843670"/>
    <w:rsid w:val="008465EF"/>
    <w:rsid w:val="008479B7"/>
    <w:rsid w:val="008502C8"/>
    <w:rsid w:val="00853E09"/>
    <w:rsid w:val="00854902"/>
    <w:rsid w:val="0085552C"/>
    <w:rsid w:val="00855B5E"/>
    <w:rsid w:val="00856F8F"/>
    <w:rsid w:val="00862805"/>
    <w:rsid w:val="008631F7"/>
    <w:rsid w:val="00864D68"/>
    <w:rsid w:val="00865798"/>
    <w:rsid w:val="00865E46"/>
    <w:rsid w:val="00870213"/>
    <w:rsid w:val="008715D2"/>
    <w:rsid w:val="0087167A"/>
    <w:rsid w:val="00872707"/>
    <w:rsid w:val="008736A6"/>
    <w:rsid w:val="0087391D"/>
    <w:rsid w:val="00873B3B"/>
    <w:rsid w:val="00873D46"/>
    <w:rsid w:val="00874CC5"/>
    <w:rsid w:val="00876271"/>
    <w:rsid w:val="008764ED"/>
    <w:rsid w:val="00876801"/>
    <w:rsid w:val="00884A06"/>
    <w:rsid w:val="008873E3"/>
    <w:rsid w:val="00887F1D"/>
    <w:rsid w:val="00893369"/>
    <w:rsid w:val="008A2EF2"/>
    <w:rsid w:val="008A4AC6"/>
    <w:rsid w:val="008A5B62"/>
    <w:rsid w:val="008B1CF8"/>
    <w:rsid w:val="008B3090"/>
    <w:rsid w:val="008B60DE"/>
    <w:rsid w:val="008B671C"/>
    <w:rsid w:val="008B6F0D"/>
    <w:rsid w:val="008C1969"/>
    <w:rsid w:val="008C5B50"/>
    <w:rsid w:val="008C6206"/>
    <w:rsid w:val="008D41AA"/>
    <w:rsid w:val="008D442B"/>
    <w:rsid w:val="008D6E6A"/>
    <w:rsid w:val="008E14C8"/>
    <w:rsid w:val="008E36B7"/>
    <w:rsid w:val="008E3862"/>
    <w:rsid w:val="008E3D79"/>
    <w:rsid w:val="008E7D87"/>
    <w:rsid w:val="008F7C82"/>
    <w:rsid w:val="00900B2D"/>
    <w:rsid w:val="0090408B"/>
    <w:rsid w:val="00904D90"/>
    <w:rsid w:val="0090545A"/>
    <w:rsid w:val="0091428F"/>
    <w:rsid w:val="00915321"/>
    <w:rsid w:val="009153F9"/>
    <w:rsid w:val="0091588B"/>
    <w:rsid w:val="00915FBC"/>
    <w:rsid w:val="009203BD"/>
    <w:rsid w:val="009256F5"/>
    <w:rsid w:val="00925BD5"/>
    <w:rsid w:val="00925BF6"/>
    <w:rsid w:val="0093045A"/>
    <w:rsid w:val="00930E3B"/>
    <w:rsid w:val="00930E51"/>
    <w:rsid w:val="00932BC5"/>
    <w:rsid w:val="009338C8"/>
    <w:rsid w:val="00937539"/>
    <w:rsid w:val="00940BE5"/>
    <w:rsid w:val="00941A01"/>
    <w:rsid w:val="009445CE"/>
    <w:rsid w:val="00946F4C"/>
    <w:rsid w:val="009520C3"/>
    <w:rsid w:val="00953A61"/>
    <w:rsid w:val="0095431E"/>
    <w:rsid w:val="00955B1E"/>
    <w:rsid w:val="009563BF"/>
    <w:rsid w:val="00956B73"/>
    <w:rsid w:val="00961466"/>
    <w:rsid w:val="009631B5"/>
    <w:rsid w:val="00965A42"/>
    <w:rsid w:val="00967463"/>
    <w:rsid w:val="0097241D"/>
    <w:rsid w:val="009764C3"/>
    <w:rsid w:val="00976D6E"/>
    <w:rsid w:val="009778E1"/>
    <w:rsid w:val="00977FED"/>
    <w:rsid w:val="009820E0"/>
    <w:rsid w:val="009835F5"/>
    <w:rsid w:val="00986280"/>
    <w:rsid w:val="00986465"/>
    <w:rsid w:val="009873BA"/>
    <w:rsid w:val="0099018B"/>
    <w:rsid w:val="009926CF"/>
    <w:rsid w:val="00992A26"/>
    <w:rsid w:val="00992F4E"/>
    <w:rsid w:val="009A0603"/>
    <w:rsid w:val="009A26C9"/>
    <w:rsid w:val="009A376D"/>
    <w:rsid w:val="009A5EC5"/>
    <w:rsid w:val="009A6082"/>
    <w:rsid w:val="009A6B3E"/>
    <w:rsid w:val="009A7889"/>
    <w:rsid w:val="009B2AB5"/>
    <w:rsid w:val="009B2C28"/>
    <w:rsid w:val="009B5CEB"/>
    <w:rsid w:val="009B70E4"/>
    <w:rsid w:val="009B7D85"/>
    <w:rsid w:val="009C0962"/>
    <w:rsid w:val="009C1CA6"/>
    <w:rsid w:val="009C2138"/>
    <w:rsid w:val="009C51E2"/>
    <w:rsid w:val="009C621E"/>
    <w:rsid w:val="009E18F5"/>
    <w:rsid w:val="009E22F8"/>
    <w:rsid w:val="009E260D"/>
    <w:rsid w:val="009E2CAC"/>
    <w:rsid w:val="009E49C1"/>
    <w:rsid w:val="009F08DD"/>
    <w:rsid w:val="009F3E31"/>
    <w:rsid w:val="009F7034"/>
    <w:rsid w:val="009F7651"/>
    <w:rsid w:val="00A01380"/>
    <w:rsid w:val="00A03F1E"/>
    <w:rsid w:val="00A103C2"/>
    <w:rsid w:val="00A1098A"/>
    <w:rsid w:val="00A1263B"/>
    <w:rsid w:val="00A12BED"/>
    <w:rsid w:val="00A205F3"/>
    <w:rsid w:val="00A20B98"/>
    <w:rsid w:val="00A21E3C"/>
    <w:rsid w:val="00A22235"/>
    <w:rsid w:val="00A234E8"/>
    <w:rsid w:val="00A23FF5"/>
    <w:rsid w:val="00A25EDF"/>
    <w:rsid w:val="00A266C9"/>
    <w:rsid w:val="00A2746E"/>
    <w:rsid w:val="00A27B70"/>
    <w:rsid w:val="00A31634"/>
    <w:rsid w:val="00A32CD7"/>
    <w:rsid w:val="00A3477D"/>
    <w:rsid w:val="00A373FA"/>
    <w:rsid w:val="00A37812"/>
    <w:rsid w:val="00A42E65"/>
    <w:rsid w:val="00A4328F"/>
    <w:rsid w:val="00A472AF"/>
    <w:rsid w:val="00A47F13"/>
    <w:rsid w:val="00A5130A"/>
    <w:rsid w:val="00A54908"/>
    <w:rsid w:val="00A55EE2"/>
    <w:rsid w:val="00A566E7"/>
    <w:rsid w:val="00A56991"/>
    <w:rsid w:val="00A603D3"/>
    <w:rsid w:val="00A60F0D"/>
    <w:rsid w:val="00A611B3"/>
    <w:rsid w:val="00A6200A"/>
    <w:rsid w:val="00A63152"/>
    <w:rsid w:val="00A654F8"/>
    <w:rsid w:val="00A657CC"/>
    <w:rsid w:val="00A74850"/>
    <w:rsid w:val="00A7491F"/>
    <w:rsid w:val="00A74FEB"/>
    <w:rsid w:val="00A75CAB"/>
    <w:rsid w:val="00A8321F"/>
    <w:rsid w:val="00A84D02"/>
    <w:rsid w:val="00A87958"/>
    <w:rsid w:val="00A9201B"/>
    <w:rsid w:val="00A9289F"/>
    <w:rsid w:val="00A92DD1"/>
    <w:rsid w:val="00A94A76"/>
    <w:rsid w:val="00A95787"/>
    <w:rsid w:val="00A97529"/>
    <w:rsid w:val="00A9760C"/>
    <w:rsid w:val="00AA139B"/>
    <w:rsid w:val="00AA2293"/>
    <w:rsid w:val="00AA4990"/>
    <w:rsid w:val="00AA5312"/>
    <w:rsid w:val="00AB442C"/>
    <w:rsid w:val="00AC1129"/>
    <w:rsid w:val="00AC271B"/>
    <w:rsid w:val="00AC2938"/>
    <w:rsid w:val="00AD158F"/>
    <w:rsid w:val="00AE1489"/>
    <w:rsid w:val="00AE2117"/>
    <w:rsid w:val="00AE2192"/>
    <w:rsid w:val="00AE2F5C"/>
    <w:rsid w:val="00AE394B"/>
    <w:rsid w:val="00AE4A51"/>
    <w:rsid w:val="00AE654D"/>
    <w:rsid w:val="00AE765D"/>
    <w:rsid w:val="00AF2131"/>
    <w:rsid w:val="00AF2D7B"/>
    <w:rsid w:val="00AF704C"/>
    <w:rsid w:val="00B00C63"/>
    <w:rsid w:val="00B00CA9"/>
    <w:rsid w:val="00B021AD"/>
    <w:rsid w:val="00B027F1"/>
    <w:rsid w:val="00B04BA2"/>
    <w:rsid w:val="00B06E93"/>
    <w:rsid w:val="00B1001E"/>
    <w:rsid w:val="00B10C64"/>
    <w:rsid w:val="00B14238"/>
    <w:rsid w:val="00B14CE9"/>
    <w:rsid w:val="00B16A63"/>
    <w:rsid w:val="00B16C5C"/>
    <w:rsid w:val="00B2337D"/>
    <w:rsid w:val="00B24D0D"/>
    <w:rsid w:val="00B25557"/>
    <w:rsid w:val="00B25FB3"/>
    <w:rsid w:val="00B263D8"/>
    <w:rsid w:val="00B307C6"/>
    <w:rsid w:val="00B31C26"/>
    <w:rsid w:val="00B321B6"/>
    <w:rsid w:val="00B32511"/>
    <w:rsid w:val="00B40D66"/>
    <w:rsid w:val="00B43B31"/>
    <w:rsid w:val="00B44C5F"/>
    <w:rsid w:val="00B52202"/>
    <w:rsid w:val="00B53297"/>
    <w:rsid w:val="00B5456C"/>
    <w:rsid w:val="00B55F8D"/>
    <w:rsid w:val="00B61EBE"/>
    <w:rsid w:val="00B6218F"/>
    <w:rsid w:val="00B63D82"/>
    <w:rsid w:val="00B64282"/>
    <w:rsid w:val="00B64427"/>
    <w:rsid w:val="00B6467B"/>
    <w:rsid w:val="00B65C9F"/>
    <w:rsid w:val="00B66614"/>
    <w:rsid w:val="00B66AD1"/>
    <w:rsid w:val="00B7061E"/>
    <w:rsid w:val="00B72BC9"/>
    <w:rsid w:val="00B72EF9"/>
    <w:rsid w:val="00B73325"/>
    <w:rsid w:val="00B74628"/>
    <w:rsid w:val="00B763A6"/>
    <w:rsid w:val="00B80660"/>
    <w:rsid w:val="00B8234A"/>
    <w:rsid w:val="00B85A4E"/>
    <w:rsid w:val="00B90985"/>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2724"/>
    <w:rsid w:val="00BC44EF"/>
    <w:rsid w:val="00BD0655"/>
    <w:rsid w:val="00BD1F29"/>
    <w:rsid w:val="00BD3698"/>
    <w:rsid w:val="00BD41B9"/>
    <w:rsid w:val="00BD656C"/>
    <w:rsid w:val="00BE0219"/>
    <w:rsid w:val="00BE4F95"/>
    <w:rsid w:val="00BE50D9"/>
    <w:rsid w:val="00BE5F62"/>
    <w:rsid w:val="00BE6661"/>
    <w:rsid w:val="00BE74E5"/>
    <w:rsid w:val="00BF0D30"/>
    <w:rsid w:val="00BF5EE2"/>
    <w:rsid w:val="00C009F3"/>
    <w:rsid w:val="00C01193"/>
    <w:rsid w:val="00C014D0"/>
    <w:rsid w:val="00C01C9B"/>
    <w:rsid w:val="00C03091"/>
    <w:rsid w:val="00C03817"/>
    <w:rsid w:val="00C1026D"/>
    <w:rsid w:val="00C13A2D"/>
    <w:rsid w:val="00C141C7"/>
    <w:rsid w:val="00C146D6"/>
    <w:rsid w:val="00C14B48"/>
    <w:rsid w:val="00C17942"/>
    <w:rsid w:val="00C21265"/>
    <w:rsid w:val="00C27876"/>
    <w:rsid w:val="00C3093A"/>
    <w:rsid w:val="00C3384F"/>
    <w:rsid w:val="00C41CD5"/>
    <w:rsid w:val="00C43A8F"/>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1CE9"/>
    <w:rsid w:val="00CB2A4F"/>
    <w:rsid w:val="00CB3604"/>
    <w:rsid w:val="00CB64D1"/>
    <w:rsid w:val="00CB6D59"/>
    <w:rsid w:val="00CC1FDF"/>
    <w:rsid w:val="00CC2AAE"/>
    <w:rsid w:val="00CC4A10"/>
    <w:rsid w:val="00CD2200"/>
    <w:rsid w:val="00CD2673"/>
    <w:rsid w:val="00CD2BD4"/>
    <w:rsid w:val="00CD6EC5"/>
    <w:rsid w:val="00CD6EEF"/>
    <w:rsid w:val="00CE546C"/>
    <w:rsid w:val="00CE6B6E"/>
    <w:rsid w:val="00CE6F87"/>
    <w:rsid w:val="00CF136A"/>
    <w:rsid w:val="00CF561C"/>
    <w:rsid w:val="00D010AB"/>
    <w:rsid w:val="00D02825"/>
    <w:rsid w:val="00D02EB4"/>
    <w:rsid w:val="00D03243"/>
    <w:rsid w:val="00D07832"/>
    <w:rsid w:val="00D108DA"/>
    <w:rsid w:val="00D1185F"/>
    <w:rsid w:val="00D1347F"/>
    <w:rsid w:val="00D1450A"/>
    <w:rsid w:val="00D15CFE"/>
    <w:rsid w:val="00D16D56"/>
    <w:rsid w:val="00D21C2C"/>
    <w:rsid w:val="00D23D75"/>
    <w:rsid w:val="00D26EE3"/>
    <w:rsid w:val="00D3224D"/>
    <w:rsid w:val="00D34269"/>
    <w:rsid w:val="00D3588F"/>
    <w:rsid w:val="00D36FA7"/>
    <w:rsid w:val="00D42CB4"/>
    <w:rsid w:val="00D44EEF"/>
    <w:rsid w:val="00D46C46"/>
    <w:rsid w:val="00D47726"/>
    <w:rsid w:val="00D47BE1"/>
    <w:rsid w:val="00D47FC2"/>
    <w:rsid w:val="00D5058B"/>
    <w:rsid w:val="00D549B7"/>
    <w:rsid w:val="00D60B07"/>
    <w:rsid w:val="00D61B18"/>
    <w:rsid w:val="00D641A7"/>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5FBA"/>
    <w:rsid w:val="00DA76C3"/>
    <w:rsid w:val="00DA789F"/>
    <w:rsid w:val="00DB0FB0"/>
    <w:rsid w:val="00DB16CD"/>
    <w:rsid w:val="00DC2915"/>
    <w:rsid w:val="00DC2D68"/>
    <w:rsid w:val="00DC2E78"/>
    <w:rsid w:val="00DC3F79"/>
    <w:rsid w:val="00DC6906"/>
    <w:rsid w:val="00DD614A"/>
    <w:rsid w:val="00DD675E"/>
    <w:rsid w:val="00DE051A"/>
    <w:rsid w:val="00DE1B29"/>
    <w:rsid w:val="00DE2F4D"/>
    <w:rsid w:val="00DE52A7"/>
    <w:rsid w:val="00DE56F0"/>
    <w:rsid w:val="00DE6C1C"/>
    <w:rsid w:val="00DE717C"/>
    <w:rsid w:val="00DE73C1"/>
    <w:rsid w:val="00DE7D43"/>
    <w:rsid w:val="00DF20D7"/>
    <w:rsid w:val="00DF2551"/>
    <w:rsid w:val="00DF2DDF"/>
    <w:rsid w:val="00DF4951"/>
    <w:rsid w:val="00DF57E6"/>
    <w:rsid w:val="00DF7E33"/>
    <w:rsid w:val="00E01182"/>
    <w:rsid w:val="00E0173B"/>
    <w:rsid w:val="00E0224A"/>
    <w:rsid w:val="00E057AC"/>
    <w:rsid w:val="00E119EF"/>
    <w:rsid w:val="00E133FB"/>
    <w:rsid w:val="00E23219"/>
    <w:rsid w:val="00E2379B"/>
    <w:rsid w:val="00E240F2"/>
    <w:rsid w:val="00E24ECC"/>
    <w:rsid w:val="00E26935"/>
    <w:rsid w:val="00E27044"/>
    <w:rsid w:val="00E31948"/>
    <w:rsid w:val="00E34CA4"/>
    <w:rsid w:val="00E40BC1"/>
    <w:rsid w:val="00E40D67"/>
    <w:rsid w:val="00E4599A"/>
    <w:rsid w:val="00E45CC6"/>
    <w:rsid w:val="00E53954"/>
    <w:rsid w:val="00E54550"/>
    <w:rsid w:val="00E54774"/>
    <w:rsid w:val="00E54CB7"/>
    <w:rsid w:val="00E56FB5"/>
    <w:rsid w:val="00E57E59"/>
    <w:rsid w:val="00E601EA"/>
    <w:rsid w:val="00E665E4"/>
    <w:rsid w:val="00E6720D"/>
    <w:rsid w:val="00E67B9D"/>
    <w:rsid w:val="00E70960"/>
    <w:rsid w:val="00E70DEA"/>
    <w:rsid w:val="00E7112A"/>
    <w:rsid w:val="00E736E8"/>
    <w:rsid w:val="00E736F6"/>
    <w:rsid w:val="00E73E34"/>
    <w:rsid w:val="00E74F53"/>
    <w:rsid w:val="00E806AA"/>
    <w:rsid w:val="00E8074F"/>
    <w:rsid w:val="00E80817"/>
    <w:rsid w:val="00E81CFE"/>
    <w:rsid w:val="00E85A91"/>
    <w:rsid w:val="00E860E1"/>
    <w:rsid w:val="00E86266"/>
    <w:rsid w:val="00E8653D"/>
    <w:rsid w:val="00E9080A"/>
    <w:rsid w:val="00E9091E"/>
    <w:rsid w:val="00E90AC3"/>
    <w:rsid w:val="00E920F1"/>
    <w:rsid w:val="00E92545"/>
    <w:rsid w:val="00E947ED"/>
    <w:rsid w:val="00E94A1D"/>
    <w:rsid w:val="00E96472"/>
    <w:rsid w:val="00E96D4E"/>
    <w:rsid w:val="00EA044A"/>
    <w:rsid w:val="00EA058D"/>
    <w:rsid w:val="00EA1F08"/>
    <w:rsid w:val="00EA29EB"/>
    <w:rsid w:val="00EA3F75"/>
    <w:rsid w:val="00EA40BA"/>
    <w:rsid w:val="00EA5D40"/>
    <w:rsid w:val="00EA6A84"/>
    <w:rsid w:val="00EA7EA6"/>
    <w:rsid w:val="00EB290F"/>
    <w:rsid w:val="00EB5898"/>
    <w:rsid w:val="00EB654F"/>
    <w:rsid w:val="00EC013F"/>
    <w:rsid w:val="00EC58BE"/>
    <w:rsid w:val="00EC64BF"/>
    <w:rsid w:val="00EC71E8"/>
    <w:rsid w:val="00EC7F32"/>
    <w:rsid w:val="00ED0B32"/>
    <w:rsid w:val="00ED1BF3"/>
    <w:rsid w:val="00ED3B31"/>
    <w:rsid w:val="00EE038F"/>
    <w:rsid w:val="00EE11F6"/>
    <w:rsid w:val="00EE2ECB"/>
    <w:rsid w:val="00EE2FAF"/>
    <w:rsid w:val="00EE3166"/>
    <w:rsid w:val="00EE5D34"/>
    <w:rsid w:val="00EE6C6E"/>
    <w:rsid w:val="00EF030E"/>
    <w:rsid w:val="00EF1907"/>
    <w:rsid w:val="00EF2BC9"/>
    <w:rsid w:val="00EF2C4E"/>
    <w:rsid w:val="00EF5232"/>
    <w:rsid w:val="00EF53CC"/>
    <w:rsid w:val="00EF5837"/>
    <w:rsid w:val="00EF7221"/>
    <w:rsid w:val="00EF7305"/>
    <w:rsid w:val="00EF7461"/>
    <w:rsid w:val="00F02209"/>
    <w:rsid w:val="00F0270A"/>
    <w:rsid w:val="00F02B70"/>
    <w:rsid w:val="00F03F57"/>
    <w:rsid w:val="00F05004"/>
    <w:rsid w:val="00F053D7"/>
    <w:rsid w:val="00F05A0B"/>
    <w:rsid w:val="00F105F7"/>
    <w:rsid w:val="00F11612"/>
    <w:rsid w:val="00F1220E"/>
    <w:rsid w:val="00F1243E"/>
    <w:rsid w:val="00F2095B"/>
    <w:rsid w:val="00F2180F"/>
    <w:rsid w:val="00F25C5F"/>
    <w:rsid w:val="00F3078C"/>
    <w:rsid w:val="00F31069"/>
    <w:rsid w:val="00F32D4D"/>
    <w:rsid w:val="00F34DA8"/>
    <w:rsid w:val="00F34F2C"/>
    <w:rsid w:val="00F35049"/>
    <w:rsid w:val="00F3540F"/>
    <w:rsid w:val="00F371CD"/>
    <w:rsid w:val="00F37AFE"/>
    <w:rsid w:val="00F41E8E"/>
    <w:rsid w:val="00F424E9"/>
    <w:rsid w:val="00F42A3B"/>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475D"/>
    <w:rsid w:val="00F77209"/>
    <w:rsid w:val="00F80168"/>
    <w:rsid w:val="00F80393"/>
    <w:rsid w:val="00F80737"/>
    <w:rsid w:val="00F8210B"/>
    <w:rsid w:val="00F837CA"/>
    <w:rsid w:val="00F9029C"/>
    <w:rsid w:val="00F91186"/>
    <w:rsid w:val="00F91F64"/>
    <w:rsid w:val="00F93258"/>
    <w:rsid w:val="00F9535B"/>
    <w:rsid w:val="00F959FD"/>
    <w:rsid w:val="00F961F0"/>
    <w:rsid w:val="00F9633C"/>
    <w:rsid w:val="00F96EC8"/>
    <w:rsid w:val="00FA1278"/>
    <w:rsid w:val="00FA494F"/>
    <w:rsid w:val="00FA5517"/>
    <w:rsid w:val="00FA652E"/>
    <w:rsid w:val="00FB06D3"/>
    <w:rsid w:val="00FB36C7"/>
    <w:rsid w:val="00FB3EE8"/>
    <w:rsid w:val="00FB5D4C"/>
    <w:rsid w:val="00FC209E"/>
    <w:rsid w:val="00FC3A07"/>
    <w:rsid w:val="00FD1005"/>
    <w:rsid w:val="00FD1028"/>
    <w:rsid w:val="00FD117A"/>
    <w:rsid w:val="00FD3A57"/>
    <w:rsid w:val="00FE0F62"/>
    <w:rsid w:val="00FE3667"/>
    <w:rsid w:val="00FF01A7"/>
    <w:rsid w:val="00FF03ED"/>
    <w:rsid w:val="00FF1266"/>
    <w:rsid w:val="00FF17B5"/>
    <w:rsid w:val="00FF3B8E"/>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 w:type="character" w:styleId="Platzhaltertext">
    <w:name w:val="Placeholder Text"/>
    <w:basedOn w:val="Absatz-Standardschriftart"/>
    <w:uiPriority w:val="99"/>
    <w:semiHidden/>
    <w:rsid w:val="003E05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790903307">
      <w:bodyDiv w:val="1"/>
      <w:marLeft w:val="0"/>
      <w:marRight w:val="0"/>
      <w:marTop w:val="0"/>
      <w:marBottom w:val="0"/>
      <w:divBdr>
        <w:top w:val="none" w:sz="0" w:space="0" w:color="auto"/>
        <w:left w:val="none" w:sz="0" w:space="0" w:color="auto"/>
        <w:bottom w:val="none" w:sz="0" w:space="0" w:color="auto"/>
        <w:right w:val="none" w:sz="0" w:space="0" w:color="auto"/>
      </w:divBdr>
      <w:divsChild>
        <w:div w:id="1155219644">
          <w:marLeft w:val="0"/>
          <w:marRight w:val="0"/>
          <w:marTop w:val="0"/>
          <w:marBottom w:val="0"/>
          <w:divBdr>
            <w:top w:val="none" w:sz="0" w:space="0" w:color="auto"/>
            <w:left w:val="none" w:sz="0" w:space="0" w:color="auto"/>
            <w:bottom w:val="none" w:sz="0" w:space="0" w:color="auto"/>
            <w:right w:val="none" w:sz="0" w:space="0" w:color="auto"/>
          </w:divBdr>
        </w:div>
        <w:div w:id="181552020">
          <w:marLeft w:val="0"/>
          <w:marRight w:val="0"/>
          <w:marTop w:val="0"/>
          <w:marBottom w:val="0"/>
          <w:divBdr>
            <w:top w:val="none" w:sz="0" w:space="0" w:color="auto"/>
            <w:left w:val="none" w:sz="0" w:space="0" w:color="auto"/>
            <w:bottom w:val="none" w:sz="0" w:space="0" w:color="auto"/>
            <w:right w:val="none" w:sz="0" w:space="0" w:color="auto"/>
          </w:divBdr>
        </w:div>
        <w:div w:id="332614859">
          <w:marLeft w:val="0"/>
          <w:marRight w:val="0"/>
          <w:marTop w:val="0"/>
          <w:marBottom w:val="0"/>
          <w:divBdr>
            <w:top w:val="none" w:sz="0" w:space="0" w:color="auto"/>
            <w:left w:val="none" w:sz="0" w:space="0" w:color="auto"/>
            <w:bottom w:val="none" w:sz="0" w:space="0" w:color="auto"/>
            <w:right w:val="none" w:sz="0" w:space="0" w:color="auto"/>
          </w:divBdr>
        </w:div>
        <w:div w:id="783155652">
          <w:marLeft w:val="0"/>
          <w:marRight w:val="0"/>
          <w:marTop w:val="0"/>
          <w:marBottom w:val="0"/>
          <w:divBdr>
            <w:top w:val="none" w:sz="0" w:space="0" w:color="auto"/>
            <w:left w:val="none" w:sz="0" w:space="0" w:color="auto"/>
            <w:bottom w:val="none" w:sz="0" w:space="0" w:color="auto"/>
            <w:right w:val="none" w:sz="0" w:space="0" w:color="auto"/>
          </w:divBdr>
        </w:div>
        <w:div w:id="1098792018">
          <w:marLeft w:val="0"/>
          <w:marRight w:val="0"/>
          <w:marTop w:val="0"/>
          <w:marBottom w:val="0"/>
          <w:divBdr>
            <w:top w:val="none" w:sz="0" w:space="0" w:color="auto"/>
            <w:left w:val="none" w:sz="0" w:space="0" w:color="auto"/>
            <w:bottom w:val="none" w:sz="0" w:space="0" w:color="auto"/>
            <w:right w:val="none" w:sz="0" w:space="0" w:color="auto"/>
          </w:divBdr>
        </w:div>
      </w:divsChild>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526479431">
      <w:bodyDiv w:val="1"/>
      <w:marLeft w:val="0"/>
      <w:marRight w:val="0"/>
      <w:marTop w:val="0"/>
      <w:marBottom w:val="0"/>
      <w:divBdr>
        <w:top w:val="none" w:sz="0" w:space="0" w:color="auto"/>
        <w:left w:val="none" w:sz="0" w:space="0" w:color="auto"/>
        <w:bottom w:val="none" w:sz="0" w:space="0" w:color="auto"/>
        <w:right w:val="none" w:sz="0" w:space="0" w:color="auto"/>
      </w:divBdr>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80165481">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e\Dropbox\Masterarbeit_Daniel_Schmidl\Schriftlicher%20Teil\MA%20Daniel%20Schmidl.docx" TargetMode="External"/><Relationship Id="rId18" Type="http://schemas.openxmlformats.org/officeDocument/2006/relationships/image" Target="media/image3.jpg"/><Relationship Id="rId26" Type="http://schemas.openxmlformats.org/officeDocument/2006/relationships/image" Target="media/image10.gif"/><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doi.org/computerspiel" TargetMode="External"/><Relationship Id="rId7" Type="http://schemas.openxmlformats.org/officeDocument/2006/relationships/endnotes" Target="endnotes.xml"/><Relationship Id="rId12" Type="http://schemas.openxmlformats.org/officeDocument/2006/relationships/hyperlink" Target="mailto:max.mustermann@freewebmail.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chart" Target="charts/chart2.xml"/><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jpg"/><Relationship Id="rId29"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mann@stud.uni-regensburg.de" TargetMode="External"/><Relationship Id="rId24" Type="http://schemas.openxmlformats.org/officeDocument/2006/relationships/image" Target="media/image8.PNG"/><Relationship Id="rId32" Type="http://schemas.openxmlformats.org/officeDocument/2006/relationships/chart" Target="charts/chart1.xm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chart" Target="charts/chart4.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9.png"/><Relationship Id="rId57" Type="http://schemas.microsoft.com/office/2011/relationships/people" Target="people.xml"/><Relationship Id="rId10" Type="http://schemas.openxmlformats.org/officeDocument/2006/relationships/hyperlink" Target="mailto:max.mustermann@freewebmail.com" TargetMode="External"/><Relationship Id="rId19" Type="http://schemas.openxmlformats.org/officeDocument/2006/relationships/image" Target="media/image4.jpg"/><Relationship Id="rId31" Type="http://schemas.openxmlformats.org/officeDocument/2006/relationships/hyperlink" Target="http://www.elecom.co.jp/news/200706/hgw-005wh/image/HGW-006WH_31L.jpg" TargetMode="External"/><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max.mustermann@stud.uni-regensburg.de" TargetMode="External"/><Relationship Id="rId14" Type="http://schemas.openxmlformats.org/officeDocument/2006/relationships/hyperlink" Target="file:///C:\Users\danie\Dropbox\Masterarbeit_Daniel_Schmidl\Schriftlicher%20Teil\MA%20Daniel%20Schmidl.docx" TargetMode="External"/><Relationship Id="rId22" Type="http://schemas.openxmlformats.org/officeDocument/2006/relationships/hyperlink" Target="https://www.vive.com/media/filer_public/b1/5f/b15f1847-5e1a-4b35-8afe-dca0aa08f35a/vive-pdp-ce-ksp-family-2.pn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Uni\MA\SPSS%20Daten\Auswertungs_Excel_UEQ_German.xlsx" TargetMode="Externa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412387632"/>
        <c:axId val="412388024"/>
      </c:barChart>
      <c:catAx>
        <c:axId val="4123876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2388024"/>
        <c:crosses val="autoZero"/>
        <c:auto val="1"/>
        <c:lblAlgn val="ctr"/>
        <c:lblOffset val="100"/>
        <c:noMultiLvlLbl val="0"/>
      </c:catAx>
      <c:valAx>
        <c:axId val="412388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23876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tx2">
                <a:lumMod val="60000"/>
                <a:lumOff val="40000"/>
              </a:schemeClr>
            </a:solidFill>
          </c:spPr>
          <c:invertIfNegative val="0"/>
          <c:cat>
            <c:strRef>
              <c:f>Ergebnisse!$K$4:$K$9</c:f>
              <c:strCache>
                <c:ptCount val="6"/>
                <c:pt idx="0">
                  <c:v>Attraktivität</c:v>
                </c:pt>
                <c:pt idx="1">
                  <c:v>Durchschaubarkeit</c:v>
                </c:pt>
                <c:pt idx="2">
                  <c:v>Effizienz</c:v>
                </c:pt>
                <c:pt idx="3">
                  <c:v>Steuerbarkeit</c:v>
                </c:pt>
                <c:pt idx="4">
                  <c:v>Stimulation</c:v>
                </c:pt>
                <c:pt idx="5">
                  <c:v>Originalität</c:v>
                </c:pt>
              </c:strCache>
            </c:strRef>
          </c:cat>
          <c:val>
            <c:numRef>
              <c:f>Ergebnisse!$L$4:$L$9</c:f>
              <c:numCache>
                <c:formatCode>0.000</c:formatCode>
                <c:ptCount val="6"/>
                <c:pt idx="0">
                  <c:v>0.19047619047619049</c:v>
                </c:pt>
                <c:pt idx="1">
                  <c:v>0.7142857142857143</c:v>
                </c:pt>
                <c:pt idx="2">
                  <c:v>0.5357142857142857</c:v>
                </c:pt>
                <c:pt idx="3">
                  <c:v>-0.2857142857142857</c:v>
                </c:pt>
                <c:pt idx="4">
                  <c:v>0.7857142857142857</c:v>
                </c:pt>
                <c:pt idx="5">
                  <c:v>1.0714285714285714</c:v>
                </c:pt>
              </c:numCache>
            </c:numRef>
          </c:val>
        </c:ser>
        <c:dLbls>
          <c:showLegendKey val="0"/>
          <c:showVal val="0"/>
          <c:showCatName val="0"/>
          <c:showSerName val="0"/>
          <c:showPercent val="0"/>
          <c:showBubbleSize val="0"/>
        </c:dLbls>
        <c:gapWidth val="150"/>
        <c:axId val="412391160"/>
        <c:axId val="412384104"/>
      </c:barChart>
      <c:catAx>
        <c:axId val="412391160"/>
        <c:scaling>
          <c:orientation val="minMax"/>
        </c:scaling>
        <c:delete val="0"/>
        <c:axPos val="b"/>
        <c:numFmt formatCode="General" sourceLinked="0"/>
        <c:majorTickMark val="none"/>
        <c:minorTickMark val="none"/>
        <c:tickLblPos val="low"/>
        <c:txPr>
          <a:bodyPr rot="-2700000" vert="horz"/>
          <a:lstStyle/>
          <a:p>
            <a:pPr>
              <a:defRPr>
                <a:latin typeface="Palatino Linotype" panose="02040502050505030304" pitchFamily="18" charset="0"/>
              </a:defRPr>
            </a:pPr>
            <a:endParaRPr lang="de-DE"/>
          </a:p>
        </c:txPr>
        <c:crossAx val="412384104"/>
        <c:crosses val="autoZero"/>
        <c:auto val="0"/>
        <c:lblAlgn val="ctr"/>
        <c:lblOffset val="100"/>
        <c:noMultiLvlLbl val="0"/>
      </c:catAx>
      <c:valAx>
        <c:axId val="412384104"/>
        <c:scaling>
          <c:orientation val="minMax"/>
          <c:max val="2"/>
          <c:min val="-2"/>
        </c:scaling>
        <c:delete val="0"/>
        <c:axPos val="l"/>
        <c:majorGridlines/>
        <c:numFmt formatCode="0" sourceLinked="0"/>
        <c:majorTickMark val="out"/>
        <c:minorTickMark val="none"/>
        <c:tickLblPos val="nextTo"/>
        <c:crossAx val="412391160"/>
        <c:crosses val="autoZero"/>
        <c:crossBetween val="between"/>
        <c:majorUnit val="1"/>
        <c:minorUnit val="0.1"/>
      </c:valAx>
      <c:spPr>
        <a:gradFill>
          <a:gsLst>
            <a:gs pos="0">
              <a:srgbClr val="92F05A"/>
            </a:gs>
            <a:gs pos="25000">
              <a:srgbClr val="92F05A"/>
            </a:gs>
            <a:gs pos="30000">
              <a:srgbClr val="FFFF8F"/>
            </a:gs>
            <a:gs pos="70000">
              <a:srgbClr val="FFFF8F"/>
            </a:gs>
            <a:gs pos="75000">
              <a:srgbClr val="FF5050"/>
            </a:gs>
            <a:gs pos="100000">
              <a:srgbClr val="FF5050"/>
            </a:gs>
            <a:gs pos="100000">
              <a:srgbClr val="FF0000"/>
            </a:gs>
            <a:gs pos="100000">
              <a:srgbClr val="4F81BD">
                <a:tint val="23500"/>
                <a:satMod val="160000"/>
              </a:srgbClr>
            </a:gs>
          </a:gsLst>
          <a:lin ang="5400000" scaled="1"/>
        </a:gradFill>
      </c:spPr>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Tabelle1!$B$1</c:f>
              <c:strCache>
                <c:ptCount val="1"/>
                <c:pt idx="0">
                  <c:v>Gruppe 1</c:v>
                </c:pt>
              </c:strCache>
            </c:strRef>
          </c:tx>
          <c:spPr>
            <a:solidFill>
              <a:schemeClr val="accent1"/>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Tabelle1!$B$2:$B$7</c:f>
              <c:numCache>
                <c:formatCode>General</c:formatCode>
                <c:ptCount val="6"/>
                <c:pt idx="0">
                  <c:v>0.19</c:v>
                </c:pt>
                <c:pt idx="1">
                  <c:v>0.71399999999999997</c:v>
                </c:pt>
                <c:pt idx="2">
                  <c:v>0.53600000000000003</c:v>
                </c:pt>
                <c:pt idx="3">
                  <c:v>-0.28599999999999998</c:v>
                </c:pt>
                <c:pt idx="4">
                  <c:v>0.78600000000000003</c:v>
                </c:pt>
                <c:pt idx="5">
                  <c:v>1.071</c:v>
                </c:pt>
              </c:numCache>
            </c:numRef>
          </c:val>
        </c:ser>
        <c:ser>
          <c:idx val="1"/>
          <c:order val="1"/>
          <c:tx>
            <c:strRef>
              <c:f>Tabelle1!$C$1</c:f>
              <c:strCache>
                <c:ptCount val="1"/>
                <c:pt idx="0">
                  <c:v>Gruppe 2</c:v>
                </c:pt>
              </c:strCache>
            </c:strRef>
          </c:tx>
          <c:spPr>
            <a:solidFill>
              <a:schemeClr val="accent2"/>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Tabelle1!$C$2:$C$7</c:f>
              <c:numCache>
                <c:formatCode>General</c:formatCode>
                <c:ptCount val="6"/>
                <c:pt idx="0">
                  <c:v>1.167</c:v>
                </c:pt>
                <c:pt idx="1">
                  <c:v>1.35</c:v>
                </c:pt>
                <c:pt idx="2">
                  <c:v>0.82499999999999996</c:v>
                </c:pt>
                <c:pt idx="3">
                  <c:v>0.47499999999999998</c:v>
                </c:pt>
                <c:pt idx="4">
                  <c:v>1.125</c:v>
                </c:pt>
                <c:pt idx="5">
                  <c:v>1.4750000000000001</c:v>
                </c:pt>
              </c:numCache>
            </c:numRef>
          </c:val>
        </c:ser>
        <c:dLbls>
          <c:showLegendKey val="0"/>
          <c:showVal val="0"/>
          <c:showCatName val="0"/>
          <c:showSerName val="0"/>
          <c:showPercent val="0"/>
          <c:showBubbleSize val="0"/>
        </c:dLbls>
        <c:gapWidth val="219"/>
        <c:overlap val="-27"/>
        <c:axId val="412388416"/>
        <c:axId val="412389200"/>
      </c:barChart>
      <c:catAx>
        <c:axId val="412388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2389200"/>
        <c:crosses val="autoZero"/>
        <c:auto val="1"/>
        <c:lblAlgn val="ctr"/>
        <c:lblOffset val="100"/>
        <c:noMultiLvlLbl val="0"/>
      </c:catAx>
      <c:valAx>
        <c:axId val="412389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238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9FB19-4CC5-4004-9169-077EE26C9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22630</Words>
  <Characters>142575</Characters>
  <Application>Microsoft Office Word</Application>
  <DocSecurity>0</DocSecurity>
  <Lines>1188</Lines>
  <Paragraphs>329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2017-12-29T14:22:00Z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