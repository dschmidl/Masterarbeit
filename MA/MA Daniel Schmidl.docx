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276D82" w14:textId="77777777" w:rsidR="00647B77" w:rsidRDefault="00647B77" w:rsidP="00FA1278">
      <w:pPr>
        <w:pStyle w:val="TitelseiteText"/>
      </w:pPr>
    </w:p>
    <w:p w14:paraId="18A0C0E3" w14:textId="77777777" w:rsidR="00647B77" w:rsidRDefault="00647B77" w:rsidP="00793C70">
      <w:pPr>
        <w:pStyle w:val="TitelseiteText"/>
        <w:jc w:val="right"/>
      </w:pPr>
    </w:p>
    <w:p w14:paraId="1FAAE5A3" w14:textId="7B384F23" w:rsidR="00C41CD5" w:rsidRPr="008E7D87" w:rsidRDefault="00723AB2" w:rsidP="00647B77">
      <w:pPr>
        <w:pStyle w:val="Inhaltsverzeichnisberschrift"/>
        <w:jc w:val="right"/>
      </w:pPr>
      <w:r w:rsidRPr="008E7D87">
        <w:rPr>
          <w:noProof/>
          <w:lang w:eastAsia="de-DE"/>
        </w:rPr>
        <w:drawing>
          <wp:inline distT="0" distB="0" distL="0" distR="0" wp14:anchorId="21BA24FD" wp14:editId="7D29D44D">
            <wp:extent cx="2291715" cy="1047750"/>
            <wp:effectExtent l="19050" t="0" r="0" b="0"/>
            <wp:docPr id="7" name="Bild 16" descr="C:\Users\Philipp\AppData\Local\Microsoft\Windows\Temporary Internet Files\Content.Word\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ilipp\AppData\Local\Microsoft\Windows\Temporary Internet Files\Content.Word\LOGO_Text.jpg"/>
                    <pic:cNvPicPr>
                      <a:picLocks noChangeAspect="1" noChangeArrowheads="1"/>
                    </pic:cNvPicPr>
                  </pic:nvPicPr>
                  <pic:blipFill>
                    <a:blip r:embed="rId8" cstate="print"/>
                    <a:srcRect/>
                    <a:stretch>
                      <a:fillRect/>
                    </a:stretch>
                  </pic:blipFill>
                  <pic:spPr bwMode="auto">
                    <a:xfrm>
                      <a:off x="0" y="0"/>
                      <a:ext cx="2291715" cy="1047750"/>
                    </a:xfrm>
                    <a:prstGeom prst="rect">
                      <a:avLst/>
                    </a:prstGeom>
                    <a:noFill/>
                    <a:ln w="9525">
                      <a:noFill/>
                      <a:miter lim="800000"/>
                      <a:headEnd/>
                      <a:tailEnd/>
                    </a:ln>
                  </pic:spPr>
                </pic:pic>
              </a:graphicData>
            </a:graphic>
          </wp:inline>
        </w:drawing>
      </w:r>
    </w:p>
    <w:p w14:paraId="7A386445" w14:textId="77777777" w:rsidR="00C41CD5" w:rsidRPr="008E7D87" w:rsidRDefault="00C41CD5" w:rsidP="006734A5">
      <w:pPr>
        <w:pStyle w:val="TitelseiteText"/>
        <w:jc w:val="center"/>
      </w:pPr>
    </w:p>
    <w:p w14:paraId="606BA4E6" w14:textId="5D6F8D4A" w:rsidR="00C41CD5" w:rsidRPr="008E7D87" w:rsidRDefault="00C41CD5" w:rsidP="009A6082">
      <w:pPr>
        <w:pStyle w:val="Inhaltsverzeichnisberschrift"/>
      </w:pPr>
    </w:p>
    <w:p w14:paraId="1CA1F2E2" w14:textId="77777777" w:rsidR="00C41CD5" w:rsidRPr="008E7D87" w:rsidRDefault="00C41CD5" w:rsidP="006734A5">
      <w:pPr>
        <w:pStyle w:val="Inhaltsverzeichnisberschrift"/>
        <w:ind w:left="0" w:firstLine="0"/>
      </w:pPr>
    </w:p>
    <w:p w14:paraId="3D3F9583" w14:textId="77777777" w:rsidR="00326DBC" w:rsidRPr="008E7D87" w:rsidRDefault="00326DBC" w:rsidP="00326DBC">
      <w:pPr>
        <w:pStyle w:val="TitelseiteText"/>
        <w:jc w:val="center"/>
        <w:rPr>
          <w:b/>
          <w:bCs/>
          <w:kern w:val="28"/>
          <w:sz w:val="36"/>
          <w:szCs w:val="32"/>
        </w:rPr>
      </w:pPr>
      <w:r w:rsidRPr="008E7D87">
        <w:rPr>
          <w:b/>
          <w:bCs/>
          <w:kern w:val="28"/>
          <w:sz w:val="36"/>
          <w:szCs w:val="32"/>
        </w:rPr>
        <w:t>Untersuchung der Game Experience von natürlichen Eingabemöglichkeiten für digitale Sportspiele in der virtuellen Realität</w:t>
      </w:r>
    </w:p>
    <w:p w14:paraId="002AAE80" w14:textId="387699E7" w:rsidR="006734A5" w:rsidRPr="008E7D87" w:rsidRDefault="00326DBC" w:rsidP="006734A5">
      <w:pPr>
        <w:pStyle w:val="TitelseiteText"/>
        <w:jc w:val="center"/>
        <w:rPr>
          <w:rStyle w:val="AngabenzumLehrstuhl"/>
          <w:rFonts w:ascii="Palatino Linotype" w:hAnsi="Palatino Linotype"/>
          <w:b w:val="0"/>
          <w:bCs w:val="0"/>
          <w:sz w:val="22"/>
        </w:rPr>
      </w:pPr>
      <w:r w:rsidRPr="008E7D87">
        <w:rPr>
          <w:rFonts w:ascii="Palatino Linotype" w:hAnsi="Palatino Linotype"/>
        </w:rPr>
        <w:t>Masterarbeit</w:t>
      </w:r>
      <w:r w:rsidR="00C41CD5" w:rsidRPr="008E7D87">
        <w:rPr>
          <w:rFonts w:ascii="Palatino Linotype" w:hAnsi="Palatino Linotype"/>
        </w:rPr>
        <w:t xml:space="preserve"> im Fach Medieni</w:t>
      </w:r>
      <w:r w:rsidR="00107E51" w:rsidRPr="008E7D87">
        <w:rPr>
          <w:rFonts w:ascii="Palatino Linotype" w:hAnsi="Palatino Linotype"/>
        </w:rPr>
        <w:t>n</w:t>
      </w:r>
      <w:r w:rsidR="00C41CD5" w:rsidRPr="008E7D87">
        <w:rPr>
          <w:rFonts w:ascii="Palatino Linotype" w:hAnsi="Palatino Linotype"/>
        </w:rPr>
        <w:t>formatik</w:t>
      </w:r>
      <w:r w:rsidR="006734A5" w:rsidRPr="008E7D87">
        <w:rPr>
          <w:rFonts w:ascii="Palatino Linotype" w:hAnsi="Palatino Linotype"/>
        </w:rPr>
        <w:t xml:space="preserve"> am</w:t>
      </w:r>
    </w:p>
    <w:p w14:paraId="00750313" w14:textId="77777777" w:rsidR="006734A5" w:rsidRPr="008E7D87" w:rsidRDefault="006734A5" w:rsidP="006734A5">
      <w:pPr>
        <w:pStyle w:val="TitelseiteText"/>
        <w:jc w:val="center"/>
        <w:rPr>
          <w:rStyle w:val="AngabenzumLehrstuhl"/>
          <w:rFonts w:ascii="Palatino Linotype" w:hAnsi="Palatino Linotype"/>
          <w:bCs w:val="0"/>
          <w:sz w:val="22"/>
        </w:rPr>
      </w:pPr>
      <w:r w:rsidRPr="008E7D87">
        <w:rPr>
          <w:rStyle w:val="AngabenzumLehrstuhl"/>
          <w:rFonts w:ascii="Palatino Linotype" w:hAnsi="Palatino Linotype"/>
          <w:b w:val="0"/>
          <w:bCs w:val="0"/>
          <w:sz w:val="22"/>
        </w:rPr>
        <w:t>Institut für Information und Medien, Sprache und Kultur (I:IMSK)</w:t>
      </w:r>
      <w:r w:rsidRPr="008E7D87">
        <w:rPr>
          <w:rStyle w:val="AngabenzumLehrstuhl"/>
          <w:rFonts w:ascii="Palatino Linotype" w:hAnsi="Palatino Linotype"/>
          <w:bCs w:val="0"/>
          <w:sz w:val="22"/>
        </w:rPr>
        <w:br/>
      </w:r>
    </w:p>
    <w:p w14:paraId="2403A794" w14:textId="77777777" w:rsidR="00C41CD5" w:rsidRPr="008E7D87" w:rsidRDefault="00C41CD5" w:rsidP="009A6082">
      <w:pPr>
        <w:pStyle w:val="Inhaltsverzeichnisberschrift"/>
      </w:pPr>
    </w:p>
    <w:p w14:paraId="3B40990B" w14:textId="77777777" w:rsidR="00C41CD5" w:rsidRPr="008E7D87" w:rsidRDefault="00C41CD5" w:rsidP="009A6082">
      <w:pPr>
        <w:pStyle w:val="Inhaltsverzeichnisberschrift"/>
      </w:pPr>
    </w:p>
    <w:p w14:paraId="383C039A" w14:textId="3A0BDA1C" w:rsidR="00C41CD5" w:rsidRPr="008E7D87" w:rsidRDefault="00C41CD5" w:rsidP="009A6082">
      <w:pPr>
        <w:pStyle w:val="Inhaltsverzeichnisberschrift"/>
      </w:pPr>
    </w:p>
    <w:p w14:paraId="71630528" w14:textId="7E319E1D" w:rsidR="00C41CD5" w:rsidRPr="008E7D87" w:rsidRDefault="00C41CD5" w:rsidP="009A6082">
      <w:pPr>
        <w:pStyle w:val="Inhaltsverzeichnisberschrift"/>
      </w:pPr>
    </w:p>
    <w:p w14:paraId="7EC9C40B" w14:textId="6F3429C0" w:rsidR="00C41CD5" w:rsidRPr="008E7D87" w:rsidRDefault="00C41CD5" w:rsidP="00107E51">
      <w:pPr>
        <w:pStyle w:val="Inhaltsverzeichnisberschrift"/>
        <w:ind w:left="0" w:firstLine="0"/>
      </w:pPr>
    </w:p>
    <w:p w14:paraId="1D72C539" w14:textId="77777777" w:rsidR="00C41CD5" w:rsidRPr="008E7D87" w:rsidRDefault="00C41CD5" w:rsidP="009A6082">
      <w:pPr>
        <w:pStyle w:val="Inhaltsverzeichnisberschrift"/>
      </w:pPr>
    </w:p>
    <w:p w14:paraId="5704CC7C" w14:textId="77777777" w:rsidR="00C41CD5" w:rsidRPr="008E7D87" w:rsidRDefault="00C41CD5" w:rsidP="009A6082">
      <w:pPr>
        <w:pStyle w:val="Inhaltsverzeichnisberschrift"/>
      </w:pPr>
    </w:p>
    <w:p w14:paraId="6E259466" w14:textId="77777777" w:rsidR="001E4AFC" w:rsidRPr="008E7D87" w:rsidRDefault="001E4AFC" w:rsidP="009A6082">
      <w:pPr>
        <w:pStyle w:val="Inhaltsverzeichnisberschrift"/>
      </w:pPr>
    </w:p>
    <w:p w14:paraId="32BB07B7" w14:textId="79422831" w:rsidR="001E4AFC" w:rsidRPr="008E7D87" w:rsidRDefault="00025801" w:rsidP="009A6082">
      <w:pPr>
        <w:pStyle w:val="Inhaltsverzeichnisberschrift"/>
      </w:pPr>
      <w:r w:rsidRPr="008E7D87">
        <w:rPr>
          <w:noProof/>
          <w:lang w:eastAsia="de-DE"/>
        </w:rPr>
        <mc:AlternateContent>
          <mc:Choice Requires="wps">
            <w:drawing>
              <wp:anchor distT="0" distB="0" distL="114300" distR="114300" simplePos="0" relativeHeight="251660288" behindDoc="0" locked="0" layoutInCell="1" allowOverlap="1" wp14:anchorId="1447191B" wp14:editId="319851D2">
                <wp:simplePos x="0" y="0"/>
                <wp:positionH relativeFrom="column">
                  <wp:posOffset>376555</wp:posOffset>
                </wp:positionH>
                <wp:positionV relativeFrom="paragraph">
                  <wp:posOffset>127635</wp:posOffset>
                </wp:positionV>
                <wp:extent cx="4206875" cy="2040255"/>
                <wp:effectExtent l="0" t="0" r="317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875" cy="2040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C23DE3" w14:textId="5A6A40C4" w:rsidR="005F1D32" w:rsidRDefault="005F1D32" w:rsidP="001E4AFC">
                            <w:pPr>
                              <w:pStyle w:val="TitelseiteText"/>
                              <w:rPr>
                                <w:rFonts w:ascii="Palatino Linotype" w:hAnsi="Palatino Linotype"/>
                              </w:rPr>
                            </w:pPr>
                            <w:r w:rsidRPr="000B4D48">
                              <w:rPr>
                                <w:rFonts w:ascii="Palatino Linotype" w:hAnsi="Palatino Linotype"/>
                              </w:rPr>
                              <w:t>Vorgelegt von:</w:t>
                            </w:r>
                            <w:r>
                              <w:rPr>
                                <w:rFonts w:ascii="Palatino Linotype" w:hAnsi="Palatino Linotype"/>
                              </w:rPr>
                              <w:t xml:space="preserve"> </w:t>
                            </w:r>
                            <w:r w:rsidRPr="00C93A11">
                              <w:rPr>
                                <w:rFonts w:ascii="Palatino Linotype" w:hAnsi="Palatino Linotype"/>
                                <w:highlight w:val="yellow"/>
                              </w:rPr>
                              <w:t>Max Mustermann</w:t>
                            </w:r>
                          </w:p>
                          <w:p w14:paraId="1BCD038F" w14:textId="39438974" w:rsidR="005F1D32" w:rsidRDefault="005F1D32" w:rsidP="001E4AFC">
                            <w:pPr>
                              <w:pStyle w:val="TitelseiteText"/>
                              <w:rPr>
                                <w:rFonts w:ascii="Palatino Linotype" w:hAnsi="Palatino Linotype"/>
                              </w:rPr>
                            </w:pPr>
                            <w:r w:rsidRPr="000B4D48">
                              <w:rPr>
                                <w:rFonts w:ascii="Palatino Linotype" w:hAnsi="Palatino Linotype"/>
                              </w:rPr>
                              <w:t>Adresse:</w:t>
                            </w:r>
                            <w:r>
                              <w:rPr>
                                <w:rFonts w:ascii="Palatino Linotype" w:hAnsi="Palatino Linotype"/>
                              </w:rPr>
                              <w:t xml:space="preserve"> </w:t>
                            </w:r>
                            <w:r w:rsidRPr="00C93A11">
                              <w:rPr>
                                <w:rFonts w:ascii="Palatino Linotype" w:hAnsi="Palatino Linotype"/>
                                <w:highlight w:val="yellow"/>
                              </w:rPr>
                              <w:t>Musterstr. 13, 93053 Regensburg</w:t>
                            </w:r>
                          </w:p>
                          <w:p w14:paraId="19466A35" w14:textId="57DB60C1" w:rsidR="005F1D32" w:rsidRDefault="005F1D32" w:rsidP="001E4AFC">
                            <w:pPr>
                              <w:pStyle w:val="TitelseiteText"/>
                              <w:rPr>
                                <w:rFonts w:ascii="Palatino Linotype" w:hAnsi="Palatino Linotype"/>
                              </w:rPr>
                            </w:pPr>
                            <w:r>
                              <w:rPr>
                                <w:rFonts w:ascii="Palatino Linotype" w:hAnsi="Palatino Linotype"/>
                              </w:rPr>
                              <w:t xml:space="preserve">E-Mail (Universität): </w:t>
                            </w:r>
                            <w:hyperlink r:id="rId9" w:history="1">
                              <w:r w:rsidRPr="00E54CB7">
                                <w:rPr>
                                  <w:rStyle w:val="Hyperlink"/>
                                  <w:rFonts w:ascii="Palatino Linotype" w:hAnsi="Palatino Linotype"/>
                                  <w:highlight w:val="yellow"/>
                                </w:rPr>
                                <w:t>max.mustermann@stud.uni-regensburg.de</w:t>
                              </w:r>
                            </w:hyperlink>
                          </w:p>
                          <w:p w14:paraId="3D652FF2" w14:textId="21270706" w:rsidR="005F1D32" w:rsidRPr="000B4D48" w:rsidRDefault="005F1D32" w:rsidP="001E4AFC">
                            <w:pPr>
                              <w:pStyle w:val="TitelseiteText"/>
                              <w:rPr>
                                <w:rFonts w:ascii="Palatino Linotype" w:hAnsi="Palatino Linotype"/>
                              </w:rPr>
                            </w:pPr>
                            <w:r>
                              <w:rPr>
                                <w:rFonts w:ascii="Palatino Linotype" w:hAnsi="Palatino Linotype"/>
                              </w:rPr>
                              <w:t xml:space="preserve">E-Mail (privat): </w:t>
                            </w:r>
                            <w:hyperlink r:id="rId10" w:history="1">
                              <w:r w:rsidRPr="00656838">
                                <w:rPr>
                                  <w:rStyle w:val="Hyperlink"/>
                                  <w:rFonts w:ascii="Palatino Linotype" w:hAnsi="Palatino Linotype"/>
                                  <w:highlight w:val="yellow"/>
                                </w:rPr>
                                <w:t>max.mustermann@freewebmail.com</w:t>
                              </w:r>
                            </w:hyperlink>
                            <w:r>
                              <w:rPr>
                                <w:rFonts w:ascii="Palatino Linotype" w:hAnsi="Palatino Linotype"/>
                              </w:rPr>
                              <w:t xml:space="preserve"> </w:t>
                            </w:r>
                          </w:p>
                          <w:p w14:paraId="230E537A" w14:textId="122FBAB1" w:rsidR="005F1D32" w:rsidRPr="000B4D48" w:rsidRDefault="005F1D32" w:rsidP="001E4AFC">
                            <w:pPr>
                              <w:pStyle w:val="TitelseiteText"/>
                              <w:rPr>
                                <w:rFonts w:ascii="Palatino Linotype" w:hAnsi="Palatino Linotype"/>
                              </w:rPr>
                            </w:pPr>
                            <w:r w:rsidRPr="000B4D48">
                              <w:rPr>
                                <w:rFonts w:ascii="Palatino Linotype" w:hAnsi="Palatino Linotype"/>
                              </w:rPr>
                              <w:t>Matrikelnummer:</w:t>
                            </w:r>
                            <w:r>
                              <w:rPr>
                                <w:rFonts w:ascii="Palatino Linotype" w:hAnsi="Palatino Linotype"/>
                              </w:rPr>
                              <w:t xml:space="preserve"> </w:t>
                            </w:r>
                            <w:r w:rsidRPr="00C93A11">
                              <w:rPr>
                                <w:rFonts w:ascii="Palatino Linotype" w:hAnsi="Palatino Linotype"/>
                                <w:highlight w:val="yellow"/>
                              </w:rPr>
                              <w:t>123456</w:t>
                            </w:r>
                          </w:p>
                          <w:p w14:paraId="77A53094" w14:textId="791A6474" w:rsidR="005F1D32" w:rsidRPr="000B4D48" w:rsidRDefault="005F1D32" w:rsidP="001E4AFC">
                            <w:pPr>
                              <w:pStyle w:val="TitelseiteText"/>
                              <w:rPr>
                                <w:rFonts w:ascii="Palatino Linotype" w:hAnsi="Palatino Linotype"/>
                              </w:rPr>
                            </w:pPr>
                            <w:r w:rsidRPr="000B4D48">
                              <w:rPr>
                                <w:rFonts w:ascii="Palatino Linotype" w:hAnsi="Palatino Linotype"/>
                              </w:rPr>
                              <w:t>Erstgutachter:</w:t>
                            </w:r>
                            <w:r>
                              <w:rPr>
                                <w:rFonts w:ascii="Palatino Linotype" w:hAnsi="Palatino Linotype"/>
                              </w:rPr>
                              <w:t xml:space="preserve"> </w:t>
                            </w:r>
                            <w:r w:rsidRPr="00C93A11">
                              <w:rPr>
                                <w:rFonts w:ascii="Palatino Linotype" w:hAnsi="Palatino Linotype"/>
                                <w:highlight w:val="yellow"/>
                              </w:rPr>
                              <w:t>Prof. Dr. Ma</w:t>
                            </w:r>
                            <w:r>
                              <w:rPr>
                                <w:rFonts w:ascii="Palatino Linotype" w:hAnsi="Palatino Linotype"/>
                                <w:highlight w:val="yellow"/>
                              </w:rPr>
                              <w:t xml:space="preserve">ike </w:t>
                            </w:r>
                            <w:r w:rsidRPr="00C93A11">
                              <w:rPr>
                                <w:rFonts w:ascii="Palatino Linotype" w:hAnsi="Palatino Linotype"/>
                                <w:highlight w:val="yellow"/>
                              </w:rPr>
                              <w:t>Muste</w:t>
                            </w:r>
                            <w:r>
                              <w:rPr>
                                <w:rFonts w:ascii="Palatino Linotype" w:hAnsi="Palatino Linotype"/>
                                <w:highlight w:val="yellow"/>
                              </w:rPr>
                              <w:t>rprof</w:t>
                            </w:r>
                          </w:p>
                          <w:p w14:paraId="204EF81B" w14:textId="77777777" w:rsidR="005F1D32" w:rsidRDefault="005F1D32" w:rsidP="001E4AFC">
                            <w:pPr>
                              <w:pStyle w:val="TitelseiteText"/>
                              <w:rPr>
                                <w:rFonts w:ascii="Palatino Linotype" w:hAnsi="Palatino Linotype"/>
                              </w:rPr>
                            </w:pPr>
                            <w:r w:rsidRPr="000B4D48">
                              <w:rPr>
                                <w:rFonts w:ascii="Palatino Linotype" w:hAnsi="Palatino Linotype"/>
                              </w:rPr>
                              <w:t>Zweitgutachter:</w:t>
                            </w:r>
                            <w:r>
                              <w:rPr>
                                <w:rFonts w:ascii="Palatino Linotype" w:hAnsi="Palatino Linotype"/>
                              </w:rPr>
                              <w:t xml:space="preserve"> </w:t>
                            </w:r>
                            <w:r w:rsidRPr="00C93A11">
                              <w:rPr>
                                <w:rFonts w:ascii="Palatino Linotype" w:hAnsi="Palatino Linotype"/>
                                <w:highlight w:val="yellow"/>
                              </w:rPr>
                              <w:t xml:space="preserve">Dr. </w:t>
                            </w:r>
                            <w:r>
                              <w:rPr>
                                <w:rFonts w:ascii="Palatino Linotype" w:hAnsi="Palatino Linotype"/>
                                <w:highlight w:val="yellow"/>
                              </w:rPr>
                              <w:t>Max</w:t>
                            </w:r>
                            <w:r w:rsidRPr="00C93A11">
                              <w:rPr>
                                <w:rFonts w:ascii="Palatino Linotype" w:hAnsi="Palatino Linotype"/>
                                <w:highlight w:val="yellow"/>
                              </w:rPr>
                              <w:t xml:space="preserve"> Muster</w:t>
                            </w:r>
                            <w:r>
                              <w:rPr>
                                <w:rFonts w:ascii="Palatino Linotype" w:hAnsi="Palatino Linotype"/>
                                <w:highlight w:val="yellow"/>
                              </w:rPr>
                              <w:t>mitarbeiter</w:t>
                            </w:r>
                          </w:p>
                          <w:p w14:paraId="0EB25BD2" w14:textId="1090DEEE" w:rsidR="005F1D32" w:rsidRPr="000B4D48" w:rsidRDefault="005F1D32" w:rsidP="001E4AFC">
                            <w:pPr>
                              <w:pStyle w:val="TitelseiteText"/>
                              <w:rPr>
                                <w:rFonts w:ascii="Palatino Linotype" w:hAnsi="Palatino Linotype"/>
                              </w:rPr>
                            </w:pPr>
                            <w:r>
                              <w:rPr>
                                <w:rFonts w:ascii="Palatino Linotype" w:hAnsi="Palatino Linotype"/>
                              </w:rPr>
                              <w:t xml:space="preserve">Betreuer: </w:t>
                            </w:r>
                            <w:r w:rsidRPr="00F9535B">
                              <w:rPr>
                                <w:rFonts w:ascii="Palatino Linotype" w:hAnsi="Palatino Linotype"/>
                                <w:highlight w:val="yellow"/>
                              </w:rPr>
                              <w:t>Momo Mustermensch</w:t>
                            </w:r>
                          </w:p>
                          <w:p w14:paraId="65FD9713" w14:textId="1AE02C7D" w:rsidR="005F1D32" w:rsidRPr="000B4D48" w:rsidRDefault="005F1D32" w:rsidP="001E4AFC">
                            <w:pPr>
                              <w:pStyle w:val="TitelseiteText"/>
                              <w:rPr>
                                <w:rFonts w:ascii="Palatino Linotype" w:hAnsi="Palatino Linotype"/>
                              </w:rPr>
                            </w:pPr>
                            <w:r w:rsidRPr="000B4D48">
                              <w:rPr>
                                <w:rFonts w:ascii="Palatino Linotype" w:hAnsi="Palatino Linotype"/>
                              </w:rPr>
                              <w:t>Laufendes Semester:</w:t>
                            </w:r>
                            <w:r>
                              <w:rPr>
                                <w:rFonts w:ascii="Palatino Linotype" w:hAnsi="Palatino Linotype"/>
                              </w:rPr>
                              <w:t xml:space="preserve"> </w:t>
                            </w:r>
                            <w:r w:rsidRPr="00C93A11">
                              <w:rPr>
                                <w:rFonts w:ascii="Palatino Linotype" w:hAnsi="Palatino Linotype"/>
                                <w:highlight w:val="yellow"/>
                              </w:rPr>
                              <w:t>SS 2016</w:t>
                            </w:r>
                          </w:p>
                          <w:p w14:paraId="4C99AEA2" w14:textId="25177A53" w:rsidR="005F1D32" w:rsidRPr="000B4D48" w:rsidRDefault="005F1D32" w:rsidP="001E4AFC">
                            <w:pPr>
                              <w:pStyle w:val="TitelseiteText"/>
                              <w:rPr>
                                <w:rFonts w:ascii="Palatino Linotype" w:hAnsi="Palatino Linotype"/>
                              </w:rPr>
                            </w:pPr>
                            <w:r w:rsidRPr="000B4D48">
                              <w:rPr>
                                <w:rFonts w:ascii="Palatino Linotype" w:hAnsi="Palatino Linotype"/>
                              </w:rPr>
                              <w:t xml:space="preserve">Abgegeben am: </w:t>
                            </w:r>
                            <w:r w:rsidRPr="00C93A11">
                              <w:rPr>
                                <w:rFonts w:ascii="Palatino Linotype" w:hAnsi="Palatino Linotype"/>
                                <w:highlight w:val="yellow"/>
                              </w:rPr>
                              <w:t>30.2.2016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47191B" id="_x0000_t202" coordsize="21600,21600" o:spt="202" path="m,l,21600r21600,l21600,xe">
                <v:stroke joinstyle="miter"/>
                <v:path gradientshapeok="t" o:connecttype="rect"/>
              </v:shapetype>
              <v:shape id="Text Box 2" o:spid="_x0000_s1026" type="#_x0000_t202" style="position:absolute;left:0;text-align:left;margin-left:29.65pt;margin-top:10.05pt;width:331.25pt;height:16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" stroked="f">
                <v:textbox>
                  <w:txbxContent>
                    <w:p w14:paraId="29C23DE3" w14:textId="5A6A40C4" w:rsidR="005F1D32" w:rsidRDefault="005F1D32" w:rsidP="001E4AFC">
                      <w:pPr>
                        <w:pStyle w:val="TitelseiteText"/>
                        <w:rPr>
                          <w:rFonts w:ascii="Palatino Linotype" w:hAnsi="Palatino Linotype"/>
                        </w:rPr>
                      </w:pPr>
                      <w:r w:rsidRPr="000B4D48">
                        <w:rPr>
                          <w:rFonts w:ascii="Palatino Linotype" w:hAnsi="Palatino Linotype"/>
                        </w:rPr>
                        <w:t>Vorgelegt von:</w:t>
                      </w:r>
                      <w:r>
                        <w:rPr>
                          <w:rFonts w:ascii="Palatino Linotype" w:hAnsi="Palatino Linotype"/>
                        </w:rPr>
                        <w:t xml:space="preserve"> </w:t>
                      </w:r>
                      <w:r w:rsidRPr="00C93A11">
                        <w:rPr>
                          <w:rFonts w:ascii="Palatino Linotype" w:hAnsi="Palatino Linotype"/>
                          <w:highlight w:val="yellow"/>
                        </w:rPr>
                        <w:t>Max Mustermann</w:t>
                      </w:r>
                    </w:p>
                    <w:p w14:paraId="1BCD038F" w14:textId="39438974" w:rsidR="005F1D32" w:rsidRDefault="005F1D32" w:rsidP="001E4AFC">
                      <w:pPr>
                        <w:pStyle w:val="TitelseiteText"/>
                        <w:rPr>
                          <w:rFonts w:ascii="Palatino Linotype" w:hAnsi="Palatino Linotype"/>
                        </w:rPr>
                      </w:pPr>
                      <w:r w:rsidRPr="000B4D48">
                        <w:rPr>
                          <w:rFonts w:ascii="Palatino Linotype" w:hAnsi="Palatino Linotype"/>
                        </w:rPr>
                        <w:t>Adresse:</w:t>
                      </w:r>
                      <w:r>
                        <w:rPr>
                          <w:rFonts w:ascii="Palatino Linotype" w:hAnsi="Palatino Linotype"/>
                        </w:rPr>
                        <w:t xml:space="preserve"> </w:t>
                      </w:r>
                      <w:r w:rsidRPr="00C93A11">
                        <w:rPr>
                          <w:rFonts w:ascii="Palatino Linotype" w:hAnsi="Palatino Linotype"/>
                          <w:highlight w:val="yellow"/>
                        </w:rPr>
                        <w:t>Musterstr. 13, 93053 Regensburg</w:t>
                      </w:r>
                    </w:p>
                    <w:p w14:paraId="19466A35" w14:textId="57DB60C1" w:rsidR="005F1D32" w:rsidRDefault="005F1D32" w:rsidP="001E4AFC">
                      <w:pPr>
                        <w:pStyle w:val="TitelseiteText"/>
                        <w:rPr>
                          <w:rFonts w:ascii="Palatino Linotype" w:hAnsi="Palatino Linotype"/>
                        </w:rPr>
                      </w:pPr>
                      <w:r>
                        <w:rPr>
                          <w:rFonts w:ascii="Palatino Linotype" w:hAnsi="Palatino Linotype"/>
                        </w:rPr>
                        <w:t xml:space="preserve">E-Mail (Universität): </w:t>
                      </w:r>
                      <w:hyperlink r:id="rId11" w:history="1">
                        <w:r w:rsidRPr="00E54CB7">
                          <w:rPr>
                            <w:rStyle w:val="Hyperlink"/>
                            <w:rFonts w:ascii="Palatino Linotype" w:hAnsi="Palatino Linotype"/>
                            <w:highlight w:val="yellow"/>
                          </w:rPr>
                          <w:t>max.mustermann@stud.uni-regensburg.de</w:t>
                        </w:r>
                      </w:hyperlink>
                    </w:p>
                    <w:p w14:paraId="3D652FF2" w14:textId="21270706" w:rsidR="005F1D32" w:rsidRPr="000B4D48" w:rsidRDefault="005F1D32" w:rsidP="001E4AFC">
                      <w:pPr>
                        <w:pStyle w:val="TitelseiteText"/>
                        <w:rPr>
                          <w:rFonts w:ascii="Palatino Linotype" w:hAnsi="Palatino Linotype"/>
                        </w:rPr>
                      </w:pPr>
                      <w:r>
                        <w:rPr>
                          <w:rFonts w:ascii="Palatino Linotype" w:hAnsi="Palatino Linotype"/>
                        </w:rPr>
                        <w:t xml:space="preserve">E-Mail (privat): </w:t>
                      </w:r>
                      <w:hyperlink r:id="rId12" w:history="1">
                        <w:r w:rsidRPr="00656838">
                          <w:rPr>
                            <w:rStyle w:val="Hyperlink"/>
                            <w:rFonts w:ascii="Palatino Linotype" w:hAnsi="Palatino Linotype"/>
                            <w:highlight w:val="yellow"/>
                          </w:rPr>
                          <w:t>max.mustermann@freewebmail.com</w:t>
                        </w:r>
                      </w:hyperlink>
                      <w:r>
                        <w:rPr>
                          <w:rFonts w:ascii="Palatino Linotype" w:hAnsi="Palatino Linotype"/>
                        </w:rPr>
                        <w:t xml:space="preserve"> </w:t>
                      </w:r>
                    </w:p>
                    <w:p w14:paraId="230E537A" w14:textId="122FBAB1" w:rsidR="005F1D32" w:rsidRPr="000B4D48" w:rsidRDefault="005F1D32" w:rsidP="001E4AFC">
                      <w:pPr>
                        <w:pStyle w:val="TitelseiteText"/>
                        <w:rPr>
                          <w:rFonts w:ascii="Palatino Linotype" w:hAnsi="Palatino Linotype"/>
                        </w:rPr>
                      </w:pPr>
                      <w:r w:rsidRPr="000B4D48">
                        <w:rPr>
                          <w:rFonts w:ascii="Palatino Linotype" w:hAnsi="Palatino Linotype"/>
                        </w:rPr>
                        <w:t>Matrikelnummer:</w:t>
                      </w:r>
                      <w:r>
                        <w:rPr>
                          <w:rFonts w:ascii="Palatino Linotype" w:hAnsi="Palatino Linotype"/>
                        </w:rPr>
                        <w:t xml:space="preserve"> </w:t>
                      </w:r>
                      <w:r w:rsidRPr="00C93A11">
                        <w:rPr>
                          <w:rFonts w:ascii="Palatino Linotype" w:hAnsi="Palatino Linotype"/>
                          <w:highlight w:val="yellow"/>
                        </w:rPr>
                        <w:t>123456</w:t>
                      </w:r>
                    </w:p>
                    <w:p w14:paraId="77A53094" w14:textId="791A6474" w:rsidR="005F1D32" w:rsidRPr="000B4D48" w:rsidRDefault="005F1D32" w:rsidP="001E4AFC">
                      <w:pPr>
                        <w:pStyle w:val="TitelseiteText"/>
                        <w:rPr>
                          <w:rFonts w:ascii="Palatino Linotype" w:hAnsi="Palatino Linotype"/>
                        </w:rPr>
                      </w:pPr>
                      <w:r w:rsidRPr="000B4D48">
                        <w:rPr>
                          <w:rFonts w:ascii="Palatino Linotype" w:hAnsi="Palatino Linotype"/>
                        </w:rPr>
                        <w:t>Erstgutachter:</w:t>
                      </w:r>
                      <w:r>
                        <w:rPr>
                          <w:rFonts w:ascii="Palatino Linotype" w:hAnsi="Palatino Linotype"/>
                        </w:rPr>
                        <w:t xml:space="preserve"> </w:t>
                      </w:r>
                      <w:r w:rsidRPr="00C93A11">
                        <w:rPr>
                          <w:rFonts w:ascii="Palatino Linotype" w:hAnsi="Palatino Linotype"/>
                          <w:highlight w:val="yellow"/>
                        </w:rPr>
                        <w:t>Prof. Dr. Ma</w:t>
                      </w:r>
                      <w:r>
                        <w:rPr>
                          <w:rFonts w:ascii="Palatino Linotype" w:hAnsi="Palatino Linotype"/>
                          <w:highlight w:val="yellow"/>
                        </w:rPr>
                        <w:t xml:space="preserve">ike </w:t>
                      </w:r>
                      <w:r w:rsidRPr="00C93A11">
                        <w:rPr>
                          <w:rFonts w:ascii="Palatino Linotype" w:hAnsi="Palatino Linotype"/>
                          <w:highlight w:val="yellow"/>
                        </w:rPr>
                        <w:t>Muste</w:t>
                      </w:r>
                      <w:r>
                        <w:rPr>
                          <w:rFonts w:ascii="Palatino Linotype" w:hAnsi="Palatino Linotype"/>
                          <w:highlight w:val="yellow"/>
                        </w:rPr>
                        <w:t>rprof</w:t>
                      </w:r>
                    </w:p>
                    <w:p w14:paraId="204EF81B" w14:textId="77777777" w:rsidR="005F1D32" w:rsidRDefault="005F1D32" w:rsidP="001E4AFC">
                      <w:pPr>
                        <w:pStyle w:val="TitelseiteText"/>
                        <w:rPr>
                          <w:rFonts w:ascii="Palatino Linotype" w:hAnsi="Palatino Linotype"/>
                        </w:rPr>
                      </w:pPr>
                      <w:r w:rsidRPr="000B4D48">
                        <w:rPr>
                          <w:rFonts w:ascii="Palatino Linotype" w:hAnsi="Palatino Linotype"/>
                        </w:rPr>
                        <w:t>Zweitgutachter:</w:t>
                      </w:r>
                      <w:r>
                        <w:rPr>
                          <w:rFonts w:ascii="Palatino Linotype" w:hAnsi="Palatino Linotype"/>
                        </w:rPr>
                        <w:t xml:space="preserve"> </w:t>
                      </w:r>
                      <w:r w:rsidRPr="00C93A11">
                        <w:rPr>
                          <w:rFonts w:ascii="Palatino Linotype" w:hAnsi="Palatino Linotype"/>
                          <w:highlight w:val="yellow"/>
                        </w:rPr>
                        <w:t xml:space="preserve">Dr. </w:t>
                      </w:r>
                      <w:r>
                        <w:rPr>
                          <w:rFonts w:ascii="Palatino Linotype" w:hAnsi="Palatino Linotype"/>
                          <w:highlight w:val="yellow"/>
                        </w:rPr>
                        <w:t>Max</w:t>
                      </w:r>
                      <w:r w:rsidRPr="00C93A11">
                        <w:rPr>
                          <w:rFonts w:ascii="Palatino Linotype" w:hAnsi="Palatino Linotype"/>
                          <w:highlight w:val="yellow"/>
                        </w:rPr>
                        <w:t xml:space="preserve"> Muster</w:t>
                      </w:r>
                      <w:r>
                        <w:rPr>
                          <w:rFonts w:ascii="Palatino Linotype" w:hAnsi="Palatino Linotype"/>
                          <w:highlight w:val="yellow"/>
                        </w:rPr>
                        <w:t>mitarbeiter</w:t>
                      </w:r>
                    </w:p>
                    <w:p w14:paraId="0EB25BD2" w14:textId="1090DEEE" w:rsidR="005F1D32" w:rsidRPr="000B4D48" w:rsidRDefault="005F1D32" w:rsidP="001E4AFC">
                      <w:pPr>
                        <w:pStyle w:val="TitelseiteText"/>
                        <w:rPr>
                          <w:rFonts w:ascii="Palatino Linotype" w:hAnsi="Palatino Linotype"/>
                        </w:rPr>
                      </w:pPr>
                      <w:r>
                        <w:rPr>
                          <w:rFonts w:ascii="Palatino Linotype" w:hAnsi="Palatino Linotype"/>
                        </w:rPr>
                        <w:t xml:space="preserve">Betreuer: </w:t>
                      </w:r>
                      <w:r w:rsidRPr="00F9535B">
                        <w:rPr>
                          <w:rFonts w:ascii="Palatino Linotype" w:hAnsi="Palatino Linotype"/>
                          <w:highlight w:val="yellow"/>
                        </w:rPr>
                        <w:t>Momo Mustermensch</w:t>
                      </w:r>
                    </w:p>
                    <w:p w14:paraId="65FD9713" w14:textId="1AE02C7D" w:rsidR="005F1D32" w:rsidRPr="000B4D48" w:rsidRDefault="005F1D32" w:rsidP="001E4AFC">
                      <w:pPr>
                        <w:pStyle w:val="TitelseiteText"/>
                        <w:rPr>
                          <w:rFonts w:ascii="Palatino Linotype" w:hAnsi="Palatino Linotype"/>
                        </w:rPr>
                      </w:pPr>
                      <w:r w:rsidRPr="000B4D48">
                        <w:rPr>
                          <w:rFonts w:ascii="Palatino Linotype" w:hAnsi="Palatino Linotype"/>
                        </w:rPr>
                        <w:t>Laufendes Semester:</w:t>
                      </w:r>
                      <w:r>
                        <w:rPr>
                          <w:rFonts w:ascii="Palatino Linotype" w:hAnsi="Palatino Linotype"/>
                        </w:rPr>
                        <w:t xml:space="preserve"> </w:t>
                      </w:r>
                      <w:r w:rsidRPr="00C93A11">
                        <w:rPr>
                          <w:rFonts w:ascii="Palatino Linotype" w:hAnsi="Palatino Linotype"/>
                          <w:highlight w:val="yellow"/>
                        </w:rPr>
                        <w:t>SS 2016</w:t>
                      </w:r>
                    </w:p>
                    <w:p w14:paraId="4C99AEA2" w14:textId="25177A53" w:rsidR="005F1D32" w:rsidRPr="000B4D48" w:rsidRDefault="005F1D32" w:rsidP="001E4AFC">
                      <w:pPr>
                        <w:pStyle w:val="TitelseiteText"/>
                        <w:rPr>
                          <w:rFonts w:ascii="Palatino Linotype" w:hAnsi="Palatino Linotype"/>
                        </w:rPr>
                      </w:pPr>
                      <w:r w:rsidRPr="000B4D48">
                        <w:rPr>
                          <w:rFonts w:ascii="Palatino Linotype" w:hAnsi="Palatino Linotype"/>
                        </w:rPr>
                        <w:t xml:space="preserve">Abgegeben am: </w:t>
                      </w:r>
                      <w:r w:rsidRPr="00C93A11">
                        <w:rPr>
                          <w:rFonts w:ascii="Palatino Linotype" w:hAnsi="Palatino Linotype"/>
                          <w:highlight w:val="yellow"/>
                        </w:rPr>
                        <w:t>30.2.2016</w:t>
                      </w:r>
                    </w:p>
                  </w:txbxContent>
                </v:textbox>
                <w10:wrap type="square"/>
              </v:shape>
            </w:pict>
          </mc:Fallback>
        </mc:AlternateContent>
      </w:r>
    </w:p>
    <w:p w14:paraId="4C23B84B" w14:textId="091A89D0" w:rsidR="001E4AFC" w:rsidRPr="008E7D87" w:rsidRDefault="001E4AFC" w:rsidP="009A6082">
      <w:pPr>
        <w:pStyle w:val="Inhaltsverzeichnisberschrift"/>
      </w:pPr>
    </w:p>
    <w:p w14:paraId="1161F3A9" w14:textId="594C790F" w:rsidR="00C93A11" w:rsidRPr="008E7D87" w:rsidRDefault="00C93A11">
      <w:pPr>
        <w:spacing w:after="200" w:line="276" w:lineRule="auto"/>
        <w:jc w:val="left"/>
        <w:rPr>
          <w:b/>
          <w:sz w:val="28"/>
          <w:lang w:eastAsia="en-US"/>
        </w:rPr>
      </w:pPr>
      <w:r w:rsidRPr="008E7D87">
        <w:br w:type="page"/>
      </w:r>
    </w:p>
    <w:p w14:paraId="75CD48C6" w14:textId="77777777" w:rsidR="00E34CA4" w:rsidRPr="008E7D87" w:rsidRDefault="009A6082" w:rsidP="005C37E6">
      <w:pPr>
        <w:pStyle w:val="Inhaltsverzeichnisberschrift"/>
      </w:pPr>
      <w:r w:rsidRPr="008E7D87">
        <w:lastRenderedPageBreak/>
        <w:t>Inhalt</w:t>
      </w:r>
    </w:p>
    <w:p w14:paraId="7DC6A1FE" w14:textId="77777777" w:rsidR="005F1D32" w:rsidRDefault="00756D6B">
      <w:pPr>
        <w:pStyle w:val="Verzeichnis1"/>
        <w:rPr>
          <w:rFonts w:asciiTheme="minorHAnsi" w:eastAsiaTheme="minorEastAsia" w:hAnsiTheme="minorHAnsi" w:cstheme="minorBidi"/>
          <w:b w:val="0"/>
          <w:noProof/>
          <w:sz w:val="22"/>
          <w:szCs w:val="22"/>
        </w:rPr>
      </w:pPr>
      <w:r w:rsidRPr="008E7D87">
        <w:rPr>
          <w:sz w:val="28"/>
          <w:lang w:eastAsia="en-US"/>
        </w:rPr>
        <w:fldChar w:fldCharType="begin"/>
      </w:r>
      <w:r w:rsidRPr="008E7D87">
        <w:rPr>
          <w:sz w:val="28"/>
          <w:lang w:eastAsia="en-US"/>
        </w:rPr>
        <w:instrText xml:space="preserve"> TOC \o "1-3" \h \z \u </w:instrText>
      </w:r>
      <w:r w:rsidRPr="008E7D87">
        <w:rPr>
          <w:sz w:val="28"/>
          <w:lang w:eastAsia="en-US"/>
        </w:rPr>
        <w:fldChar w:fldCharType="separate"/>
      </w:r>
      <w:hyperlink w:anchor="_Toc500502803" w:history="1">
        <w:r w:rsidR="005F1D32" w:rsidRPr="00E2729F">
          <w:rPr>
            <w:rStyle w:val="Hyperlink"/>
            <w:rFonts w:eastAsiaTheme="majorEastAsia"/>
            <w:noProof/>
          </w:rPr>
          <w:t>1</w:t>
        </w:r>
        <w:r w:rsidR="005F1D32">
          <w:rPr>
            <w:rFonts w:asciiTheme="minorHAnsi" w:eastAsiaTheme="minorEastAsia" w:hAnsiTheme="minorHAnsi" w:cstheme="minorBidi"/>
            <w:b w:val="0"/>
            <w:noProof/>
            <w:sz w:val="22"/>
            <w:szCs w:val="22"/>
          </w:rPr>
          <w:tab/>
        </w:r>
        <w:r w:rsidR="005F1D32" w:rsidRPr="00E2729F">
          <w:rPr>
            <w:rStyle w:val="Hyperlink"/>
            <w:rFonts w:eastAsiaTheme="majorEastAsia"/>
            <w:noProof/>
          </w:rPr>
          <w:t>Einleitung</w:t>
        </w:r>
        <w:r w:rsidR="005F1D32">
          <w:rPr>
            <w:noProof/>
            <w:webHidden/>
          </w:rPr>
          <w:tab/>
        </w:r>
        <w:r w:rsidR="005F1D32">
          <w:rPr>
            <w:noProof/>
            <w:webHidden/>
          </w:rPr>
          <w:fldChar w:fldCharType="begin"/>
        </w:r>
        <w:r w:rsidR="005F1D32">
          <w:rPr>
            <w:noProof/>
            <w:webHidden/>
          </w:rPr>
          <w:instrText xml:space="preserve"> PAGEREF _Toc500502803 \h </w:instrText>
        </w:r>
        <w:r w:rsidR="005F1D32">
          <w:rPr>
            <w:noProof/>
            <w:webHidden/>
          </w:rPr>
        </w:r>
        <w:r w:rsidR="005F1D32">
          <w:rPr>
            <w:noProof/>
            <w:webHidden/>
          </w:rPr>
          <w:fldChar w:fldCharType="separate"/>
        </w:r>
        <w:r w:rsidR="005F1D32">
          <w:rPr>
            <w:noProof/>
            <w:webHidden/>
          </w:rPr>
          <w:t>7</w:t>
        </w:r>
        <w:r w:rsidR="005F1D32">
          <w:rPr>
            <w:noProof/>
            <w:webHidden/>
          </w:rPr>
          <w:fldChar w:fldCharType="end"/>
        </w:r>
      </w:hyperlink>
    </w:p>
    <w:p w14:paraId="4841787F" w14:textId="77777777" w:rsidR="005F1D32" w:rsidRDefault="006A6AB0">
      <w:pPr>
        <w:pStyle w:val="Verzeichnis1"/>
        <w:rPr>
          <w:rFonts w:asciiTheme="minorHAnsi" w:eastAsiaTheme="minorEastAsia" w:hAnsiTheme="minorHAnsi" w:cstheme="minorBidi"/>
          <w:b w:val="0"/>
          <w:noProof/>
          <w:sz w:val="22"/>
          <w:szCs w:val="22"/>
        </w:rPr>
      </w:pPr>
      <w:hyperlink w:anchor="_Toc500502804" w:history="1">
        <w:r w:rsidR="005F1D32" w:rsidRPr="00E2729F">
          <w:rPr>
            <w:rStyle w:val="Hyperlink"/>
            <w:rFonts w:eastAsiaTheme="majorEastAsia"/>
            <w:noProof/>
          </w:rPr>
          <w:t>2</w:t>
        </w:r>
        <w:r w:rsidR="005F1D32">
          <w:rPr>
            <w:rFonts w:asciiTheme="minorHAnsi" w:eastAsiaTheme="minorEastAsia" w:hAnsiTheme="minorHAnsi" w:cstheme="minorBidi"/>
            <w:b w:val="0"/>
            <w:noProof/>
            <w:sz w:val="22"/>
            <w:szCs w:val="22"/>
          </w:rPr>
          <w:tab/>
        </w:r>
        <w:r w:rsidR="005F1D32" w:rsidRPr="00E2729F">
          <w:rPr>
            <w:rStyle w:val="Hyperlink"/>
            <w:rFonts w:eastAsiaTheme="majorEastAsia"/>
            <w:noProof/>
          </w:rPr>
          <w:t>Theorie</w:t>
        </w:r>
        <w:r w:rsidR="005F1D32">
          <w:rPr>
            <w:noProof/>
            <w:webHidden/>
          </w:rPr>
          <w:tab/>
        </w:r>
        <w:r w:rsidR="005F1D32">
          <w:rPr>
            <w:noProof/>
            <w:webHidden/>
          </w:rPr>
          <w:fldChar w:fldCharType="begin"/>
        </w:r>
        <w:r w:rsidR="005F1D32">
          <w:rPr>
            <w:noProof/>
            <w:webHidden/>
          </w:rPr>
          <w:instrText xml:space="preserve"> PAGEREF _Toc500502804 \h </w:instrText>
        </w:r>
        <w:r w:rsidR="005F1D32">
          <w:rPr>
            <w:noProof/>
            <w:webHidden/>
          </w:rPr>
        </w:r>
        <w:r w:rsidR="005F1D32">
          <w:rPr>
            <w:noProof/>
            <w:webHidden/>
          </w:rPr>
          <w:fldChar w:fldCharType="separate"/>
        </w:r>
        <w:r w:rsidR="005F1D32">
          <w:rPr>
            <w:noProof/>
            <w:webHidden/>
          </w:rPr>
          <w:t>8</w:t>
        </w:r>
        <w:r w:rsidR="005F1D32">
          <w:rPr>
            <w:noProof/>
            <w:webHidden/>
          </w:rPr>
          <w:fldChar w:fldCharType="end"/>
        </w:r>
      </w:hyperlink>
    </w:p>
    <w:p w14:paraId="12B87748" w14:textId="77777777" w:rsidR="005F1D32" w:rsidRDefault="006A6AB0">
      <w:pPr>
        <w:pStyle w:val="Verzeichnis2"/>
        <w:tabs>
          <w:tab w:val="left" w:pos="880"/>
          <w:tab w:val="right" w:leader="dot" w:pos="8493"/>
        </w:tabs>
        <w:rPr>
          <w:rFonts w:asciiTheme="minorHAnsi" w:eastAsiaTheme="minorEastAsia" w:hAnsiTheme="minorHAnsi" w:cstheme="minorBidi"/>
          <w:noProof/>
          <w:sz w:val="22"/>
          <w:szCs w:val="22"/>
        </w:rPr>
      </w:pPr>
      <w:hyperlink w:anchor="_Toc500502805" w:history="1">
        <w:r w:rsidR="005F1D32" w:rsidRPr="00E2729F">
          <w:rPr>
            <w:rStyle w:val="Hyperlink"/>
            <w:rFonts w:eastAsiaTheme="majorEastAsia"/>
            <w:noProof/>
          </w:rPr>
          <w:t>2.1</w:t>
        </w:r>
        <w:r w:rsidR="005F1D32">
          <w:rPr>
            <w:rFonts w:asciiTheme="minorHAnsi" w:eastAsiaTheme="minorEastAsia" w:hAnsiTheme="minorHAnsi" w:cstheme="minorBidi"/>
            <w:noProof/>
            <w:sz w:val="22"/>
            <w:szCs w:val="22"/>
          </w:rPr>
          <w:tab/>
        </w:r>
        <w:r w:rsidR="005F1D32" w:rsidRPr="00E2729F">
          <w:rPr>
            <w:rStyle w:val="Hyperlink"/>
            <w:rFonts w:eastAsiaTheme="majorEastAsia"/>
            <w:noProof/>
          </w:rPr>
          <w:t>Games</w:t>
        </w:r>
        <w:r w:rsidR="005F1D32">
          <w:rPr>
            <w:noProof/>
            <w:webHidden/>
          </w:rPr>
          <w:tab/>
        </w:r>
        <w:r w:rsidR="005F1D32">
          <w:rPr>
            <w:noProof/>
            <w:webHidden/>
          </w:rPr>
          <w:fldChar w:fldCharType="begin"/>
        </w:r>
        <w:r w:rsidR="005F1D32">
          <w:rPr>
            <w:noProof/>
            <w:webHidden/>
          </w:rPr>
          <w:instrText xml:space="preserve"> PAGEREF _Toc500502805 \h </w:instrText>
        </w:r>
        <w:r w:rsidR="005F1D32">
          <w:rPr>
            <w:noProof/>
            <w:webHidden/>
          </w:rPr>
        </w:r>
        <w:r w:rsidR="005F1D32">
          <w:rPr>
            <w:noProof/>
            <w:webHidden/>
          </w:rPr>
          <w:fldChar w:fldCharType="separate"/>
        </w:r>
        <w:r w:rsidR="005F1D32">
          <w:rPr>
            <w:noProof/>
            <w:webHidden/>
          </w:rPr>
          <w:t>8</w:t>
        </w:r>
        <w:r w:rsidR="005F1D32">
          <w:rPr>
            <w:noProof/>
            <w:webHidden/>
          </w:rPr>
          <w:fldChar w:fldCharType="end"/>
        </w:r>
      </w:hyperlink>
    </w:p>
    <w:p w14:paraId="49C4C226"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06" w:history="1">
        <w:r w:rsidR="005F1D32" w:rsidRPr="00E2729F">
          <w:rPr>
            <w:rStyle w:val="Hyperlink"/>
            <w:rFonts w:eastAsiaTheme="majorEastAsia"/>
            <w:noProof/>
          </w:rPr>
          <w:t>2.1.1</w:t>
        </w:r>
        <w:r w:rsidR="005F1D32">
          <w:rPr>
            <w:rFonts w:asciiTheme="minorHAnsi" w:eastAsiaTheme="minorEastAsia" w:hAnsiTheme="minorHAnsi" w:cstheme="minorBidi"/>
            <w:noProof/>
            <w:szCs w:val="22"/>
          </w:rPr>
          <w:tab/>
        </w:r>
        <w:r w:rsidR="005F1D32" w:rsidRPr="00E2729F">
          <w:rPr>
            <w:rStyle w:val="Hyperlink"/>
            <w:rFonts w:eastAsiaTheme="majorEastAsia"/>
            <w:noProof/>
          </w:rPr>
          <w:t>Definition von digitalen Spielen</w:t>
        </w:r>
        <w:r w:rsidR="005F1D32">
          <w:rPr>
            <w:noProof/>
            <w:webHidden/>
          </w:rPr>
          <w:tab/>
        </w:r>
        <w:r w:rsidR="005F1D32">
          <w:rPr>
            <w:noProof/>
            <w:webHidden/>
          </w:rPr>
          <w:fldChar w:fldCharType="begin"/>
        </w:r>
        <w:r w:rsidR="005F1D32">
          <w:rPr>
            <w:noProof/>
            <w:webHidden/>
          </w:rPr>
          <w:instrText xml:space="preserve"> PAGEREF _Toc500502806 \h </w:instrText>
        </w:r>
        <w:r w:rsidR="005F1D32">
          <w:rPr>
            <w:noProof/>
            <w:webHidden/>
          </w:rPr>
        </w:r>
        <w:r w:rsidR="005F1D32">
          <w:rPr>
            <w:noProof/>
            <w:webHidden/>
          </w:rPr>
          <w:fldChar w:fldCharType="separate"/>
        </w:r>
        <w:r w:rsidR="005F1D32">
          <w:rPr>
            <w:noProof/>
            <w:webHidden/>
          </w:rPr>
          <w:t>8</w:t>
        </w:r>
        <w:r w:rsidR="005F1D32">
          <w:rPr>
            <w:noProof/>
            <w:webHidden/>
          </w:rPr>
          <w:fldChar w:fldCharType="end"/>
        </w:r>
      </w:hyperlink>
    </w:p>
    <w:p w14:paraId="1C59001A"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07" w:history="1">
        <w:r w:rsidR="005F1D32" w:rsidRPr="00E2729F">
          <w:rPr>
            <w:rStyle w:val="Hyperlink"/>
            <w:rFonts w:eastAsiaTheme="majorEastAsia"/>
            <w:noProof/>
          </w:rPr>
          <w:t>2.1.2</w:t>
        </w:r>
        <w:r w:rsidR="005F1D32">
          <w:rPr>
            <w:rFonts w:asciiTheme="minorHAnsi" w:eastAsiaTheme="minorEastAsia" w:hAnsiTheme="minorHAnsi" w:cstheme="minorBidi"/>
            <w:noProof/>
            <w:szCs w:val="22"/>
          </w:rPr>
          <w:tab/>
        </w:r>
        <w:r w:rsidR="005F1D32" w:rsidRPr="00E2729F">
          <w:rPr>
            <w:rStyle w:val="Hyperlink"/>
            <w:rFonts w:eastAsiaTheme="majorEastAsia"/>
            <w:noProof/>
          </w:rPr>
          <w:t>Edutainment für Sport und Gesundheit</w:t>
        </w:r>
        <w:r w:rsidR="005F1D32">
          <w:rPr>
            <w:noProof/>
            <w:webHidden/>
          </w:rPr>
          <w:tab/>
        </w:r>
        <w:r w:rsidR="005F1D32">
          <w:rPr>
            <w:noProof/>
            <w:webHidden/>
          </w:rPr>
          <w:fldChar w:fldCharType="begin"/>
        </w:r>
        <w:r w:rsidR="005F1D32">
          <w:rPr>
            <w:noProof/>
            <w:webHidden/>
          </w:rPr>
          <w:instrText xml:space="preserve"> PAGEREF _Toc500502807 \h </w:instrText>
        </w:r>
        <w:r w:rsidR="005F1D32">
          <w:rPr>
            <w:noProof/>
            <w:webHidden/>
          </w:rPr>
        </w:r>
        <w:r w:rsidR="005F1D32">
          <w:rPr>
            <w:noProof/>
            <w:webHidden/>
          </w:rPr>
          <w:fldChar w:fldCharType="separate"/>
        </w:r>
        <w:r w:rsidR="005F1D32">
          <w:rPr>
            <w:noProof/>
            <w:webHidden/>
          </w:rPr>
          <w:t>14</w:t>
        </w:r>
        <w:r w:rsidR="005F1D32">
          <w:rPr>
            <w:noProof/>
            <w:webHidden/>
          </w:rPr>
          <w:fldChar w:fldCharType="end"/>
        </w:r>
      </w:hyperlink>
    </w:p>
    <w:p w14:paraId="1D65A630"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08" w:history="1">
        <w:r w:rsidR="005F1D32" w:rsidRPr="00E2729F">
          <w:rPr>
            <w:rStyle w:val="Hyperlink"/>
            <w:rFonts w:eastAsiaTheme="majorEastAsia"/>
            <w:noProof/>
          </w:rPr>
          <w:t>2.1.3</w:t>
        </w:r>
        <w:r w:rsidR="005F1D32">
          <w:rPr>
            <w:rFonts w:asciiTheme="minorHAnsi" w:eastAsiaTheme="minorEastAsia" w:hAnsiTheme="minorHAnsi" w:cstheme="minorBidi"/>
            <w:noProof/>
            <w:szCs w:val="22"/>
          </w:rPr>
          <w:tab/>
        </w:r>
        <w:r w:rsidR="005F1D32" w:rsidRPr="00E2729F">
          <w:rPr>
            <w:rStyle w:val="Hyperlink"/>
            <w:rFonts w:eastAsiaTheme="majorEastAsia"/>
            <w:noProof/>
          </w:rPr>
          <w:t>Immersion und Präsenz</w:t>
        </w:r>
        <w:r w:rsidR="005F1D32">
          <w:rPr>
            <w:noProof/>
            <w:webHidden/>
          </w:rPr>
          <w:tab/>
        </w:r>
        <w:r w:rsidR="005F1D32">
          <w:rPr>
            <w:noProof/>
            <w:webHidden/>
          </w:rPr>
          <w:fldChar w:fldCharType="begin"/>
        </w:r>
        <w:r w:rsidR="005F1D32">
          <w:rPr>
            <w:noProof/>
            <w:webHidden/>
          </w:rPr>
          <w:instrText xml:space="preserve"> PAGEREF _Toc500502808 \h </w:instrText>
        </w:r>
        <w:r w:rsidR="005F1D32">
          <w:rPr>
            <w:noProof/>
            <w:webHidden/>
          </w:rPr>
        </w:r>
        <w:r w:rsidR="005F1D32">
          <w:rPr>
            <w:noProof/>
            <w:webHidden/>
          </w:rPr>
          <w:fldChar w:fldCharType="separate"/>
        </w:r>
        <w:r w:rsidR="005F1D32">
          <w:rPr>
            <w:noProof/>
            <w:webHidden/>
          </w:rPr>
          <w:t>19</w:t>
        </w:r>
        <w:r w:rsidR="005F1D32">
          <w:rPr>
            <w:noProof/>
            <w:webHidden/>
          </w:rPr>
          <w:fldChar w:fldCharType="end"/>
        </w:r>
      </w:hyperlink>
    </w:p>
    <w:p w14:paraId="5FA53084" w14:textId="77777777" w:rsidR="005F1D32" w:rsidRDefault="006A6AB0">
      <w:pPr>
        <w:pStyle w:val="Verzeichnis2"/>
        <w:tabs>
          <w:tab w:val="left" w:pos="880"/>
          <w:tab w:val="right" w:leader="dot" w:pos="8493"/>
        </w:tabs>
        <w:rPr>
          <w:rFonts w:asciiTheme="minorHAnsi" w:eastAsiaTheme="minorEastAsia" w:hAnsiTheme="minorHAnsi" w:cstheme="minorBidi"/>
          <w:noProof/>
          <w:sz w:val="22"/>
          <w:szCs w:val="22"/>
        </w:rPr>
      </w:pPr>
      <w:hyperlink w:anchor="_Toc500502809" w:history="1">
        <w:r w:rsidR="005F1D32" w:rsidRPr="00E2729F">
          <w:rPr>
            <w:rStyle w:val="Hyperlink"/>
            <w:rFonts w:eastAsiaTheme="majorEastAsia"/>
            <w:noProof/>
          </w:rPr>
          <w:t>2.2</w:t>
        </w:r>
        <w:r w:rsidR="005F1D32">
          <w:rPr>
            <w:rFonts w:asciiTheme="minorHAnsi" w:eastAsiaTheme="minorEastAsia" w:hAnsiTheme="minorHAnsi" w:cstheme="minorBidi"/>
            <w:noProof/>
            <w:sz w:val="22"/>
            <w:szCs w:val="22"/>
          </w:rPr>
          <w:tab/>
        </w:r>
        <w:r w:rsidR="005F1D32" w:rsidRPr="00E2729F">
          <w:rPr>
            <w:rStyle w:val="Hyperlink"/>
            <w:rFonts w:eastAsiaTheme="majorEastAsia"/>
            <w:noProof/>
          </w:rPr>
          <w:t>Virtual Reality</w:t>
        </w:r>
        <w:r w:rsidR="005F1D32">
          <w:rPr>
            <w:noProof/>
            <w:webHidden/>
          </w:rPr>
          <w:tab/>
        </w:r>
        <w:r w:rsidR="005F1D32">
          <w:rPr>
            <w:noProof/>
            <w:webHidden/>
          </w:rPr>
          <w:fldChar w:fldCharType="begin"/>
        </w:r>
        <w:r w:rsidR="005F1D32">
          <w:rPr>
            <w:noProof/>
            <w:webHidden/>
          </w:rPr>
          <w:instrText xml:space="preserve"> PAGEREF _Toc500502809 \h </w:instrText>
        </w:r>
        <w:r w:rsidR="005F1D32">
          <w:rPr>
            <w:noProof/>
            <w:webHidden/>
          </w:rPr>
        </w:r>
        <w:r w:rsidR="005F1D32">
          <w:rPr>
            <w:noProof/>
            <w:webHidden/>
          </w:rPr>
          <w:fldChar w:fldCharType="separate"/>
        </w:r>
        <w:r w:rsidR="005F1D32">
          <w:rPr>
            <w:noProof/>
            <w:webHidden/>
          </w:rPr>
          <w:t>24</w:t>
        </w:r>
        <w:r w:rsidR="005F1D32">
          <w:rPr>
            <w:noProof/>
            <w:webHidden/>
          </w:rPr>
          <w:fldChar w:fldCharType="end"/>
        </w:r>
      </w:hyperlink>
    </w:p>
    <w:p w14:paraId="5F4310D1"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10" w:history="1">
        <w:r w:rsidR="005F1D32" w:rsidRPr="00E2729F">
          <w:rPr>
            <w:rStyle w:val="Hyperlink"/>
            <w:rFonts w:eastAsiaTheme="majorEastAsia"/>
            <w:noProof/>
          </w:rPr>
          <w:t>2.2.1</w:t>
        </w:r>
        <w:r w:rsidR="005F1D32">
          <w:rPr>
            <w:rFonts w:asciiTheme="minorHAnsi" w:eastAsiaTheme="minorEastAsia" w:hAnsiTheme="minorHAnsi" w:cstheme="minorBidi"/>
            <w:noProof/>
            <w:szCs w:val="22"/>
          </w:rPr>
          <w:tab/>
        </w:r>
        <w:r w:rsidR="005F1D32" w:rsidRPr="00E2729F">
          <w:rPr>
            <w:rStyle w:val="Hyperlink"/>
            <w:rFonts w:eastAsiaTheme="majorEastAsia"/>
            <w:noProof/>
          </w:rPr>
          <w:t>Was ist Virtual Reality?</w:t>
        </w:r>
        <w:r w:rsidR="005F1D32">
          <w:rPr>
            <w:noProof/>
            <w:webHidden/>
          </w:rPr>
          <w:tab/>
        </w:r>
        <w:r w:rsidR="005F1D32">
          <w:rPr>
            <w:noProof/>
            <w:webHidden/>
          </w:rPr>
          <w:fldChar w:fldCharType="begin"/>
        </w:r>
        <w:r w:rsidR="005F1D32">
          <w:rPr>
            <w:noProof/>
            <w:webHidden/>
          </w:rPr>
          <w:instrText xml:space="preserve"> PAGEREF _Toc500502810 \h </w:instrText>
        </w:r>
        <w:r w:rsidR="005F1D32">
          <w:rPr>
            <w:noProof/>
            <w:webHidden/>
          </w:rPr>
        </w:r>
        <w:r w:rsidR="005F1D32">
          <w:rPr>
            <w:noProof/>
            <w:webHidden/>
          </w:rPr>
          <w:fldChar w:fldCharType="separate"/>
        </w:r>
        <w:r w:rsidR="005F1D32">
          <w:rPr>
            <w:noProof/>
            <w:webHidden/>
          </w:rPr>
          <w:t>24</w:t>
        </w:r>
        <w:r w:rsidR="005F1D32">
          <w:rPr>
            <w:noProof/>
            <w:webHidden/>
          </w:rPr>
          <w:fldChar w:fldCharType="end"/>
        </w:r>
      </w:hyperlink>
    </w:p>
    <w:p w14:paraId="2AE90C1A"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11" w:history="1">
        <w:r w:rsidR="005F1D32" w:rsidRPr="00E2729F">
          <w:rPr>
            <w:rStyle w:val="Hyperlink"/>
            <w:rFonts w:eastAsiaTheme="majorEastAsia"/>
            <w:noProof/>
          </w:rPr>
          <w:t>2.2.2</w:t>
        </w:r>
        <w:r w:rsidR="005F1D32">
          <w:rPr>
            <w:rFonts w:asciiTheme="minorHAnsi" w:eastAsiaTheme="minorEastAsia" w:hAnsiTheme="minorHAnsi" w:cstheme="minorBidi"/>
            <w:noProof/>
            <w:szCs w:val="22"/>
          </w:rPr>
          <w:tab/>
        </w:r>
        <w:r w:rsidR="005F1D32" w:rsidRPr="00E2729F">
          <w:rPr>
            <w:rStyle w:val="Hyperlink"/>
            <w:rFonts w:eastAsiaTheme="majorEastAsia"/>
            <w:noProof/>
          </w:rPr>
          <w:t>Technologie</w:t>
        </w:r>
        <w:r w:rsidR="005F1D32">
          <w:rPr>
            <w:noProof/>
            <w:webHidden/>
          </w:rPr>
          <w:tab/>
        </w:r>
        <w:r w:rsidR="005F1D32">
          <w:rPr>
            <w:noProof/>
            <w:webHidden/>
          </w:rPr>
          <w:fldChar w:fldCharType="begin"/>
        </w:r>
        <w:r w:rsidR="005F1D32">
          <w:rPr>
            <w:noProof/>
            <w:webHidden/>
          </w:rPr>
          <w:instrText xml:space="preserve"> PAGEREF _Toc500502811 \h </w:instrText>
        </w:r>
        <w:r w:rsidR="005F1D32">
          <w:rPr>
            <w:noProof/>
            <w:webHidden/>
          </w:rPr>
        </w:r>
        <w:r w:rsidR="005F1D32">
          <w:rPr>
            <w:noProof/>
            <w:webHidden/>
          </w:rPr>
          <w:fldChar w:fldCharType="separate"/>
        </w:r>
        <w:r w:rsidR="005F1D32">
          <w:rPr>
            <w:noProof/>
            <w:webHidden/>
          </w:rPr>
          <w:t>27</w:t>
        </w:r>
        <w:r w:rsidR="005F1D32">
          <w:rPr>
            <w:noProof/>
            <w:webHidden/>
          </w:rPr>
          <w:fldChar w:fldCharType="end"/>
        </w:r>
      </w:hyperlink>
    </w:p>
    <w:p w14:paraId="498203AF"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12" w:history="1">
        <w:r w:rsidR="005F1D32" w:rsidRPr="00E2729F">
          <w:rPr>
            <w:rStyle w:val="Hyperlink"/>
            <w:rFonts w:eastAsiaTheme="majorEastAsia"/>
            <w:noProof/>
          </w:rPr>
          <w:t>2.2.3</w:t>
        </w:r>
        <w:r w:rsidR="005F1D32">
          <w:rPr>
            <w:rFonts w:asciiTheme="minorHAnsi" w:eastAsiaTheme="minorEastAsia" w:hAnsiTheme="minorHAnsi" w:cstheme="minorBidi"/>
            <w:noProof/>
            <w:szCs w:val="22"/>
          </w:rPr>
          <w:tab/>
        </w:r>
        <w:r w:rsidR="005F1D32" w:rsidRPr="00E2729F">
          <w:rPr>
            <w:rStyle w:val="Hyperlink"/>
            <w:rFonts w:eastAsiaTheme="majorEastAsia"/>
            <w:noProof/>
          </w:rPr>
          <w:t>Anwendungsfälle</w:t>
        </w:r>
        <w:r w:rsidR="005F1D32">
          <w:rPr>
            <w:noProof/>
            <w:webHidden/>
          </w:rPr>
          <w:tab/>
        </w:r>
        <w:r w:rsidR="005F1D32">
          <w:rPr>
            <w:noProof/>
            <w:webHidden/>
          </w:rPr>
          <w:fldChar w:fldCharType="begin"/>
        </w:r>
        <w:r w:rsidR="005F1D32">
          <w:rPr>
            <w:noProof/>
            <w:webHidden/>
          </w:rPr>
          <w:instrText xml:space="preserve"> PAGEREF _Toc500502812 \h </w:instrText>
        </w:r>
        <w:r w:rsidR="005F1D32">
          <w:rPr>
            <w:noProof/>
            <w:webHidden/>
          </w:rPr>
        </w:r>
        <w:r w:rsidR="005F1D32">
          <w:rPr>
            <w:noProof/>
            <w:webHidden/>
          </w:rPr>
          <w:fldChar w:fldCharType="separate"/>
        </w:r>
        <w:r w:rsidR="005F1D32">
          <w:rPr>
            <w:noProof/>
            <w:webHidden/>
          </w:rPr>
          <w:t>30</w:t>
        </w:r>
        <w:r w:rsidR="005F1D32">
          <w:rPr>
            <w:noProof/>
            <w:webHidden/>
          </w:rPr>
          <w:fldChar w:fldCharType="end"/>
        </w:r>
      </w:hyperlink>
    </w:p>
    <w:p w14:paraId="1BD419EE"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13" w:history="1">
        <w:r w:rsidR="005F1D32" w:rsidRPr="00E2729F">
          <w:rPr>
            <w:rStyle w:val="Hyperlink"/>
            <w:rFonts w:eastAsiaTheme="majorEastAsia"/>
            <w:noProof/>
          </w:rPr>
          <w:t>2.2.4</w:t>
        </w:r>
        <w:r w:rsidR="005F1D32">
          <w:rPr>
            <w:rFonts w:asciiTheme="minorHAnsi" w:eastAsiaTheme="minorEastAsia" w:hAnsiTheme="minorHAnsi" w:cstheme="minorBidi"/>
            <w:noProof/>
            <w:szCs w:val="22"/>
          </w:rPr>
          <w:tab/>
        </w:r>
        <w:r w:rsidR="005F1D32" w:rsidRPr="00E2729F">
          <w:rPr>
            <w:rStyle w:val="Hyperlink"/>
            <w:rFonts w:eastAsiaTheme="majorEastAsia"/>
            <w:noProof/>
          </w:rPr>
          <w:t>Virtual Reality und Exertion Games</w:t>
        </w:r>
        <w:r w:rsidR="005F1D32">
          <w:rPr>
            <w:noProof/>
            <w:webHidden/>
          </w:rPr>
          <w:tab/>
        </w:r>
        <w:r w:rsidR="005F1D32">
          <w:rPr>
            <w:noProof/>
            <w:webHidden/>
          </w:rPr>
          <w:fldChar w:fldCharType="begin"/>
        </w:r>
        <w:r w:rsidR="005F1D32">
          <w:rPr>
            <w:noProof/>
            <w:webHidden/>
          </w:rPr>
          <w:instrText xml:space="preserve"> PAGEREF _Toc500502813 \h </w:instrText>
        </w:r>
        <w:r w:rsidR="005F1D32">
          <w:rPr>
            <w:noProof/>
            <w:webHidden/>
          </w:rPr>
        </w:r>
        <w:r w:rsidR="005F1D32">
          <w:rPr>
            <w:noProof/>
            <w:webHidden/>
          </w:rPr>
          <w:fldChar w:fldCharType="separate"/>
        </w:r>
        <w:r w:rsidR="005F1D32">
          <w:rPr>
            <w:noProof/>
            <w:webHidden/>
          </w:rPr>
          <w:t>34</w:t>
        </w:r>
        <w:r w:rsidR="005F1D32">
          <w:rPr>
            <w:noProof/>
            <w:webHidden/>
          </w:rPr>
          <w:fldChar w:fldCharType="end"/>
        </w:r>
      </w:hyperlink>
    </w:p>
    <w:p w14:paraId="32F392A2"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14" w:history="1">
        <w:r w:rsidR="005F1D32" w:rsidRPr="00E2729F">
          <w:rPr>
            <w:rStyle w:val="Hyperlink"/>
            <w:rFonts w:eastAsiaTheme="majorEastAsia"/>
            <w:noProof/>
          </w:rPr>
          <w:t>2.2.5</w:t>
        </w:r>
        <w:r w:rsidR="005F1D32">
          <w:rPr>
            <w:rFonts w:asciiTheme="minorHAnsi" w:eastAsiaTheme="minorEastAsia" w:hAnsiTheme="minorHAnsi" w:cstheme="minorBidi"/>
            <w:noProof/>
            <w:szCs w:val="22"/>
          </w:rPr>
          <w:tab/>
        </w:r>
        <w:r w:rsidR="005F1D32" w:rsidRPr="00E2729F">
          <w:rPr>
            <w:rStyle w:val="Hyperlink"/>
            <w:rFonts w:eastAsiaTheme="majorEastAsia"/>
            <w:noProof/>
          </w:rPr>
          <w:t>Interaktionsdesign für Virtual Reality</w:t>
        </w:r>
        <w:r w:rsidR="005F1D32">
          <w:rPr>
            <w:noProof/>
            <w:webHidden/>
          </w:rPr>
          <w:tab/>
        </w:r>
        <w:r w:rsidR="005F1D32">
          <w:rPr>
            <w:noProof/>
            <w:webHidden/>
          </w:rPr>
          <w:fldChar w:fldCharType="begin"/>
        </w:r>
        <w:r w:rsidR="005F1D32">
          <w:rPr>
            <w:noProof/>
            <w:webHidden/>
          </w:rPr>
          <w:instrText xml:space="preserve"> PAGEREF _Toc500502814 \h </w:instrText>
        </w:r>
        <w:r w:rsidR="005F1D32">
          <w:rPr>
            <w:noProof/>
            <w:webHidden/>
          </w:rPr>
        </w:r>
        <w:r w:rsidR="005F1D32">
          <w:rPr>
            <w:noProof/>
            <w:webHidden/>
          </w:rPr>
          <w:fldChar w:fldCharType="separate"/>
        </w:r>
        <w:r w:rsidR="005F1D32">
          <w:rPr>
            <w:noProof/>
            <w:webHidden/>
          </w:rPr>
          <w:t>37</w:t>
        </w:r>
        <w:r w:rsidR="005F1D32">
          <w:rPr>
            <w:noProof/>
            <w:webHidden/>
          </w:rPr>
          <w:fldChar w:fldCharType="end"/>
        </w:r>
      </w:hyperlink>
    </w:p>
    <w:p w14:paraId="454D1C28" w14:textId="77777777" w:rsidR="005F1D32" w:rsidRDefault="006A6AB0">
      <w:pPr>
        <w:pStyle w:val="Verzeichnis2"/>
        <w:tabs>
          <w:tab w:val="left" w:pos="880"/>
          <w:tab w:val="right" w:leader="dot" w:pos="8493"/>
        </w:tabs>
        <w:rPr>
          <w:rFonts w:asciiTheme="minorHAnsi" w:eastAsiaTheme="minorEastAsia" w:hAnsiTheme="minorHAnsi" w:cstheme="minorBidi"/>
          <w:noProof/>
          <w:sz w:val="22"/>
          <w:szCs w:val="22"/>
        </w:rPr>
      </w:pPr>
      <w:hyperlink w:anchor="_Toc500502815" w:history="1">
        <w:r w:rsidR="005F1D32" w:rsidRPr="00E2729F">
          <w:rPr>
            <w:rStyle w:val="Hyperlink"/>
            <w:rFonts w:eastAsiaTheme="majorEastAsia"/>
            <w:noProof/>
          </w:rPr>
          <w:t>2.3</w:t>
        </w:r>
        <w:r w:rsidR="005F1D32">
          <w:rPr>
            <w:rFonts w:asciiTheme="minorHAnsi" w:eastAsiaTheme="minorEastAsia" w:hAnsiTheme="minorHAnsi" w:cstheme="minorBidi"/>
            <w:noProof/>
            <w:sz w:val="22"/>
            <w:szCs w:val="22"/>
          </w:rPr>
          <w:tab/>
        </w:r>
        <w:r w:rsidR="005F1D32" w:rsidRPr="00E2729F">
          <w:rPr>
            <w:rStyle w:val="Hyperlink"/>
            <w:rFonts w:eastAsiaTheme="majorEastAsia"/>
            <w:noProof/>
          </w:rPr>
          <w:t>Natural User Interaction</w:t>
        </w:r>
        <w:r w:rsidR="005F1D32">
          <w:rPr>
            <w:noProof/>
            <w:webHidden/>
          </w:rPr>
          <w:tab/>
        </w:r>
        <w:r w:rsidR="005F1D32">
          <w:rPr>
            <w:noProof/>
            <w:webHidden/>
          </w:rPr>
          <w:fldChar w:fldCharType="begin"/>
        </w:r>
        <w:r w:rsidR="005F1D32">
          <w:rPr>
            <w:noProof/>
            <w:webHidden/>
          </w:rPr>
          <w:instrText xml:space="preserve"> PAGEREF _Toc500502815 \h </w:instrText>
        </w:r>
        <w:r w:rsidR="005F1D32">
          <w:rPr>
            <w:noProof/>
            <w:webHidden/>
          </w:rPr>
        </w:r>
        <w:r w:rsidR="005F1D32">
          <w:rPr>
            <w:noProof/>
            <w:webHidden/>
          </w:rPr>
          <w:fldChar w:fldCharType="separate"/>
        </w:r>
        <w:r w:rsidR="005F1D32">
          <w:rPr>
            <w:noProof/>
            <w:webHidden/>
          </w:rPr>
          <w:t>44</w:t>
        </w:r>
        <w:r w:rsidR="005F1D32">
          <w:rPr>
            <w:noProof/>
            <w:webHidden/>
          </w:rPr>
          <w:fldChar w:fldCharType="end"/>
        </w:r>
      </w:hyperlink>
    </w:p>
    <w:p w14:paraId="3A3DF310"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16" w:history="1">
        <w:r w:rsidR="005F1D32" w:rsidRPr="00E2729F">
          <w:rPr>
            <w:rStyle w:val="Hyperlink"/>
            <w:rFonts w:eastAsiaTheme="majorEastAsia"/>
            <w:noProof/>
          </w:rPr>
          <w:t>2.3.1</w:t>
        </w:r>
        <w:r w:rsidR="005F1D32">
          <w:rPr>
            <w:rFonts w:asciiTheme="minorHAnsi" w:eastAsiaTheme="minorEastAsia" w:hAnsiTheme="minorHAnsi" w:cstheme="minorBidi"/>
            <w:noProof/>
            <w:szCs w:val="22"/>
          </w:rPr>
          <w:tab/>
        </w:r>
        <w:r w:rsidR="005F1D32" w:rsidRPr="00E2729F">
          <w:rPr>
            <w:rStyle w:val="Hyperlink"/>
            <w:rFonts w:eastAsiaTheme="majorEastAsia"/>
            <w:noProof/>
          </w:rPr>
          <w:t>Was ist Natural User Interaction?</w:t>
        </w:r>
        <w:r w:rsidR="005F1D32">
          <w:rPr>
            <w:noProof/>
            <w:webHidden/>
          </w:rPr>
          <w:tab/>
        </w:r>
        <w:r w:rsidR="005F1D32">
          <w:rPr>
            <w:noProof/>
            <w:webHidden/>
          </w:rPr>
          <w:fldChar w:fldCharType="begin"/>
        </w:r>
        <w:r w:rsidR="005F1D32">
          <w:rPr>
            <w:noProof/>
            <w:webHidden/>
          </w:rPr>
          <w:instrText xml:space="preserve"> PAGEREF _Toc500502816 \h </w:instrText>
        </w:r>
        <w:r w:rsidR="005F1D32">
          <w:rPr>
            <w:noProof/>
            <w:webHidden/>
          </w:rPr>
        </w:r>
        <w:r w:rsidR="005F1D32">
          <w:rPr>
            <w:noProof/>
            <w:webHidden/>
          </w:rPr>
          <w:fldChar w:fldCharType="separate"/>
        </w:r>
        <w:r w:rsidR="005F1D32">
          <w:rPr>
            <w:noProof/>
            <w:webHidden/>
          </w:rPr>
          <w:t>44</w:t>
        </w:r>
        <w:r w:rsidR="005F1D32">
          <w:rPr>
            <w:noProof/>
            <w:webHidden/>
          </w:rPr>
          <w:fldChar w:fldCharType="end"/>
        </w:r>
      </w:hyperlink>
    </w:p>
    <w:p w14:paraId="75A2800E"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19" w:history="1">
        <w:r w:rsidR="005F1D32" w:rsidRPr="00E2729F">
          <w:rPr>
            <w:rStyle w:val="Hyperlink"/>
            <w:rFonts w:eastAsiaTheme="majorEastAsia"/>
            <w:noProof/>
          </w:rPr>
          <w:t>2.3.2</w:t>
        </w:r>
        <w:r w:rsidR="005F1D32">
          <w:rPr>
            <w:rFonts w:asciiTheme="minorHAnsi" w:eastAsiaTheme="minorEastAsia" w:hAnsiTheme="minorHAnsi" w:cstheme="minorBidi"/>
            <w:noProof/>
            <w:szCs w:val="22"/>
          </w:rPr>
          <w:tab/>
        </w:r>
        <w:r w:rsidR="005F1D32" w:rsidRPr="00E2729F">
          <w:rPr>
            <w:rStyle w:val="Hyperlink"/>
            <w:rFonts w:eastAsiaTheme="majorEastAsia"/>
            <w:noProof/>
          </w:rPr>
          <w:t>Technologien und Ansätze (Gestentracking, Eyetracking, usw.)</w:t>
        </w:r>
        <w:r w:rsidR="005F1D32">
          <w:rPr>
            <w:noProof/>
            <w:webHidden/>
          </w:rPr>
          <w:tab/>
        </w:r>
        <w:r w:rsidR="005F1D32">
          <w:rPr>
            <w:noProof/>
            <w:webHidden/>
          </w:rPr>
          <w:fldChar w:fldCharType="begin"/>
        </w:r>
        <w:r w:rsidR="005F1D32">
          <w:rPr>
            <w:noProof/>
            <w:webHidden/>
          </w:rPr>
          <w:instrText xml:space="preserve"> PAGEREF _Toc500502819 \h </w:instrText>
        </w:r>
        <w:r w:rsidR="005F1D32">
          <w:rPr>
            <w:noProof/>
            <w:webHidden/>
          </w:rPr>
        </w:r>
        <w:r w:rsidR="005F1D32">
          <w:rPr>
            <w:noProof/>
            <w:webHidden/>
          </w:rPr>
          <w:fldChar w:fldCharType="separate"/>
        </w:r>
        <w:r w:rsidR="005F1D32">
          <w:rPr>
            <w:noProof/>
            <w:webHidden/>
          </w:rPr>
          <w:t>46</w:t>
        </w:r>
        <w:r w:rsidR="005F1D32">
          <w:rPr>
            <w:noProof/>
            <w:webHidden/>
          </w:rPr>
          <w:fldChar w:fldCharType="end"/>
        </w:r>
      </w:hyperlink>
    </w:p>
    <w:p w14:paraId="761791B8"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20" w:history="1">
        <w:r w:rsidR="005F1D32" w:rsidRPr="00E2729F">
          <w:rPr>
            <w:rStyle w:val="Hyperlink"/>
            <w:rFonts w:eastAsiaTheme="majorEastAsia"/>
            <w:noProof/>
          </w:rPr>
          <w:t>2.3.3</w:t>
        </w:r>
        <w:r w:rsidR="005F1D32">
          <w:rPr>
            <w:rFonts w:asciiTheme="minorHAnsi" w:eastAsiaTheme="minorEastAsia" w:hAnsiTheme="minorHAnsi" w:cstheme="minorBidi"/>
            <w:noProof/>
            <w:szCs w:val="22"/>
          </w:rPr>
          <w:tab/>
        </w:r>
        <w:r w:rsidR="005F1D32" w:rsidRPr="00E2729F">
          <w:rPr>
            <w:rStyle w:val="Hyperlink"/>
            <w:rFonts w:eastAsiaTheme="majorEastAsia"/>
            <w:noProof/>
          </w:rPr>
          <w:t>Tangibles in Games</w:t>
        </w:r>
        <w:r w:rsidR="005F1D32">
          <w:rPr>
            <w:noProof/>
            <w:webHidden/>
          </w:rPr>
          <w:tab/>
        </w:r>
        <w:r w:rsidR="005F1D32">
          <w:rPr>
            <w:noProof/>
            <w:webHidden/>
          </w:rPr>
          <w:fldChar w:fldCharType="begin"/>
        </w:r>
        <w:r w:rsidR="005F1D32">
          <w:rPr>
            <w:noProof/>
            <w:webHidden/>
          </w:rPr>
          <w:instrText xml:space="preserve"> PAGEREF _Toc500502820 \h </w:instrText>
        </w:r>
        <w:r w:rsidR="005F1D32">
          <w:rPr>
            <w:noProof/>
            <w:webHidden/>
          </w:rPr>
        </w:r>
        <w:r w:rsidR="005F1D32">
          <w:rPr>
            <w:noProof/>
            <w:webHidden/>
          </w:rPr>
          <w:fldChar w:fldCharType="separate"/>
        </w:r>
        <w:r w:rsidR="005F1D32">
          <w:rPr>
            <w:noProof/>
            <w:webHidden/>
          </w:rPr>
          <w:t>46</w:t>
        </w:r>
        <w:r w:rsidR="005F1D32">
          <w:rPr>
            <w:noProof/>
            <w:webHidden/>
          </w:rPr>
          <w:fldChar w:fldCharType="end"/>
        </w:r>
      </w:hyperlink>
    </w:p>
    <w:p w14:paraId="013E2AC5" w14:textId="77777777" w:rsidR="005F1D32" w:rsidRDefault="006A6AB0">
      <w:pPr>
        <w:pStyle w:val="Verzeichnis1"/>
        <w:rPr>
          <w:rFonts w:asciiTheme="minorHAnsi" w:eastAsiaTheme="minorEastAsia" w:hAnsiTheme="minorHAnsi" w:cstheme="minorBidi"/>
          <w:b w:val="0"/>
          <w:noProof/>
          <w:sz w:val="22"/>
          <w:szCs w:val="22"/>
        </w:rPr>
      </w:pPr>
      <w:hyperlink w:anchor="_Toc500502821" w:history="1">
        <w:r w:rsidR="005F1D32" w:rsidRPr="00E2729F">
          <w:rPr>
            <w:rStyle w:val="Hyperlink"/>
            <w:rFonts w:eastAsiaTheme="majorEastAsia"/>
            <w:noProof/>
          </w:rPr>
          <w:t>3</w:t>
        </w:r>
        <w:r w:rsidR="005F1D32">
          <w:rPr>
            <w:rFonts w:asciiTheme="minorHAnsi" w:eastAsiaTheme="minorEastAsia" w:hAnsiTheme="minorHAnsi" w:cstheme="minorBidi"/>
            <w:b w:val="0"/>
            <w:noProof/>
            <w:sz w:val="22"/>
            <w:szCs w:val="22"/>
          </w:rPr>
          <w:tab/>
        </w:r>
        <w:r w:rsidR="005F1D32" w:rsidRPr="00E2729F">
          <w:rPr>
            <w:rStyle w:val="Hyperlink"/>
            <w:rFonts w:eastAsiaTheme="majorEastAsia"/>
            <w:noProof/>
          </w:rPr>
          <w:t>Praxis</w:t>
        </w:r>
        <w:r w:rsidR="005F1D32">
          <w:rPr>
            <w:noProof/>
            <w:webHidden/>
          </w:rPr>
          <w:tab/>
        </w:r>
        <w:r w:rsidR="005F1D32">
          <w:rPr>
            <w:noProof/>
            <w:webHidden/>
          </w:rPr>
          <w:fldChar w:fldCharType="begin"/>
        </w:r>
        <w:r w:rsidR="005F1D32">
          <w:rPr>
            <w:noProof/>
            <w:webHidden/>
          </w:rPr>
          <w:instrText xml:space="preserve"> PAGEREF _Toc500502821 \h </w:instrText>
        </w:r>
        <w:r w:rsidR="005F1D32">
          <w:rPr>
            <w:noProof/>
            <w:webHidden/>
          </w:rPr>
        </w:r>
        <w:r w:rsidR="005F1D32">
          <w:rPr>
            <w:noProof/>
            <w:webHidden/>
          </w:rPr>
          <w:fldChar w:fldCharType="separate"/>
        </w:r>
        <w:r w:rsidR="005F1D32">
          <w:rPr>
            <w:noProof/>
            <w:webHidden/>
          </w:rPr>
          <w:t>50</w:t>
        </w:r>
        <w:r w:rsidR="005F1D32">
          <w:rPr>
            <w:noProof/>
            <w:webHidden/>
          </w:rPr>
          <w:fldChar w:fldCharType="end"/>
        </w:r>
      </w:hyperlink>
    </w:p>
    <w:p w14:paraId="48FB82D6" w14:textId="77777777" w:rsidR="005F1D32" w:rsidRDefault="006A6AB0">
      <w:pPr>
        <w:pStyle w:val="Verzeichnis2"/>
        <w:tabs>
          <w:tab w:val="left" w:pos="880"/>
          <w:tab w:val="right" w:leader="dot" w:pos="8493"/>
        </w:tabs>
        <w:rPr>
          <w:rFonts w:asciiTheme="minorHAnsi" w:eastAsiaTheme="minorEastAsia" w:hAnsiTheme="minorHAnsi" w:cstheme="minorBidi"/>
          <w:noProof/>
          <w:sz w:val="22"/>
          <w:szCs w:val="22"/>
        </w:rPr>
      </w:pPr>
      <w:hyperlink w:anchor="_Toc500502822" w:history="1">
        <w:r w:rsidR="005F1D32" w:rsidRPr="00E2729F">
          <w:rPr>
            <w:rStyle w:val="Hyperlink"/>
            <w:rFonts w:eastAsiaTheme="majorEastAsia"/>
            <w:noProof/>
          </w:rPr>
          <w:t>3.1</w:t>
        </w:r>
        <w:r w:rsidR="005F1D32">
          <w:rPr>
            <w:rFonts w:asciiTheme="minorHAnsi" w:eastAsiaTheme="minorEastAsia" w:hAnsiTheme="minorHAnsi" w:cstheme="minorBidi"/>
            <w:noProof/>
            <w:sz w:val="22"/>
            <w:szCs w:val="22"/>
          </w:rPr>
          <w:tab/>
        </w:r>
        <w:r w:rsidR="005F1D32" w:rsidRPr="00E2729F">
          <w:rPr>
            <w:rStyle w:val="Hyperlink"/>
            <w:rFonts w:eastAsiaTheme="majorEastAsia"/>
            <w:noProof/>
          </w:rPr>
          <w:t>Eigener Ansatz</w:t>
        </w:r>
        <w:r w:rsidR="005F1D32">
          <w:rPr>
            <w:noProof/>
            <w:webHidden/>
          </w:rPr>
          <w:tab/>
        </w:r>
        <w:r w:rsidR="005F1D32">
          <w:rPr>
            <w:noProof/>
            <w:webHidden/>
          </w:rPr>
          <w:fldChar w:fldCharType="begin"/>
        </w:r>
        <w:r w:rsidR="005F1D32">
          <w:rPr>
            <w:noProof/>
            <w:webHidden/>
          </w:rPr>
          <w:instrText xml:space="preserve"> PAGEREF _Toc500502822 \h </w:instrText>
        </w:r>
        <w:r w:rsidR="005F1D32">
          <w:rPr>
            <w:noProof/>
            <w:webHidden/>
          </w:rPr>
        </w:r>
        <w:r w:rsidR="005F1D32">
          <w:rPr>
            <w:noProof/>
            <w:webHidden/>
          </w:rPr>
          <w:fldChar w:fldCharType="separate"/>
        </w:r>
        <w:r w:rsidR="005F1D32">
          <w:rPr>
            <w:noProof/>
            <w:webHidden/>
          </w:rPr>
          <w:t>50</w:t>
        </w:r>
        <w:r w:rsidR="005F1D32">
          <w:rPr>
            <w:noProof/>
            <w:webHidden/>
          </w:rPr>
          <w:fldChar w:fldCharType="end"/>
        </w:r>
      </w:hyperlink>
    </w:p>
    <w:p w14:paraId="73D71937" w14:textId="77777777" w:rsidR="005F1D32" w:rsidRDefault="006A6AB0">
      <w:pPr>
        <w:pStyle w:val="Verzeichnis2"/>
        <w:tabs>
          <w:tab w:val="left" w:pos="880"/>
          <w:tab w:val="right" w:leader="dot" w:pos="8493"/>
        </w:tabs>
        <w:rPr>
          <w:rFonts w:asciiTheme="minorHAnsi" w:eastAsiaTheme="minorEastAsia" w:hAnsiTheme="minorHAnsi" w:cstheme="minorBidi"/>
          <w:noProof/>
          <w:sz w:val="22"/>
          <w:szCs w:val="22"/>
        </w:rPr>
      </w:pPr>
      <w:hyperlink w:anchor="_Toc500502823" w:history="1">
        <w:r w:rsidR="005F1D32" w:rsidRPr="00E2729F">
          <w:rPr>
            <w:rStyle w:val="Hyperlink"/>
            <w:rFonts w:eastAsiaTheme="majorEastAsia"/>
            <w:noProof/>
          </w:rPr>
          <w:t>3.2</w:t>
        </w:r>
        <w:r w:rsidR="005F1D32">
          <w:rPr>
            <w:rFonts w:asciiTheme="minorHAnsi" w:eastAsiaTheme="minorEastAsia" w:hAnsiTheme="minorHAnsi" w:cstheme="minorBidi"/>
            <w:noProof/>
            <w:sz w:val="22"/>
            <w:szCs w:val="22"/>
          </w:rPr>
          <w:tab/>
        </w:r>
        <w:r w:rsidR="005F1D32" w:rsidRPr="00E2729F">
          <w:rPr>
            <w:rStyle w:val="Hyperlink"/>
            <w:rFonts w:eastAsiaTheme="majorEastAsia"/>
            <w:noProof/>
          </w:rPr>
          <w:t>Forschungsfragen</w:t>
        </w:r>
        <w:r w:rsidR="005F1D32">
          <w:rPr>
            <w:noProof/>
            <w:webHidden/>
          </w:rPr>
          <w:tab/>
        </w:r>
        <w:r w:rsidR="005F1D32">
          <w:rPr>
            <w:noProof/>
            <w:webHidden/>
          </w:rPr>
          <w:fldChar w:fldCharType="begin"/>
        </w:r>
        <w:r w:rsidR="005F1D32">
          <w:rPr>
            <w:noProof/>
            <w:webHidden/>
          </w:rPr>
          <w:instrText xml:space="preserve"> PAGEREF _Toc500502823 \h </w:instrText>
        </w:r>
        <w:r w:rsidR="005F1D32">
          <w:rPr>
            <w:noProof/>
            <w:webHidden/>
          </w:rPr>
        </w:r>
        <w:r w:rsidR="005F1D32">
          <w:rPr>
            <w:noProof/>
            <w:webHidden/>
          </w:rPr>
          <w:fldChar w:fldCharType="separate"/>
        </w:r>
        <w:r w:rsidR="005F1D32">
          <w:rPr>
            <w:noProof/>
            <w:webHidden/>
          </w:rPr>
          <w:t>51</w:t>
        </w:r>
        <w:r w:rsidR="005F1D32">
          <w:rPr>
            <w:noProof/>
            <w:webHidden/>
          </w:rPr>
          <w:fldChar w:fldCharType="end"/>
        </w:r>
      </w:hyperlink>
    </w:p>
    <w:p w14:paraId="1DEF579B" w14:textId="77777777" w:rsidR="005F1D32" w:rsidRDefault="006A6AB0">
      <w:pPr>
        <w:pStyle w:val="Verzeichnis2"/>
        <w:tabs>
          <w:tab w:val="left" w:pos="880"/>
          <w:tab w:val="right" w:leader="dot" w:pos="8493"/>
        </w:tabs>
        <w:rPr>
          <w:rFonts w:asciiTheme="minorHAnsi" w:eastAsiaTheme="minorEastAsia" w:hAnsiTheme="minorHAnsi" w:cstheme="minorBidi"/>
          <w:noProof/>
          <w:sz w:val="22"/>
          <w:szCs w:val="22"/>
        </w:rPr>
      </w:pPr>
      <w:hyperlink w:anchor="_Toc500502824" w:history="1">
        <w:r w:rsidR="005F1D32" w:rsidRPr="00E2729F">
          <w:rPr>
            <w:rStyle w:val="Hyperlink"/>
            <w:rFonts w:eastAsiaTheme="majorEastAsia"/>
            <w:noProof/>
          </w:rPr>
          <w:t>3.3</w:t>
        </w:r>
        <w:r w:rsidR="005F1D32">
          <w:rPr>
            <w:rFonts w:asciiTheme="minorHAnsi" w:eastAsiaTheme="minorEastAsia" w:hAnsiTheme="minorHAnsi" w:cstheme="minorBidi"/>
            <w:noProof/>
            <w:sz w:val="22"/>
            <w:szCs w:val="22"/>
          </w:rPr>
          <w:tab/>
        </w:r>
        <w:r w:rsidR="005F1D32" w:rsidRPr="00E2729F">
          <w:rPr>
            <w:rStyle w:val="Hyperlink"/>
            <w:rFonts w:eastAsiaTheme="majorEastAsia"/>
            <w:noProof/>
          </w:rPr>
          <w:t>Studie</w:t>
        </w:r>
        <w:r w:rsidR="005F1D32">
          <w:rPr>
            <w:noProof/>
            <w:webHidden/>
          </w:rPr>
          <w:tab/>
        </w:r>
        <w:r w:rsidR="005F1D32">
          <w:rPr>
            <w:noProof/>
            <w:webHidden/>
          </w:rPr>
          <w:fldChar w:fldCharType="begin"/>
        </w:r>
        <w:r w:rsidR="005F1D32">
          <w:rPr>
            <w:noProof/>
            <w:webHidden/>
          </w:rPr>
          <w:instrText xml:space="preserve"> PAGEREF _Toc500502824 \h </w:instrText>
        </w:r>
        <w:r w:rsidR="005F1D32">
          <w:rPr>
            <w:noProof/>
            <w:webHidden/>
          </w:rPr>
        </w:r>
        <w:r w:rsidR="005F1D32">
          <w:rPr>
            <w:noProof/>
            <w:webHidden/>
          </w:rPr>
          <w:fldChar w:fldCharType="separate"/>
        </w:r>
        <w:r w:rsidR="005F1D32">
          <w:rPr>
            <w:noProof/>
            <w:webHidden/>
          </w:rPr>
          <w:t>51</w:t>
        </w:r>
        <w:r w:rsidR="005F1D32">
          <w:rPr>
            <w:noProof/>
            <w:webHidden/>
          </w:rPr>
          <w:fldChar w:fldCharType="end"/>
        </w:r>
      </w:hyperlink>
    </w:p>
    <w:p w14:paraId="02009C45"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25" w:history="1">
        <w:r w:rsidR="005F1D32" w:rsidRPr="00E2729F">
          <w:rPr>
            <w:rStyle w:val="Hyperlink"/>
            <w:rFonts w:eastAsiaTheme="majorEastAsia"/>
            <w:noProof/>
          </w:rPr>
          <w:t>3.3.1</w:t>
        </w:r>
        <w:r w:rsidR="005F1D32">
          <w:rPr>
            <w:rFonts w:asciiTheme="minorHAnsi" w:eastAsiaTheme="minorEastAsia" w:hAnsiTheme="minorHAnsi" w:cstheme="minorBidi"/>
            <w:noProof/>
            <w:szCs w:val="22"/>
          </w:rPr>
          <w:tab/>
        </w:r>
        <w:r w:rsidR="005F1D32" w:rsidRPr="00E2729F">
          <w:rPr>
            <w:rStyle w:val="Hyperlink"/>
            <w:rFonts w:eastAsiaTheme="majorEastAsia"/>
            <w:noProof/>
          </w:rPr>
          <w:t>Probandenakquise</w:t>
        </w:r>
        <w:r w:rsidR="005F1D32">
          <w:rPr>
            <w:noProof/>
            <w:webHidden/>
          </w:rPr>
          <w:tab/>
        </w:r>
        <w:r w:rsidR="005F1D32">
          <w:rPr>
            <w:noProof/>
            <w:webHidden/>
          </w:rPr>
          <w:fldChar w:fldCharType="begin"/>
        </w:r>
        <w:r w:rsidR="005F1D32">
          <w:rPr>
            <w:noProof/>
            <w:webHidden/>
          </w:rPr>
          <w:instrText xml:space="preserve"> PAGEREF _Toc500502825 \h </w:instrText>
        </w:r>
        <w:r w:rsidR="005F1D32">
          <w:rPr>
            <w:noProof/>
            <w:webHidden/>
          </w:rPr>
        </w:r>
        <w:r w:rsidR="005F1D32">
          <w:rPr>
            <w:noProof/>
            <w:webHidden/>
          </w:rPr>
          <w:fldChar w:fldCharType="separate"/>
        </w:r>
        <w:r w:rsidR="005F1D32">
          <w:rPr>
            <w:noProof/>
            <w:webHidden/>
          </w:rPr>
          <w:t>51</w:t>
        </w:r>
        <w:r w:rsidR="005F1D32">
          <w:rPr>
            <w:noProof/>
            <w:webHidden/>
          </w:rPr>
          <w:fldChar w:fldCharType="end"/>
        </w:r>
      </w:hyperlink>
    </w:p>
    <w:p w14:paraId="6C77B710"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26" w:history="1">
        <w:r w:rsidR="005F1D32" w:rsidRPr="00E2729F">
          <w:rPr>
            <w:rStyle w:val="Hyperlink"/>
            <w:rFonts w:eastAsiaTheme="majorEastAsia"/>
            <w:noProof/>
          </w:rPr>
          <w:t>3.3.2</w:t>
        </w:r>
        <w:r w:rsidR="005F1D32">
          <w:rPr>
            <w:rFonts w:asciiTheme="minorHAnsi" w:eastAsiaTheme="minorEastAsia" w:hAnsiTheme="minorHAnsi" w:cstheme="minorBidi"/>
            <w:noProof/>
            <w:szCs w:val="22"/>
          </w:rPr>
          <w:tab/>
        </w:r>
        <w:r w:rsidR="005F1D32" w:rsidRPr="00E2729F">
          <w:rPr>
            <w:rStyle w:val="Hyperlink"/>
            <w:rFonts w:eastAsiaTheme="majorEastAsia"/>
            <w:noProof/>
          </w:rPr>
          <w:t>Setup/Aufbau</w:t>
        </w:r>
        <w:r w:rsidR="005F1D32">
          <w:rPr>
            <w:noProof/>
            <w:webHidden/>
          </w:rPr>
          <w:tab/>
        </w:r>
        <w:r w:rsidR="005F1D32">
          <w:rPr>
            <w:noProof/>
            <w:webHidden/>
          </w:rPr>
          <w:fldChar w:fldCharType="begin"/>
        </w:r>
        <w:r w:rsidR="005F1D32">
          <w:rPr>
            <w:noProof/>
            <w:webHidden/>
          </w:rPr>
          <w:instrText xml:space="preserve"> PAGEREF _Toc500502826 \h </w:instrText>
        </w:r>
        <w:r w:rsidR="005F1D32">
          <w:rPr>
            <w:noProof/>
            <w:webHidden/>
          </w:rPr>
        </w:r>
        <w:r w:rsidR="005F1D32">
          <w:rPr>
            <w:noProof/>
            <w:webHidden/>
          </w:rPr>
          <w:fldChar w:fldCharType="separate"/>
        </w:r>
        <w:r w:rsidR="005F1D32">
          <w:rPr>
            <w:noProof/>
            <w:webHidden/>
          </w:rPr>
          <w:t>53</w:t>
        </w:r>
        <w:r w:rsidR="005F1D32">
          <w:rPr>
            <w:noProof/>
            <w:webHidden/>
          </w:rPr>
          <w:fldChar w:fldCharType="end"/>
        </w:r>
      </w:hyperlink>
    </w:p>
    <w:p w14:paraId="47B6E344"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27" w:history="1">
        <w:r w:rsidR="005F1D32" w:rsidRPr="00E2729F">
          <w:rPr>
            <w:rStyle w:val="Hyperlink"/>
            <w:rFonts w:eastAsiaTheme="majorEastAsia"/>
            <w:noProof/>
          </w:rPr>
          <w:t>3.3.3</w:t>
        </w:r>
        <w:r w:rsidR="005F1D32">
          <w:rPr>
            <w:rFonts w:asciiTheme="minorHAnsi" w:eastAsiaTheme="minorEastAsia" w:hAnsiTheme="minorHAnsi" w:cstheme="minorBidi"/>
            <w:noProof/>
            <w:szCs w:val="22"/>
          </w:rPr>
          <w:tab/>
        </w:r>
        <w:r w:rsidR="005F1D32" w:rsidRPr="00E2729F">
          <w:rPr>
            <w:rStyle w:val="Hyperlink"/>
            <w:rFonts w:eastAsiaTheme="majorEastAsia"/>
            <w:noProof/>
          </w:rPr>
          <w:t>Ablauf</w:t>
        </w:r>
        <w:r w:rsidR="005F1D32">
          <w:rPr>
            <w:noProof/>
            <w:webHidden/>
          </w:rPr>
          <w:tab/>
        </w:r>
        <w:r w:rsidR="005F1D32">
          <w:rPr>
            <w:noProof/>
            <w:webHidden/>
          </w:rPr>
          <w:fldChar w:fldCharType="begin"/>
        </w:r>
        <w:r w:rsidR="005F1D32">
          <w:rPr>
            <w:noProof/>
            <w:webHidden/>
          </w:rPr>
          <w:instrText xml:space="preserve"> PAGEREF _Toc500502827 \h </w:instrText>
        </w:r>
        <w:r w:rsidR="005F1D32">
          <w:rPr>
            <w:noProof/>
            <w:webHidden/>
          </w:rPr>
        </w:r>
        <w:r w:rsidR="005F1D32">
          <w:rPr>
            <w:noProof/>
            <w:webHidden/>
          </w:rPr>
          <w:fldChar w:fldCharType="separate"/>
        </w:r>
        <w:r w:rsidR="005F1D32">
          <w:rPr>
            <w:noProof/>
            <w:webHidden/>
          </w:rPr>
          <w:t>55</w:t>
        </w:r>
        <w:r w:rsidR="005F1D32">
          <w:rPr>
            <w:noProof/>
            <w:webHidden/>
          </w:rPr>
          <w:fldChar w:fldCharType="end"/>
        </w:r>
      </w:hyperlink>
    </w:p>
    <w:p w14:paraId="4E397B3F"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28" w:history="1">
        <w:r w:rsidR="005F1D32" w:rsidRPr="00E2729F">
          <w:rPr>
            <w:rStyle w:val="Hyperlink"/>
            <w:rFonts w:eastAsiaTheme="majorEastAsia"/>
            <w:noProof/>
          </w:rPr>
          <w:t>3.3.4</w:t>
        </w:r>
        <w:r w:rsidR="005F1D32">
          <w:rPr>
            <w:rFonts w:asciiTheme="minorHAnsi" w:eastAsiaTheme="minorEastAsia" w:hAnsiTheme="minorHAnsi" w:cstheme="minorBidi"/>
            <w:noProof/>
            <w:szCs w:val="22"/>
          </w:rPr>
          <w:tab/>
        </w:r>
        <w:r w:rsidR="005F1D32" w:rsidRPr="00E2729F">
          <w:rPr>
            <w:rStyle w:val="Hyperlink"/>
            <w:rFonts w:eastAsiaTheme="majorEastAsia"/>
            <w:noProof/>
          </w:rPr>
          <w:t>Tasks und Fragebögen</w:t>
        </w:r>
        <w:r w:rsidR="005F1D32">
          <w:rPr>
            <w:noProof/>
            <w:webHidden/>
          </w:rPr>
          <w:tab/>
        </w:r>
        <w:r w:rsidR="005F1D32">
          <w:rPr>
            <w:noProof/>
            <w:webHidden/>
          </w:rPr>
          <w:fldChar w:fldCharType="begin"/>
        </w:r>
        <w:r w:rsidR="005F1D32">
          <w:rPr>
            <w:noProof/>
            <w:webHidden/>
          </w:rPr>
          <w:instrText xml:space="preserve"> PAGEREF _Toc500502828 \h </w:instrText>
        </w:r>
        <w:r w:rsidR="005F1D32">
          <w:rPr>
            <w:noProof/>
            <w:webHidden/>
          </w:rPr>
        </w:r>
        <w:r w:rsidR="005F1D32">
          <w:rPr>
            <w:noProof/>
            <w:webHidden/>
          </w:rPr>
          <w:fldChar w:fldCharType="separate"/>
        </w:r>
        <w:r w:rsidR="005F1D32">
          <w:rPr>
            <w:noProof/>
            <w:webHidden/>
          </w:rPr>
          <w:t>56</w:t>
        </w:r>
        <w:r w:rsidR="005F1D32">
          <w:rPr>
            <w:noProof/>
            <w:webHidden/>
          </w:rPr>
          <w:fldChar w:fldCharType="end"/>
        </w:r>
      </w:hyperlink>
    </w:p>
    <w:p w14:paraId="0E3A0E09" w14:textId="77777777" w:rsidR="005F1D32" w:rsidRDefault="006A6AB0">
      <w:pPr>
        <w:pStyle w:val="Verzeichnis3"/>
        <w:tabs>
          <w:tab w:val="left" w:pos="1320"/>
          <w:tab w:val="right" w:leader="dot" w:pos="8493"/>
        </w:tabs>
        <w:rPr>
          <w:rFonts w:asciiTheme="minorHAnsi" w:eastAsiaTheme="minorEastAsia" w:hAnsiTheme="minorHAnsi" w:cstheme="minorBidi"/>
          <w:noProof/>
          <w:szCs w:val="22"/>
        </w:rPr>
      </w:pPr>
      <w:hyperlink w:anchor="_Toc500502829" w:history="1">
        <w:r w:rsidR="005F1D32" w:rsidRPr="00E2729F">
          <w:rPr>
            <w:rStyle w:val="Hyperlink"/>
            <w:rFonts w:eastAsiaTheme="majorEastAsia"/>
            <w:noProof/>
          </w:rPr>
          <w:t>3.3.5</w:t>
        </w:r>
        <w:r w:rsidR="005F1D32">
          <w:rPr>
            <w:rFonts w:asciiTheme="minorHAnsi" w:eastAsiaTheme="minorEastAsia" w:hAnsiTheme="minorHAnsi" w:cstheme="minorBidi"/>
            <w:noProof/>
            <w:szCs w:val="22"/>
          </w:rPr>
          <w:tab/>
        </w:r>
        <w:r w:rsidR="005F1D32" w:rsidRPr="00E2729F">
          <w:rPr>
            <w:rStyle w:val="Hyperlink"/>
            <w:rFonts w:eastAsiaTheme="majorEastAsia"/>
            <w:noProof/>
          </w:rPr>
          <w:t>Implementierung</w:t>
        </w:r>
        <w:r w:rsidR="005F1D32">
          <w:rPr>
            <w:noProof/>
            <w:webHidden/>
          </w:rPr>
          <w:tab/>
        </w:r>
        <w:r w:rsidR="005F1D32">
          <w:rPr>
            <w:noProof/>
            <w:webHidden/>
          </w:rPr>
          <w:fldChar w:fldCharType="begin"/>
        </w:r>
        <w:r w:rsidR="005F1D32">
          <w:rPr>
            <w:noProof/>
            <w:webHidden/>
          </w:rPr>
          <w:instrText xml:space="preserve"> PAGEREF _Toc500502829 \h </w:instrText>
        </w:r>
        <w:r w:rsidR="005F1D32">
          <w:rPr>
            <w:noProof/>
            <w:webHidden/>
          </w:rPr>
        </w:r>
        <w:r w:rsidR="005F1D32">
          <w:rPr>
            <w:noProof/>
            <w:webHidden/>
          </w:rPr>
          <w:fldChar w:fldCharType="separate"/>
        </w:r>
        <w:r w:rsidR="005F1D32">
          <w:rPr>
            <w:noProof/>
            <w:webHidden/>
          </w:rPr>
          <w:t>57</w:t>
        </w:r>
        <w:r w:rsidR="005F1D32">
          <w:rPr>
            <w:noProof/>
            <w:webHidden/>
          </w:rPr>
          <w:fldChar w:fldCharType="end"/>
        </w:r>
      </w:hyperlink>
    </w:p>
    <w:p w14:paraId="64392331" w14:textId="77777777" w:rsidR="005F1D32" w:rsidRDefault="006A6AB0">
      <w:pPr>
        <w:pStyle w:val="Verzeichnis1"/>
        <w:rPr>
          <w:rFonts w:asciiTheme="minorHAnsi" w:eastAsiaTheme="minorEastAsia" w:hAnsiTheme="minorHAnsi" w:cstheme="minorBidi"/>
          <w:b w:val="0"/>
          <w:noProof/>
          <w:sz w:val="22"/>
          <w:szCs w:val="22"/>
        </w:rPr>
      </w:pPr>
      <w:hyperlink w:anchor="_Toc500502830" w:history="1">
        <w:r w:rsidR="005F1D32" w:rsidRPr="00E2729F">
          <w:rPr>
            <w:rStyle w:val="Hyperlink"/>
            <w:rFonts w:eastAsiaTheme="majorEastAsia"/>
            <w:noProof/>
            <w:lang w:val="en-US"/>
          </w:rPr>
          <w:t>Literaturverzeichnis</w:t>
        </w:r>
        <w:r w:rsidR="005F1D32">
          <w:rPr>
            <w:noProof/>
            <w:webHidden/>
          </w:rPr>
          <w:tab/>
        </w:r>
        <w:r w:rsidR="005F1D32">
          <w:rPr>
            <w:noProof/>
            <w:webHidden/>
          </w:rPr>
          <w:fldChar w:fldCharType="begin"/>
        </w:r>
        <w:r w:rsidR="005F1D32">
          <w:rPr>
            <w:noProof/>
            <w:webHidden/>
          </w:rPr>
          <w:instrText xml:space="preserve"> PAGEREF _Toc500502830 \h </w:instrText>
        </w:r>
        <w:r w:rsidR="005F1D32">
          <w:rPr>
            <w:noProof/>
            <w:webHidden/>
          </w:rPr>
        </w:r>
        <w:r w:rsidR="005F1D32">
          <w:rPr>
            <w:noProof/>
            <w:webHidden/>
          </w:rPr>
          <w:fldChar w:fldCharType="separate"/>
        </w:r>
        <w:r w:rsidR="005F1D32">
          <w:rPr>
            <w:noProof/>
            <w:webHidden/>
          </w:rPr>
          <w:t>63</w:t>
        </w:r>
        <w:r w:rsidR="005F1D32">
          <w:rPr>
            <w:noProof/>
            <w:webHidden/>
          </w:rPr>
          <w:fldChar w:fldCharType="end"/>
        </w:r>
      </w:hyperlink>
    </w:p>
    <w:p w14:paraId="7F080A47" w14:textId="77777777" w:rsidR="005F1D32" w:rsidRDefault="006A6AB0">
      <w:pPr>
        <w:pStyle w:val="Verzeichnis1"/>
        <w:rPr>
          <w:rFonts w:asciiTheme="minorHAnsi" w:eastAsiaTheme="minorEastAsia" w:hAnsiTheme="minorHAnsi" w:cstheme="minorBidi"/>
          <w:b w:val="0"/>
          <w:noProof/>
          <w:sz w:val="22"/>
          <w:szCs w:val="22"/>
        </w:rPr>
      </w:pPr>
      <w:hyperlink w:anchor="_Toc500502831" w:history="1">
        <w:r w:rsidR="005F1D32" w:rsidRPr="00E2729F">
          <w:rPr>
            <w:rStyle w:val="Hyperlink"/>
            <w:rFonts w:eastAsiaTheme="majorEastAsia"/>
            <w:noProof/>
          </w:rPr>
          <w:t>Anhang A: Bausteine wissenschaftlicher Arbeiten</w:t>
        </w:r>
        <w:r w:rsidR="005F1D32">
          <w:rPr>
            <w:noProof/>
            <w:webHidden/>
          </w:rPr>
          <w:tab/>
        </w:r>
        <w:r w:rsidR="005F1D32">
          <w:rPr>
            <w:noProof/>
            <w:webHidden/>
          </w:rPr>
          <w:fldChar w:fldCharType="begin"/>
        </w:r>
        <w:r w:rsidR="005F1D32">
          <w:rPr>
            <w:noProof/>
            <w:webHidden/>
          </w:rPr>
          <w:instrText xml:space="preserve"> PAGEREF _Toc500502831 \h </w:instrText>
        </w:r>
        <w:r w:rsidR="005F1D32">
          <w:rPr>
            <w:noProof/>
            <w:webHidden/>
          </w:rPr>
        </w:r>
        <w:r w:rsidR="005F1D32">
          <w:rPr>
            <w:noProof/>
            <w:webHidden/>
          </w:rPr>
          <w:fldChar w:fldCharType="separate"/>
        </w:r>
        <w:r w:rsidR="005F1D32">
          <w:rPr>
            <w:noProof/>
            <w:webHidden/>
          </w:rPr>
          <w:t>67</w:t>
        </w:r>
        <w:r w:rsidR="005F1D32">
          <w:rPr>
            <w:noProof/>
            <w:webHidden/>
          </w:rPr>
          <w:fldChar w:fldCharType="end"/>
        </w:r>
      </w:hyperlink>
    </w:p>
    <w:p w14:paraId="727F532E" w14:textId="77777777" w:rsidR="005F1D32" w:rsidRDefault="006A6AB0">
      <w:pPr>
        <w:pStyle w:val="Verzeichnis2"/>
        <w:tabs>
          <w:tab w:val="right" w:leader="dot" w:pos="8493"/>
        </w:tabs>
        <w:rPr>
          <w:rFonts w:asciiTheme="minorHAnsi" w:eastAsiaTheme="minorEastAsia" w:hAnsiTheme="minorHAnsi" w:cstheme="minorBidi"/>
          <w:noProof/>
          <w:sz w:val="22"/>
          <w:szCs w:val="22"/>
        </w:rPr>
      </w:pPr>
      <w:hyperlink w:anchor="_Toc500502832" w:history="1">
        <w:r w:rsidR="005F1D32" w:rsidRPr="00E2729F">
          <w:rPr>
            <w:rStyle w:val="Hyperlink"/>
            <w:rFonts w:eastAsiaTheme="majorEastAsia"/>
            <w:noProof/>
            <w:lang w:eastAsia="en-US"/>
          </w:rPr>
          <w:t>A1 Theoretische Arbeit</w:t>
        </w:r>
        <w:r w:rsidR="005F1D32">
          <w:rPr>
            <w:noProof/>
            <w:webHidden/>
          </w:rPr>
          <w:tab/>
        </w:r>
        <w:r w:rsidR="005F1D32">
          <w:rPr>
            <w:noProof/>
            <w:webHidden/>
          </w:rPr>
          <w:fldChar w:fldCharType="begin"/>
        </w:r>
        <w:r w:rsidR="005F1D32">
          <w:rPr>
            <w:noProof/>
            <w:webHidden/>
          </w:rPr>
          <w:instrText xml:space="preserve"> PAGEREF _Toc500502832 \h </w:instrText>
        </w:r>
        <w:r w:rsidR="005F1D32">
          <w:rPr>
            <w:noProof/>
            <w:webHidden/>
          </w:rPr>
        </w:r>
        <w:r w:rsidR="005F1D32">
          <w:rPr>
            <w:noProof/>
            <w:webHidden/>
          </w:rPr>
          <w:fldChar w:fldCharType="separate"/>
        </w:r>
        <w:r w:rsidR="005F1D32">
          <w:rPr>
            <w:noProof/>
            <w:webHidden/>
          </w:rPr>
          <w:t>67</w:t>
        </w:r>
        <w:r w:rsidR="005F1D32">
          <w:rPr>
            <w:noProof/>
            <w:webHidden/>
          </w:rPr>
          <w:fldChar w:fldCharType="end"/>
        </w:r>
      </w:hyperlink>
    </w:p>
    <w:p w14:paraId="19A702A0" w14:textId="77777777" w:rsidR="005F1D32" w:rsidRDefault="006A6AB0">
      <w:pPr>
        <w:pStyle w:val="Verzeichnis2"/>
        <w:tabs>
          <w:tab w:val="right" w:leader="dot" w:pos="8493"/>
        </w:tabs>
        <w:rPr>
          <w:rFonts w:asciiTheme="minorHAnsi" w:eastAsiaTheme="minorEastAsia" w:hAnsiTheme="minorHAnsi" w:cstheme="minorBidi"/>
          <w:noProof/>
          <w:sz w:val="22"/>
          <w:szCs w:val="22"/>
        </w:rPr>
      </w:pPr>
      <w:hyperlink w:anchor="_Toc500502833" w:history="1">
        <w:r w:rsidR="005F1D32" w:rsidRPr="00E2729F">
          <w:rPr>
            <w:rStyle w:val="Hyperlink"/>
            <w:rFonts w:eastAsiaTheme="majorEastAsia"/>
            <w:noProof/>
            <w:lang w:eastAsia="en-US"/>
          </w:rPr>
          <w:t>A2 Konstruktive Arbeit</w:t>
        </w:r>
        <w:r w:rsidR="005F1D32">
          <w:rPr>
            <w:noProof/>
            <w:webHidden/>
          </w:rPr>
          <w:tab/>
        </w:r>
        <w:r w:rsidR="005F1D32">
          <w:rPr>
            <w:noProof/>
            <w:webHidden/>
          </w:rPr>
          <w:fldChar w:fldCharType="begin"/>
        </w:r>
        <w:r w:rsidR="005F1D32">
          <w:rPr>
            <w:noProof/>
            <w:webHidden/>
          </w:rPr>
          <w:instrText xml:space="preserve"> PAGEREF _Toc500502833 \h </w:instrText>
        </w:r>
        <w:r w:rsidR="005F1D32">
          <w:rPr>
            <w:noProof/>
            <w:webHidden/>
          </w:rPr>
        </w:r>
        <w:r w:rsidR="005F1D32">
          <w:rPr>
            <w:noProof/>
            <w:webHidden/>
          </w:rPr>
          <w:fldChar w:fldCharType="separate"/>
        </w:r>
        <w:r w:rsidR="005F1D32">
          <w:rPr>
            <w:noProof/>
            <w:webHidden/>
          </w:rPr>
          <w:t>67</w:t>
        </w:r>
        <w:r w:rsidR="005F1D32">
          <w:rPr>
            <w:noProof/>
            <w:webHidden/>
          </w:rPr>
          <w:fldChar w:fldCharType="end"/>
        </w:r>
      </w:hyperlink>
    </w:p>
    <w:p w14:paraId="371C71CB" w14:textId="77777777" w:rsidR="005F1D32" w:rsidRDefault="006A6AB0">
      <w:pPr>
        <w:pStyle w:val="Verzeichnis2"/>
        <w:tabs>
          <w:tab w:val="right" w:leader="dot" w:pos="8493"/>
        </w:tabs>
        <w:rPr>
          <w:rFonts w:asciiTheme="minorHAnsi" w:eastAsiaTheme="minorEastAsia" w:hAnsiTheme="minorHAnsi" w:cstheme="minorBidi"/>
          <w:noProof/>
          <w:sz w:val="22"/>
          <w:szCs w:val="22"/>
        </w:rPr>
      </w:pPr>
      <w:hyperlink w:anchor="_Toc500502834" w:history="1">
        <w:r w:rsidR="005F1D32" w:rsidRPr="00E2729F">
          <w:rPr>
            <w:rStyle w:val="Hyperlink"/>
            <w:rFonts w:eastAsiaTheme="majorEastAsia"/>
            <w:noProof/>
          </w:rPr>
          <w:t>A3 Empirische Arbeit</w:t>
        </w:r>
        <w:r w:rsidR="005F1D32">
          <w:rPr>
            <w:noProof/>
            <w:webHidden/>
          </w:rPr>
          <w:tab/>
        </w:r>
        <w:r w:rsidR="005F1D32">
          <w:rPr>
            <w:noProof/>
            <w:webHidden/>
          </w:rPr>
          <w:fldChar w:fldCharType="begin"/>
        </w:r>
        <w:r w:rsidR="005F1D32">
          <w:rPr>
            <w:noProof/>
            <w:webHidden/>
          </w:rPr>
          <w:instrText xml:space="preserve"> PAGEREF _Toc500502834 \h </w:instrText>
        </w:r>
        <w:r w:rsidR="005F1D32">
          <w:rPr>
            <w:noProof/>
            <w:webHidden/>
          </w:rPr>
        </w:r>
        <w:r w:rsidR="005F1D32">
          <w:rPr>
            <w:noProof/>
            <w:webHidden/>
          </w:rPr>
          <w:fldChar w:fldCharType="separate"/>
        </w:r>
        <w:r w:rsidR="005F1D32">
          <w:rPr>
            <w:noProof/>
            <w:webHidden/>
          </w:rPr>
          <w:t>67</w:t>
        </w:r>
        <w:r w:rsidR="005F1D32">
          <w:rPr>
            <w:noProof/>
            <w:webHidden/>
          </w:rPr>
          <w:fldChar w:fldCharType="end"/>
        </w:r>
      </w:hyperlink>
    </w:p>
    <w:p w14:paraId="59463F07" w14:textId="77777777" w:rsidR="005F1D32" w:rsidRDefault="006A6AB0">
      <w:pPr>
        <w:pStyle w:val="Verzeichnis1"/>
        <w:rPr>
          <w:rFonts w:asciiTheme="minorHAnsi" w:eastAsiaTheme="minorEastAsia" w:hAnsiTheme="minorHAnsi" w:cstheme="minorBidi"/>
          <w:b w:val="0"/>
          <w:noProof/>
          <w:sz w:val="22"/>
          <w:szCs w:val="22"/>
        </w:rPr>
      </w:pPr>
      <w:hyperlink w:anchor="_Toc500502835" w:history="1">
        <w:r w:rsidR="005F1D32" w:rsidRPr="00E2729F">
          <w:rPr>
            <w:rStyle w:val="Hyperlink"/>
            <w:rFonts w:eastAsiaTheme="majorEastAsia"/>
            <w:noProof/>
          </w:rPr>
          <w:t>Erklärung zur Urheberschaft</w:t>
        </w:r>
        <w:r w:rsidR="005F1D32">
          <w:rPr>
            <w:noProof/>
            <w:webHidden/>
          </w:rPr>
          <w:tab/>
        </w:r>
        <w:r w:rsidR="005F1D32">
          <w:rPr>
            <w:noProof/>
            <w:webHidden/>
          </w:rPr>
          <w:fldChar w:fldCharType="begin"/>
        </w:r>
        <w:r w:rsidR="005F1D32">
          <w:rPr>
            <w:noProof/>
            <w:webHidden/>
          </w:rPr>
          <w:instrText xml:space="preserve"> PAGEREF _Toc500502835 \h </w:instrText>
        </w:r>
        <w:r w:rsidR="005F1D32">
          <w:rPr>
            <w:noProof/>
            <w:webHidden/>
          </w:rPr>
        </w:r>
        <w:r w:rsidR="005F1D32">
          <w:rPr>
            <w:noProof/>
            <w:webHidden/>
          </w:rPr>
          <w:fldChar w:fldCharType="separate"/>
        </w:r>
        <w:r w:rsidR="005F1D32">
          <w:rPr>
            <w:noProof/>
            <w:webHidden/>
          </w:rPr>
          <w:t>69</w:t>
        </w:r>
        <w:r w:rsidR="005F1D32">
          <w:rPr>
            <w:noProof/>
            <w:webHidden/>
          </w:rPr>
          <w:fldChar w:fldCharType="end"/>
        </w:r>
      </w:hyperlink>
    </w:p>
    <w:p w14:paraId="76ECD7EA" w14:textId="77777777" w:rsidR="005F1D32" w:rsidRDefault="006A6AB0">
      <w:pPr>
        <w:pStyle w:val="Verzeichnis1"/>
        <w:rPr>
          <w:rFonts w:asciiTheme="minorHAnsi" w:eastAsiaTheme="minorEastAsia" w:hAnsiTheme="minorHAnsi" w:cstheme="minorBidi"/>
          <w:b w:val="0"/>
          <w:noProof/>
          <w:sz w:val="22"/>
          <w:szCs w:val="22"/>
        </w:rPr>
      </w:pPr>
      <w:hyperlink w:anchor="_Toc500502836" w:history="1">
        <w:r w:rsidR="005F1D32" w:rsidRPr="00E2729F">
          <w:rPr>
            <w:rStyle w:val="Hyperlink"/>
            <w:rFonts w:eastAsiaTheme="majorEastAsia"/>
            <w:noProof/>
          </w:rPr>
          <w:t>Stichwortverzeichnis (optional, in der Regel nicht notwendig)</w:t>
        </w:r>
        <w:r w:rsidR="005F1D32">
          <w:rPr>
            <w:noProof/>
            <w:webHidden/>
          </w:rPr>
          <w:tab/>
        </w:r>
        <w:r w:rsidR="005F1D32">
          <w:rPr>
            <w:noProof/>
            <w:webHidden/>
          </w:rPr>
          <w:fldChar w:fldCharType="begin"/>
        </w:r>
        <w:r w:rsidR="005F1D32">
          <w:rPr>
            <w:noProof/>
            <w:webHidden/>
          </w:rPr>
          <w:instrText xml:space="preserve"> PAGEREF _Toc500502836 \h </w:instrText>
        </w:r>
        <w:r w:rsidR="005F1D32">
          <w:rPr>
            <w:noProof/>
            <w:webHidden/>
          </w:rPr>
        </w:r>
        <w:r w:rsidR="005F1D32">
          <w:rPr>
            <w:noProof/>
            <w:webHidden/>
          </w:rPr>
          <w:fldChar w:fldCharType="separate"/>
        </w:r>
        <w:r w:rsidR="005F1D32">
          <w:rPr>
            <w:noProof/>
            <w:webHidden/>
          </w:rPr>
          <w:t>72</w:t>
        </w:r>
        <w:r w:rsidR="005F1D32">
          <w:rPr>
            <w:noProof/>
            <w:webHidden/>
          </w:rPr>
          <w:fldChar w:fldCharType="end"/>
        </w:r>
      </w:hyperlink>
    </w:p>
    <w:p w14:paraId="2791E337" w14:textId="1B504861" w:rsidR="00C93A11" w:rsidRPr="008E7D87" w:rsidRDefault="00756D6B" w:rsidP="001D2AE7">
      <w:pPr>
        <w:spacing w:after="200" w:line="276" w:lineRule="auto"/>
        <w:jc w:val="left"/>
        <w:rPr>
          <w:b/>
          <w:sz w:val="28"/>
          <w:lang w:eastAsia="en-US"/>
        </w:rPr>
      </w:pPr>
      <w:r w:rsidRPr="008E7D87">
        <w:rPr>
          <w:sz w:val="28"/>
          <w:lang w:eastAsia="en-US"/>
        </w:rPr>
        <w:fldChar w:fldCharType="end"/>
      </w:r>
    </w:p>
    <w:p w14:paraId="2F07A37D" w14:textId="77777777" w:rsidR="00C93A11" w:rsidRPr="008E7D87" w:rsidRDefault="00C93A11" w:rsidP="00C93A11">
      <w:pPr>
        <w:pStyle w:val="Folgeabsatz"/>
        <w:rPr>
          <w:lang w:eastAsia="en-US"/>
        </w:rPr>
      </w:pPr>
      <w:r w:rsidRPr="008E7D87">
        <w:rPr>
          <w:lang w:eastAsia="en-US"/>
        </w:rPr>
        <w:br w:type="page"/>
      </w:r>
    </w:p>
    <w:p w14:paraId="22C68980" w14:textId="2FBB4017" w:rsidR="00FA494F" w:rsidRPr="008E7D87" w:rsidRDefault="008D41AA" w:rsidP="008A4AC6">
      <w:pPr>
        <w:pStyle w:val="Inhaltsverzeichnisberschrift"/>
        <w:jc w:val="left"/>
      </w:pPr>
      <w:r w:rsidRPr="008E7D87">
        <w:lastRenderedPageBreak/>
        <w:t>Abbildungsverzeichnis</w:t>
      </w:r>
      <w:r w:rsidR="008A4AC6" w:rsidRPr="008E7D87">
        <w:t xml:space="preserve"> (optional, in der Regel nicht notwendig)</w:t>
      </w:r>
    </w:p>
    <w:p w14:paraId="5B003C4F" w14:textId="77777777" w:rsidR="005F1D32" w:rsidRDefault="00DD675E">
      <w:pPr>
        <w:pStyle w:val="Abbildungsverzeichnis"/>
        <w:tabs>
          <w:tab w:val="right" w:leader="dot" w:pos="8493"/>
        </w:tabs>
        <w:rPr>
          <w:rFonts w:asciiTheme="minorHAnsi" w:eastAsiaTheme="minorEastAsia" w:hAnsiTheme="minorHAnsi" w:cstheme="minorBidi"/>
          <w:noProof/>
          <w:szCs w:val="22"/>
        </w:rPr>
      </w:pPr>
      <w:r w:rsidRPr="008E7D87">
        <w:fldChar w:fldCharType="begin"/>
      </w:r>
      <w:r w:rsidR="00EE2ECB" w:rsidRPr="008E7D87">
        <w:instrText xml:space="preserve"> TOC \h \z \c "Abbildung" </w:instrText>
      </w:r>
      <w:r w:rsidRPr="008E7D87">
        <w:fldChar w:fldCharType="separate"/>
      </w:r>
      <w:hyperlink w:anchor="_Toc500502837" w:history="1">
        <w:r w:rsidR="005F1D32" w:rsidRPr="00BC0FD1">
          <w:rPr>
            <w:rStyle w:val="Hyperlink"/>
            <w:noProof/>
          </w:rPr>
          <w:t>Abbildung 1: Mitwirkung der Domain Experts bei der Spieleentwicklung</w:t>
        </w:r>
        <w:r w:rsidR="005F1D32">
          <w:rPr>
            <w:noProof/>
            <w:webHidden/>
          </w:rPr>
          <w:tab/>
        </w:r>
        <w:r w:rsidR="005F1D32">
          <w:rPr>
            <w:noProof/>
            <w:webHidden/>
          </w:rPr>
          <w:fldChar w:fldCharType="begin"/>
        </w:r>
        <w:r w:rsidR="005F1D32">
          <w:rPr>
            <w:noProof/>
            <w:webHidden/>
          </w:rPr>
          <w:instrText xml:space="preserve"> PAGEREF _Toc500502837 \h </w:instrText>
        </w:r>
        <w:r w:rsidR="005F1D32">
          <w:rPr>
            <w:noProof/>
            <w:webHidden/>
          </w:rPr>
        </w:r>
        <w:r w:rsidR="005F1D32">
          <w:rPr>
            <w:noProof/>
            <w:webHidden/>
          </w:rPr>
          <w:fldChar w:fldCharType="separate"/>
        </w:r>
        <w:r w:rsidR="005F1D32">
          <w:rPr>
            <w:noProof/>
            <w:webHidden/>
          </w:rPr>
          <w:t>13</w:t>
        </w:r>
        <w:r w:rsidR="005F1D32">
          <w:rPr>
            <w:noProof/>
            <w:webHidden/>
          </w:rPr>
          <w:fldChar w:fldCharType="end"/>
        </w:r>
      </w:hyperlink>
    </w:p>
    <w:p w14:paraId="33167E1D"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38" w:history="1">
        <w:r w:rsidR="005F1D32" w:rsidRPr="00BC0FD1">
          <w:rPr>
            <w:rStyle w:val="Hyperlink"/>
            <w:noProof/>
          </w:rPr>
          <w:t>Abbildung 2: Immersionslevel und ihre Barrieren (nach Brown und Cairns, 2004))</w:t>
        </w:r>
        <w:r w:rsidR="005F1D32">
          <w:rPr>
            <w:noProof/>
            <w:webHidden/>
          </w:rPr>
          <w:tab/>
        </w:r>
        <w:r w:rsidR="005F1D32">
          <w:rPr>
            <w:noProof/>
            <w:webHidden/>
          </w:rPr>
          <w:fldChar w:fldCharType="begin"/>
        </w:r>
        <w:r w:rsidR="005F1D32">
          <w:rPr>
            <w:noProof/>
            <w:webHidden/>
          </w:rPr>
          <w:instrText xml:space="preserve"> PAGEREF _Toc500502838 \h </w:instrText>
        </w:r>
        <w:r w:rsidR="005F1D32">
          <w:rPr>
            <w:noProof/>
            <w:webHidden/>
          </w:rPr>
        </w:r>
        <w:r w:rsidR="005F1D32">
          <w:rPr>
            <w:noProof/>
            <w:webHidden/>
          </w:rPr>
          <w:fldChar w:fldCharType="separate"/>
        </w:r>
        <w:r w:rsidR="005F1D32">
          <w:rPr>
            <w:noProof/>
            <w:webHidden/>
          </w:rPr>
          <w:t>20</w:t>
        </w:r>
        <w:r w:rsidR="005F1D32">
          <w:rPr>
            <w:noProof/>
            <w:webHidden/>
          </w:rPr>
          <w:fldChar w:fldCharType="end"/>
        </w:r>
      </w:hyperlink>
    </w:p>
    <w:p w14:paraId="00F0E918"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39" w:history="1">
        <w:r w:rsidR="005F1D32" w:rsidRPr="00BC0FD1">
          <w:rPr>
            <w:rStyle w:val="Hyperlink"/>
            <w:noProof/>
          </w:rPr>
          <w:t>Abbildung 3: virtuality continuum (nach Milgram et al., 1994)</w:t>
        </w:r>
        <w:r w:rsidR="005F1D32">
          <w:rPr>
            <w:noProof/>
            <w:webHidden/>
          </w:rPr>
          <w:tab/>
        </w:r>
        <w:r w:rsidR="005F1D32">
          <w:rPr>
            <w:noProof/>
            <w:webHidden/>
          </w:rPr>
          <w:fldChar w:fldCharType="begin"/>
        </w:r>
        <w:r w:rsidR="005F1D32">
          <w:rPr>
            <w:noProof/>
            <w:webHidden/>
          </w:rPr>
          <w:instrText xml:space="preserve"> PAGEREF _Toc500502839 \h </w:instrText>
        </w:r>
        <w:r w:rsidR="005F1D32">
          <w:rPr>
            <w:noProof/>
            <w:webHidden/>
          </w:rPr>
        </w:r>
        <w:r w:rsidR="005F1D32">
          <w:rPr>
            <w:noProof/>
            <w:webHidden/>
          </w:rPr>
          <w:fldChar w:fldCharType="separate"/>
        </w:r>
        <w:r w:rsidR="005F1D32">
          <w:rPr>
            <w:noProof/>
            <w:webHidden/>
          </w:rPr>
          <w:t>26</w:t>
        </w:r>
        <w:r w:rsidR="005F1D32">
          <w:rPr>
            <w:noProof/>
            <w:webHidden/>
          </w:rPr>
          <w:fldChar w:fldCharType="end"/>
        </w:r>
      </w:hyperlink>
    </w:p>
    <w:p w14:paraId="352AE6EE"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40" w:history="1">
        <w:r w:rsidR="005F1D32" w:rsidRPr="00BC0FD1">
          <w:rPr>
            <w:rStyle w:val="Hyperlink"/>
            <w:noProof/>
          </w:rPr>
          <w:t>Abbildung 4: Sega VR (http://segaretro.org/images/4/43/Segavr_physical01.jpg)</w:t>
        </w:r>
        <w:r w:rsidR="005F1D32">
          <w:rPr>
            <w:noProof/>
            <w:webHidden/>
          </w:rPr>
          <w:tab/>
        </w:r>
        <w:r w:rsidR="005F1D32">
          <w:rPr>
            <w:noProof/>
            <w:webHidden/>
          </w:rPr>
          <w:fldChar w:fldCharType="begin"/>
        </w:r>
        <w:r w:rsidR="005F1D32">
          <w:rPr>
            <w:noProof/>
            <w:webHidden/>
          </w:rPr>
          <w:instrText xml:space="preserve"> PAGEREF _Toc500502840 \h </w:instrText>
        </w:r>
        <w:r w:rsidR="005F1D32">
          <w:rPr>
            <w:noProof/>
            <w:webHidden/>
          </w:rPr>
        </w:r>
        <w:r w:rsidR="005F1D32">
          <w:rPr>
            <w:noProof/>
            <w:webHidden/>
          </w:rPr>
          <w:fldChar w:fldCharType="separate"/>
        </w:r>
        <w:r w:rsidR="005F1D32">
          <w:rPr>
            <w:noProof/>
            <w:webHidden/>
          </w:rPr>
          <w:t>28</w:t>
        </w:r>
        <w:r w:rsidR="005F1D32">
          <w:rPr>
            <w:noProof/>
            <w:webHidden/>
          </w:rPr>
          <w:fldChar w:fldCharType="end"/>
        </w:r>
      </w:hyperlink>
    </w:p>
    <w:p w14:paraId="49EA0E8E"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41" w:history="1">
        <w:r w:rsidR="005F1D32" w:rsidRPr="00BC0FD1">
          <w:rPr>
            <w:rStyle w:val="Hyperlink"/>
            <w:noProof/>
          </w:rPr>
          <w:t>Abbildung 5: HTC Vive inkl. Tracker und Controller (Quelle: https://www.vive.com/media/filer_public/b1/5f/b15f1847-5e1a-4b35-8afe-dca0aa08f35a/vive-pdp-ce-ksp-family-2.png)</w:t>
        </w:r>
        <w:r w:rsidR="005F1D32">
          <w:rPr>
            <w:noProof/>
            <w:webHidden/>
          </w:rPr>
          <w:tab/>
        </w:r>
        <w:r w:rsidR="005F1D32">
          <w:rPr>
            <w:noProof/>
            <w:webHidden/>
          </w:rPr>
          <w:fldChar w:fldCharType="begin"/>
        </w:r>
        <w:r w:rsidR="005F1D32">
          <w:rPr>
            <w:noProof/>
            <w:webHidden/>
          </w:rPr>
          <w:instrText xml:space="preserve"> PAGEREF _Toc500502841 \h </w:instrText>
        </w:r>
        <w:r w:rsidR="005F1D32">
          <w:rPr>
            <w:noProof/>
            <w:webHidden/>
          </w:rPr>
        </w:r>
        <w:r w:rsidR="005F1D32">
          <w:rPr>
            <w:noProof/>
            <w:webHidden/>
          </w:rPr>
          <w:fldChar w:fldCharType="separate"/>
        </w:r>
        <w:r w:rsidR="005F1D32">
          <w:rPr>
            <w:noProof/>
            <w:webHidden/>
          </w:rPr>
          <w:t>29</w:t>
        </w:r>
        <w:r w:rsidR="005F1D32">
          <w:rPr>
            <w:noProof/>
            <w:webHidden/>
          </w:rPr>
          <w:fldChar w:fldCharType="end"/>
        </w:r>
      </w:hyperlink>
    </w:p>
    <w:p w14:paraId="333D379D"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42" w:history="1">
        <w:r w:rsidR="005F1D32" w:rsidRPr="00BC0FD1">
          <w:rPr>
            <w:rStyle w:val="Hyperlink"/>
            <w:noProof/>
          </w:rPr>
          <w:t>Abbildung 6: Teilsysteme eines VR-Systems (nach Dörner et al., 2013)</w:t>
        </w:r>
        <w:r w:rsidR="005F1D32">
          <w:rPr>
            <w:noProof/>
            <w:webHidden/>
          </w:rPr>
          <w:tab/>
        </w:r>
        <w:r w:rsidR="005F1D32">
          <w:rPr>
            <w:noProof/>
            <w:webHidden/>
          </w:rPr>
          <w:fldChar w:fldCharType="begin"/>
        </w:r>
        <w:r w:rsidR="005F1D32">
          <w:rPr>
            <w:noProof/>
            <w:webHidden/>
          </w:rPr>
          <w:instrText xml:space="preserve"> PAGEREF _Toc500502842 \h </w:instrText>
        </w:r>
        <w:r w:rsidR="005F1D32">
          <w:rPr>
            <w:noProof/>
            <w:webHidden/>
          </w:rPr>
        </w:r>
        <w:r w:rsidR="005F1D32">
          <w:rPr>
            <w:noProof/>
            <w:webHidden/>
          </w:rPr>
          <w:fldChar w:fldCharType="separate"/>
        </w:r>
        <w:r w:rsidR="005F1D32">
          <w:rPr>
            <w:noProof/>
            <w:webHidden/>
          </w:rPr>
          <w:t>29</w:t>
        </w:r>
        <w:r w:rsidR="005F1D32">
          <w:rPr>
            <w:noProof/>
            <w:webHidden/>
          </w:rPr>
          <w:fldChar w:fldCharType="end"/>
        </w:r>
      </w:hyperlink>
    </w:p>
    <w:p w14:paraId="4E8B51E8"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43" w:history="1">
        <w:r w:rsidR="005F1D32" w:rsidRPr="00BC0FD1">
          <w:rPr>
            <w:rStyle w:val="Hyperlink"/>
            <w:noProof/>
          </w:rPr>
          <w:t>Abbildung 7: „An Ant’s Life“ (Leo et al., 2015)</w:t>
        </w:r>
        <w:r w:rsidR="005F1D32">
          <w:rPr>
            <w:noProof/>
            <w:webHidden/>
          </w:rPr>
          <w:tab/>
        </w:r>
        <w:r w:rsidR="005F1D32">
          <w:rPr>
            <w:noProof/>
            <w:webHidden/>
          </w:rPr>
          <w:fldChar w:fldCharType="begin"/>
        </w:r>
        <w:r w:rsidR="005F1D32">
          <w:rPr>
            <w:noProof/>
            <w:webHidden/>
          </w:rPr>
          <w:instrText xml:space="preserve"> PAGEREF _Toc500502843 \h </w:instrText>
        </w:r>
        <w:r w:rsidR="005F1D32">
          <w:rPr>
            <w:noProof/>
            <w:webHidden/>
          </w:rPr>
        </w:r>
        <w:r w:rsidR="005F1D32">
          <w:rPr>
            <w:noProof/>
            <w:webHidden/>
          </w:rPr>
          <w:fldChar w:fldCharType="separate"/>
        </w:r>
        <w:r w:rsidR="005F1D32">
          <w:rPr>
            <w:noProof/>
            <w:webHidden/>
          </w:rPr>
          <w:t>33</w:t>
        </w:r>
        <w:r w:rsidR="005F1D32">
          <w:rPr>
            <w:noProof/>
            <w:webHidden/>
          </w:rPr>
          <w:fldChar w:fldCharType="end"/>
        </w:r>
      </w:hyperlink>
    </w:p>
    <w:p w14:paraId="51D2233F"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44" w:history="1">
        <w:r w:rsidR="005F1D32" w:rsidRPr="00BC0FD1">
          <w:rPr>
            <w:rStyle w:val="Hyperlink"/>
            <w:noProof/>
          </w:rPr>
          <w:t>Abbildung 8: Ausschnitt aus dem Spiel „snowballz“ (Yoo et al., 2017)</w:t>
        </w:r>
        <w:r w:rsidR="005F1D32">
          <w:rPr>
            <w:noProof/>
            <w:webHidden/>
          </w:rPr>
          <w:tab/>
        </w:r>
        <w:r w:rsidR="005F1D32">
          <w:rPr>
            <w:noProof/>
            <w:webHidden/>
          </w:rPr>
          <w:fldChar w:fldCharType="begin"/>
        </w:r>
        <w:r w:rsidR="005F1D32">
          <w:rPr>
            <w:noProof/>
            <w:webHidden/>
          </w:rPr>
          <w:instrText xml:space="preserve"> PAGEREF _Toc500502844 \h </w:instrText>
        </w:r>
        <w:r w:rsidR="005F1D32">
          <w:rPr>
            <w:noProof/>
            <w:webHidden/>
          </w:rPr>
        </w:r>
        <w:r w:rsidR="005F1D32">
          <w:rPr>
            <w:noProof/>
            <w:webHidden/>
          </w:rPr>
          <w:fldChar w:fldCharType="separate"/>
        </w:r>
        <w:r w:rsidR="005F1D32">
          <w:rPr>
            <w:noProof/>
            <w:webHidden/>
          </w:rPr>
          <w:t>36</w:t>
        </w:r>
        <w:r w:rsidR="005F1D32">
          <w:rPr>
            <w:noProof/>
            <w:webHidden/>
          </w:rPr>
          <w:fldChar w:fldCharType="end"/>
        </w:r>
      </w:hyperlink>
    </w:p>
    <w:p w14:paraId="059F0C4B"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45" w:history="1">
        <w:r w:rsidR="005F1D32" w:rsidRPr="00BC0FD1">
          <w:rPr>
            <w:rStyle w:val="Hyperlink"/>
            <w:noProof/>
          </w:rPr>
          <w:t>Abbildung 9: Ausschnitt einer World-In-Miniature Ansicht (Stoakley, Conway &amp; Pausch, 1995)</w:t>
        </w:r>
        <w:r w:rsidR="005F1D32">
          <w:rPr>
            <w:noProof/>
            <w:webHidden/>
          </w:rPr>
          <w:tab/>
        </w:r>
        <w:r w:rsidR="005F1D32">
          <w:rPr>
            <w:noProof/>
            <w:webHidden/>
          </w:rPr>
          <w:fldChar w:fldCharType="begin"/>
        </w:r>
        <w:r w:rsidR="005F1D32">
          <w:rPr>
            <w:noProof/>
            <w:webHidden/>
          </w:rPr>
          <w:instrText xml:space="preserve"> PAGEREF _Toc500502845 \h </w:instrText>
        </w:r>
        <w:r w:rsidR="005F1D32">
          <w:rPr>
            <w:noProof/>
            <w:webHidden/>
          </w:rPr>
        </w:r>
        <w:r w:rsidR="005F1D32">
          <w:rPr>
            <w:noProof/>
            <w:webHidden/>
          </w:rPr>
          <w:fldChar w:fldCharType="separate"/>
        </w:r>
        <w:r w:rsidR="005F1D32">
          <w:rPr>
            <w:noProof/>
            <w:webHidden/>
          </w:rPr>
          <w:t>40</w:t>
        </w:r>
        <w:r w:rsidR="005F1D32">
          <w:rPr>
            <w:noProof/>
            <w:webHidden/>
          </w:rPr>
          <w:fldChar w:fldCharType="end"/>
        </w:r>
      </w:hyperlink>
    </w:p>
    <w:p w14:paraId="41A75C02"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46" w:history="1">
        <w:r w:rsidR="005F1D32" w:rsidRPr="00BC0FD1">
          <w:rPr>
            <w:rStyle w:val="Hyperlink"/>
            <w:noProof/>
          </w:rPr>
          <w:t>Abbildung 10: Iterativer Entwicklungsprozess nach ISO 9241-210 (nach Dörner et al., 2013, S. 181)</w:t>
        </w:r>
        <w:r w:rsidR="005F1D32">
          <w:rPr>
            <w:noProof/>
            <w:webHidden/>
          </w:rPr>
          <w:tab/>
        </w:r>
        <w:r w:rsidR="005F1D32">
          <w:rPr>
            <w:noProof/>
            <w:webHidden/>
          </w:rPr>
          <w:fldChar w:fldCharType="begin"/>
        </w:r>
        <w:r w:rsidR="005F1D32">
          <w:rPr>
            <w:noProof/>
            <w:webHidden/>
          </w:rPr>
          <w:instrText xml:space="preserve"> PAGEREF _Toc500502846 \h </w:instrText>
        </w:r>
        <w:r w:rsidR="005F1D32">
          <w:rPr>
            <w:noProof/>
            <w:webHidden/>
          </w:rPr>
        </w:r>
        <w:r w:rsidR="005F1D32">
          <w:rPr>
            <w:noProof/>
            <w:webHidden/>
          </w:rPr>
          <w:fldChar w:fldCharType="separate"/>
        </w:r>
        <w:r w:rsidR="005F1D32">
          <w:rPr>
            <w:noProof/>
            <w:webHidden/>
          </w:rPr>
          <w:t>43</w:t>
        </w:r>
        <w:r w:rsidR="005F1D32">
          <w:rPr>
            <w:noProof/>
            <w:webHidden/>
          </w:rPr>
          <w:fldChar w:fldCharType="end"/>
        </w:r>
      </w:hyperlink>
    </w:p>
    <w:p w14:paraId="4C818C7F"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47" w:history="1">
        <w:r w:rsidR="005F1D32" w:rsidRPr="00BC0FD1">
          <w:rPr>
            <w:rStyle w:val="Hyperlink"/>
            <w:noProof/>
          </w:rPr>
          <w:t>Abbildung 11: Rennspiel „Beach Buggy Blitz“ (Cairns et al., 2014)</w:t>
        </w:r>
        <w:r w:rsidR="005F1D32">
          <w:rPr>
            <w:noProof/>
            <w:webHidden/>
          </w:rPr>
          <w:tab/>
        </w:r>
        <w:r w:rsidR="005F1D32">
          <w:rPr>
            <w:noProof/>
            <w:webHidden/>
          </w:rPr>
          <w:fldChar w:fldCharType="begin"/>
        </w:r>
        <w:r w:rsidR="005F1D32">
          <w:rPr>
            <w:noProof/>
            <w:webHidden/>
          </w:rPr>
          <w:instrText xml:space="preserve"> PAGEREF _Toc500502847 \h </w:instrText>
        </w:r>
        <w:r w:rsidR="005F1D32">
          <w:rPr>
            <w:noProof/>
            <w:webHidden/>
          </w:rPr>
        </w:r>
        <w:r w:rsidR="005F1D32">
          <w:rPr>
            <w:noProof/>
            <w:webHidden/>
          </w:rPr>
          <w:fldChar w:fldCharType="separate"/>
        </w:r>
        <w:r w:rsidR="005F1D32">
          <w:rPr>
            <w:noProof/>
            <w:webHidden/>
          </w:rPr>
          <w:t>47</w:t>
        </w:r>
        <w:r w:rsidR="005F1D32">
          <w:rPr>
            <w:noProof/>
            <w:webHidden/>
          </w:rPr>
          <w:fldChar w:fldCharType="end"/>
        </w:r>
      </w:hyperlink>
    </w:p>
    <w:p w14:paraId="20F7C0D3"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48" w:history="1">
        <w:r w:rsidR="005F1D32" w:rsidRPr="00BC0FD1">
          <w:rPr>
            <w:rStyle w:val="Hyperlink"/>
            <w:noProof/>
          </w:rPr>
          <w:t>Abbildung 12: Doodle Jump Klon (Cairns et al., 2014)</w:t>
        </w:r>
        <w:r w:rsidR="005F1D32">
          <w:rPr>
            <w:noProof/>
            <w:webHidden/>
          </w:rPr>
          <w:tab/>
        </w:r>
        <w:r w:rsidR="005F1D32">
          <w:rPr>
            <w:noProof/>
            <w:webHidden/>
          </w:rPr>
          <w:fldChar w:fldCharType="begin"/>
        </w:r>
        <w:r w:rsidR="005F1D32">
          <w:rPr>
            <w:noProof/>
            <w:webHidden/>
          </w:rPr>
          <w:instrText xml:space="preserve"> PAGEREF _Toc500502848 \h </w:instrText>
        </w:r>
        <w:r w:rsidR="005F1D32">
          <w:rPr>
            <w:noProof/>
            <w:webHidden/>
          </w:rPr>
        </w:r>
        <w:r w:rsidR="005F1D32">
          <w:rPr>
            <w:noProof/>
            <w:webHidden/>
          </w:rPr>
          <w:fldChar w:fldCharType="separate"/>
        </w:r>
        <w:r w:rsidR="005F1D32">
          <w:rPr>
            <w:noProof/>
            <w:webHidden/>
          </w:rPr>
          <w:t>48</w:t>
        </w:r>
        <w:r w:rsidR="005F1D32">
          <w:rPr>
            <w:noProof/>
            <w:webHidden/>
          </w:rPr>
          <w:fldChar w:fldCharType="end"/>
        </w:r>
      </w:hyperlink>
    </w:p>
    <w:p w14:paraId="5BAD2C94"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49" w:history="1">
        <w:r w:rsidR="005F1D32" w:rsidRPr="00BC0FD1">
          <w:rPr>
            <w:rStyle w:val="Hyperlink"/>
            <w:noProof/>
          </w:rPr>
          <w:t>Abbildung 13: links nach rechts: Joystick, Wii Controller mit Tennisaufsatz, Gaming-Lenkrad (https://images-eu.ssl-images-amazon.com/images/I/41oMu00v4YL._AC_US218_.jpg, http://www.elecom.co.jp/news/200706/hgw-005wh/image/HGW-006WH_31L.jpg, http://pc-lenkrad-test.com/wp-content/uploads/2016/06/driving-force-gt-rad-und-pedal-300x243.jpg)</w:t>
        </w:r>
        <w:r w:rsidR="005F1D32">
          <w:rPr>
            <w:noProof/>
            <w:webHidden/>
          </w:rPr>
          <w:tab/>
        </w:r>
        <w:r w:rsidR="005F1D32">
          <w:rPr>
            <w:noProof/>
            <w:webHidden/>
          </w:rPr>
          <w:fldChar w:fldCharType="begin"/>
        </w:r>
        <w:r w:rsidR="005F1D32">
          <w:rPr>
            <w:noProof/>
            <w:webHidden/>
          </w:rPr>
          <w:instrText xml:space="preserve"> PAGEREF _Toc500502849 \h </w:instrText>
        </w:r>
        <w:r w:rsidR="005F1D32">
          <w:rPr>
            <w:noProof/>
            <w:webHidden/>
          </w:rPr>
        </w:r>
        <w:r w:rsidR="005F1D32">
          <w:rPr>
            <w:noProof/>
            <w:webHidden/>
          </w:rPr>
          <w:fldChar w:fldCharType="separate"/>
        </w:r>
        <w:r w:rsidR="005F1D32">
          <w:rPr>
            <w:noProof/>
            <w:webHidden/>
          </w:rPr>
          <w:t>49</w:t>
        </w:r>
        <w:r w:rsidR="005F1D32">
          <w:rPr>
            <w:noProof/>
            <w:webHidden/>
          </w:rPr>
          <w:fldChar w:fldCharType="end"/>
        </w:r>
      </w:hyperlink>
    </w:p>
    <w:p w14:paraId="1D940003"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50" w:history="1">
        <w:r w:rsidR="005F1D32" w:rsidRPr="00BC0FD1">
          <w:rPr>
            <w:rStyle w:val="Hyperlink"/>
            <w:noProof/>
          </w:rPr>
          <w:t>Abbildung 14: Erfahrung mit Computerspielen</w:t>
        </w:r>
        <w:r w:rsidR="005F1D32">
          <w:rPr>
            <w:noProof/>
            <w:webHidden/>
          </w:rPr>
          <w:tab/>
        </w:r>
        <w:r w:rsidR="005F1D32">
          <w:rPr>
            <w:noProof/>
            <w:webHidden/>
          </w:rPr>
          <w:fldChar w:fldCharType="begin"/>
        </w:r>
        <w:r w:rsidR="005F1D32">
          <w:rPr>
            <w:noProof/>
            <w:webHidden/>
          </w:rPr>
          <w:instrText xml:space="preserve"> PAGEREF _Toc500502850 \h </w:instrText>
        </w:r>
        <w:r w:rsidR="005F1D32">
          <w:rPr>
            <w:noProof/>
            <w:webHidden/>
          </w:rPr>
        </w:r>
        <w:r w:rsidR="005F1D32">
          <w:rPr>
            <w:noProof/>
            <w:webHidden/>
          </w:rPr>
          <w:fldChar w:fldCharType="separate"/>
        </w:r>
        <w:r w:rsidR="005F1D32">
          <w:rPr>
            <w:noProof/>
            <w:webHidden/>
          </w:rPr>
          <w:t>52</w:t>
        </w:r>
        <w:r w:rsidR="005F1D32">
          <w:rPr>
            <w:noProof/>
            <w:webHidden/>
          </w:rPr>
          <w:fldChar w:fldCharType="end"/>
        </w:r>
      </w:hyperlink>
    </w:p>
    <w:p w14:paraId="51D12930"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51" w:history="1">
        <w:r w:rsidR="005F1D32" w:rsidRPr="00BC0FD1">
          <w:rPr>
            <w:rStyle w:val="Hyperlink"/>
            <w:noProof/>
          </w:rPr>
          <w:t>Abbildung 15: Nutzung von Computerspielen</w:t>
        </w:r>
        <w:r w:rsidR="005F1D32">
          <w:rPr>
            <w:noProof/>
            <w:webHidden/>
          </w:rPr>
          <w:tab/>
        </w:r>
        <w:r w:rsidR="005F1D32">
          <w:rPr>
            <w:noProof/>
            <w:webHidden/>
          </w:rPr>
          <w:fldChar w:fldCharType="begin"/>
        </w:r>
        <w:r w:rsidR="005F1D32">
          <w:rPr>
            <w:noProof/>
            <w:webHidden/>
          </w:rPr>
          <w:instrText xml:space="preserve"> PAGEREF _Toc500502851 \h </w:instrText>
        </w:r>
        <w:r w:rsidR="005F1D32">
          <w:rPr>
            <w:noProof/>
            <w:webHidden/>
          </w:rPr>
        </w:r>
        <w:r w:rsidR="005F1D32">
          <w:rPr>
            <w:noProof/>
            <w:webHidden/>
          </w:rPr>
          <w:fldChar w:fldCharType="separate"/>
        </w:r>
        <w:r w:rsidR="005F1D32">
          <w:rPr>
            <w:noProof/>
            <w:webHidden/>
          </w:rPr>
          <w:t>52</w:t>
        </w:r>
        <w:r w:rsidR="005F1D32">
          <w:rPr>
            <w:noProof/>
            <w:webHidden/>
          </w:rPr>
          <w:fldChar w:fldCharType="end"/>
        </w:r>
      </w:hyperlink>
    </w:p>
    <w:p w14:paraId="6025F5D2"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52" w:history="1">
        <w:r w:rsidR="005F1D32" w:rsidRPr="00BC0FD1">
          <w:rPr>
            <w:rStyle w:val="Hyperlink"/>
            <w:noProof/>
          </w:rPr>
          <w:t>Abbildung 16: Erfahrung mit Eingabegeräten</w:t>
        </w:r>
        <w:r w:rsidR="005F1D32">
          <w:rPr>
            <w:noProof/>
            <w:webHidden/>
          </w:rPr>
          <w:tab/>
        </w:r>
        <w:r w:rsidR="005F1D32">
          <w:rPr>
            <w:noProof/>
            <w:webHidden/>
          </w:rPr>
          <w:fldChar w:fldCharType="begin"/>
        </w:r>
        <w:r w:rsidR="005F1D32">
          <w:rPr>
            <w:noProof/>
            <w:webHidden/>
          </w:rPr>
          <w:instrText xml:space="preserve"> PAGEREF _Toc500502852 \h </w:instrText>
        </w:r>
        <w:r w:rsidR="005F1D32">
          <w:rPr>
            <w:noProof/>
            <w:webHidden/>
          </w:rPr>
        </w:r>
        <w:r w:rsidR="005F1D32">
          <w:rPr>
            <w:noProof/>
            <w:webHidden/>
          </w:rPr>
          <w:fldChar w:fldCharType="separate"/>
        </w:r>
        <w:r w:rsidR="005F1D32">
          <w:rPr>
            <w:noProof/>
            <w:webHidden/>
          </w:rPr>
          <w:t>53</w:t>
        </w:r>
        <w:r w:rsidR="005F1D32">
          <w:rPr>
            <w:noProof/>
            <w:webHidden/>
          </w:rPr>
          <w:fldChar w:fldCharType="end"/>
        </w:r>
      </w:hyperlink>
    </w:p>
    <w:p w14:paraId="2B545BE5"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53" w:history="1">
        <w:r w:rsidR="005F1D32" w:rsidRPr="00BC0FD1">
          <w:rPr>
            <w:rStyle w:val="Hyperlink"/>
            <w:noProof/>
          </w:rPr>
          <w:t>Abbildung 17: Vive Tracker für Entwickler (https://www.vive.com/de/vive-tracker-for-developer/)</w:t>
        </w:r>
        <w:r w:rsidR="005F1D32">
          <w:rPr>
            <w:noProof/>
            <w:webHidden/>
          </w:rPr>
          <w:tab/>
        </w:r>
        <w:r w:rsidR="005F1D32">
          <w:rPr>
            <w:noProof/>
            <w:webHidden/>
          </w:rPr>
          <w:fldChar w:fldCharType="begin"/>
        </w:r>
        <w:r w:rsidR="005F1D32">
          <w:rPr>
            <w:noProof/>
            <w:webHidden/>
          </w:rPr>
          <w:instrText xml:space="preserve"> PAGEREF _Toc500502853 \h </w:instrText>
        </w:r>
        <w:r w:rsidR="005F1D32">
          <w:rPr>
            <w:noProof/>
            <w:webHidden/>
          </w:rPr>
        </w:r>
        <w:r w:rsidR="005F1D32">
          <w:rPr>
            <w:noProof/>
            <w:webHidden/>
          </w:rPr>
          <w:fldChar w:fldCharType="separate"/>
        </w:r>
        <w:r w:rsidR="005F1D32">
          <w:rPr>
            <w:noProof/>
            <w:webHidden/>
          </w:rPr>
          <w:t>54</w:t>
        </w:r>
        <w:r w:rsidR="005F1D32">
          <w:rPr>
            <w:noProof/>
            <w:webHidden/>
          </w:rPr>
          <w:fldChar w:fldCharType="end"/>
        </w:r>
      </w:hyperlink>
    </w:p>
    <w:p w14:paraId="5E563B87"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54" w:history="1">
        <w:r w:rsidR="005F1D32" w:rsidRPr="00BC0FD1">
          <w:rPr>
            <w:rStyle w:val="Hyperlink"/>
            <w:noProof/>
          </w:rPr>
          <w:t>Abbildung 18: Eishockeyschläger mit angebautem Tracker</w:t>
        </w:r>
        <w:r w:rsidR="005F1D32">
          <w:rPr>
            <w:noProof/>
            <w:webHidden/>
          </w:rPr>
          <w:tab/>
        </w:r>
        <w:r w:rsidR="005F1D32">
          <w:rPr>
            <w:noProof/>
            <w:webHidden/>
          </w:rPr>
          <w:fldChar w:fldCharType="begin"/>
        </w:r>
        <w:r w:rsidR="005F1D32">
          <w:rPr>
            <w:noProof/>
            <w:webHidden/>
          </w:rPr>
          <w:instrText xml:space="preserve"> PAGEREF _Toc500502854 \h </w:instrText>
        </w:r>
        <w:r w:rsidR="005F1D32">
          <w:rPr>
            <w:noProof/>
            <w:webHidden/>
          </w:rPr>
        </w:r>
        <w:r w:rsidR="005F1D32">
          <w:rPr>
            <w:noProof/>
            <w:webHidden/>
          </w:rPr>
          <w:fldChar w:fldCharType="separate"/>
        </w:r>
        <w:r w:rsidR="005F1D32">
          <w:rPr>
            <w:noProof/>
            <w:webHidden/>
          </w:rPr>
          <w:t>54</w:t>
        </w:r>
        <w:r w:rsidR="005F1D32">
          <w:rPr>
            <w:noProof/>
            <w:webHidden/>
          </w:rPr>
          <w:fldChar w:fldCharType="end"/>
        </w:r>
      </w:hyperlink>
    </w:p>
    <w:p w14:paraId="2D3693FE"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55" w:history="1">
        <w:r w:rsidR="005F1D32" w:rsidRPr="00BC0FD1">
          <w:rPr>
            <w:rStyle w:val="Hyperlink"/>
            <w:noProof/>
          </w:rPr>
          <w:t>Abbildung 19: VIP-Raum der Donauarena</w:t>
        </w:r>
        <w:r w:rsidR="005F1D32">
          <w:rPr>
            <w:noProof/>
            <w:webHidden/>
          </w:rPr>
          <w:tab/>
        </w:r>
        <w:r w:rsidR="005F1D32">
          <w:rPr>
            <w:noProof/>
            <w:webHidden/>
          </w:rPr>
          <w:fldChar w:fldCharType="begin"/>
        </w:r>
        <w:r w:rsidR="005F1D32">
          <w:rPr>
            <w:noProof/>
            <w:webHidden/>
          </w:rPr>
          <w:instrText xml:space="preserve"> PAGEREF _Toc500502855 \h </w:instrText>
        </w:r>
        <w:r w:rsidR="005F1D32">
          <w:rPr>
            <w:noProof/>
            <w:webHidden/>
          </w:rPr>
        </w:r>
        <w:r w:rsidR="005F1D32">
          <w:rPr>
            <w:noProof/>
            <w:webHidden/>
          </w:rPr>
          <w:fldChar w:fldCharType="separate"/>
        </w:r>
        <w:r w:rsidR="005F1D32">
          <w:rPr>
            <w:noProof/>
            <w:webHidden/>
          </w:rPr>
          <w:t>55</w:t>
        </w:r>
        <w:r w:rsidR="005F1D32">
          <w:rPr>
            <w:noProof/>
            <w:webHidden/>
          </w:rPr>
          <w:fldChar w:fldCharType="end"/>
        </w:r>
      </w:hyperlink>
    </w:p>
    <w:p w14:paraId="21D84AF8"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r:id="rId13" w:anchor="_Toc500502856" w:history="1">
        <w:r w:rsidR="005F1D32" w:rsidRPr="00BC0FD1">
          <w:rPr>
            <w:rStyle w:val="Hyperlink"/>
            <w:noProof/>
          </w:rPr>
          <w:t>Abbildung 20: Zusätzliche Anzeigetafel als Feedback für den Nutzer (links: normales Layout, Rechts: Layout wenn ein Tor erzielt wurde)</w:t>
        </w:r>
        <w:r w:rsidR="005F1D32">
          <w:rPr>
            <w:noProof/>
            <w:webHidden/>
          </w:rPr>
          <w:tab/>
        </w:r>
        <w:r w:rsidR="005F1D32">
          <w:rPr>
            <w:noProof/>
            <w:webHidden/>
          </w:rPr>
          <w:fldChar w:fldCharType="begin"/>
        </w:r>
        <w:r w:rsidR="005F1D32">
          <w:rPr>
            <w:noProof/>
            <w:webHidden/>
          </w:rPr>
          <w:instrText xml:space="preserve"> PAGEREF _Toc500502856 \h </w:instrText>
        </w:r>
        <w:r w:rsidR="005F1D32">
          <w:rPr>
            <w:noProof/>
            <w:webHidden/>
          </w:rPr>
        </w:r>
        <w:r w:rsidR="005F1D32">
          <w:rPr>
            <w:noProof/>
            <w:webHidden/>
          </w:rPr>
          <w:fldChar w:fldCharType="separate"/>
        </w:r>
        <w:r w:rsidR="005F1D32">
          <w:rPr>
            <w:noProof/>
            <w:webHidden/>
          </w:rPr>
          <w:t>58</w:t>
        </w:r>
        <w:r w:rsidR="005F1D32">
          <w:rPr>
            <w:noProof/>
            <w:webHidden/>
          </w:rPr>
          <w:fldChar w:fldCharType="end"/>
        </w:r>
      </w:hyperlink>
    </w:p>
    <w:p w14:paraId="01C0E1D1"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r:id="rId14" w:anchor="_Toc500502857" w:history="1">
        <w:r w:rsidR="005F1D32" w:rsidRPr="00BC0FD1">
          <w:rPr>
            <w:rStyle w:val="Hyperlink"/>
            <w:noProof/>
          </w:rPr>
          <w:t>Abbildung 21: Tor, Eishockeyschläger und Puck als 3D-Modelle</w:t>
        </w:r>
        <w:r w:rsidR="005F1D32">
          <w:rPr>
            <w:noProof/>
            <w:webHidden/>
          </w:rPr>
          <w:tab/>
        </w:r>
        <w:r w:rsidR="005F1D32">
          <w:rPr>
            <w:noProof/>
            <w:webHidden/>
          </w:rPr>
          <w:fldChar w:fldCharType="begin"/>
        </w:r>
        <w:r w:rsidR="005F1D32">
          <w:rPr>
            <w:noProof/>
            <w:webHidden/>
          </w:rPr>
          <w:instrText xml:space="preserve"> PAGEREF _Toc500502857 \h </w:instrText>
        </w:r>
        <w:r w:rsidR="005F1D32">
          <w:rPr>
            <w:noProof/>
            <w:webHidden/>
          </w:rPr>
        </w:r>
        <w:r w:rsidR="005F1D32">
          <w:rPr>
            <w:noProof/>
            <w:webHidden/>
          </w:rPr>
          <w:fldChar w:fldCharType="separate"/>
        </w:r>
        <w:r w:rsidR="005F1D32">
          <w:rPr>
            <w:noProof/>
            <w:webHidden/>
          </w:rPr>
          <w:t>59</w:t>
        </w:r>
        <w:r w:rsidR="005F1D32">
          <w:rPr>
            <w:noProof/>
            <w:webHidden/>
          </w:rPr>
          <w:fldChar w:fldCharType="end"/>
        </w:r>
      </w:hyperlink>
    </w:p>
    <w:p w14:paraId="5FA3BA9B"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58" w:history="1">
        <w:r w:rsidR="005F1D32" w:rsidRPr="00BC0FD1">
          <w:rPr>
            <w:rStyle w:val="Hyperlink"/>
            <w:noProof/>
          </w:rPr>
          <w:t xml:space="preserve">Abbildung 22: </w:t>
        </w:r>
        <w:r w:rsidR="005F1D32" w:rsidRPr="00BC0FD1">
          <w:rPr>
            <w:rStyle w:val="Hyperlink"/>
            <w:i/>
            <w:noProof/>
          </w:rPr>
          <w:t xml:space="preserve">Victory Plugin </w:t>
        </w:r>
        <w:r w:rsidR="005F1D32" w:rsidRPr="00BC0FD1">
          <w:rPr>
            <w:rStyle w:val="Hyperlink"/>
            <w:noProof/>
          </w:rPr>
          <w:t>Ausgabe Knoten</w:t>
        </w:r>
        <w:r w:rsidR="005F1D32">
          <w:rPr>
            <w:noProof/>
            <w:webHidden/>
          </w:rPr>
          <w:tab/>
        </w:r>
        <w:r w:rsidR="005F1D32">
          <w:rPr>
            <w:noProof/>
            <w:webHidden/>
          </w:rPr>
          <w:fldChar w:fldCharType="begin"/>
        </w:r>
        <w:r w:rsidR="005F1D32">
          <w:rPr>
            <w:noProof/>
            <w:webHidden/>
          </w:rPr>
          <w:instrText xml:space="preserve"> PAGEREF _Toc500502858 \h </w:instrText>
        </w:r>
        <w:r w:rsidR="005F1D32">
          <w:rPr>
            <w:noProof/>
            <w:webHidden/>
          </w:rPr>
        </w:r>
        <w:r w:rsidR="005F1D32">
          <w:rPr>
            <w:noProof/>
            <w:webHidden/>
          </w:rPr>
          <w:fldChar w:fldCharType="separate"/>
        </w:r>
        <w:r w:rsidR="005F1D32">
          <w:rPr>
            <w:noProof/>
            <w:webHidden/>
          </w:rPr>
          <w:t>60</w:t>
        </w:r>
        <w:r w:rsidR="005F1D32">
          <w:rPr>
            <w:noProof/>
            <w:webHidden/>
          </w:rPr>
          <w:fldChar w:fldCharType="end"/>
        </w:r>
      </w:hyperlink>
    </w:p>
    <w:p w14:paraId="273AC88B"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59" w:history="1">
        <w:r w:rsidR="005F1D32" w:rsidRPr="00BC0FD1">
          <w:rPr>
            <w:rStyle w:val="Hyperlink"/>
            <w:noProof/>
          </w:rPr>
          <w:t>Abbildung 23: Trigger bei anzupassendem Objekt und Tor (gelb markiert)</w:t>
        </w:r>
        <w:r w:rsidR="005F1D32">
          <w:rPr>
            <w:noProof/>
            <w:webHidden/>
          </w:rPr>
          <w:tab/>
        </w:r>
        <w:r w:rsidR="005F1D32">
          <w:rPr>
            <w:noProof/>
            <w:webHidden/>
          </w:rPr>
          <w:fldChar w:fldCharType="begin"/>
        </w:r>
        <w:r w:rsidR="005F1D32">
          <w:rPr>
            <w:noProof/>
            <w:webHidden/>
          </w:rPr>
          <w:instrText xml:space="preserve"> PAGEREF _Toc500502859 \h </w:instrText>
        </w:r>
        <w:r w:rsidR="005F1D32">
          <w:rPr>
            <w:noProof/>
            <w:webHidden/>
          </w:rPr>
        </w:r>
        <w:r w:rsidR="005F1D32">
          <w:rPr>
            <w:noProof/>
            <w:webHidden/>
          </w:rPr>
          <w:fldChar w:fldCharType="separate"/>
        </w:r>
        <w:r w:rsidR="005F1D32">
          <w:rPr>
            <w:noProof/>
            <w:webHidden/>
          </w:rPr>
          <w:t>61</w:t>
        </w:r>
        <w:r w:rsidR="005F1D32">
          <w:rPr>
            <w:noProof/>
            <w:webHidden/>
          </w:rPr>
          <w:fldChar w:fldCharType="end"/>
        </w:r>
      </w:hyperlink>
    </w:p>
    <w:p w14:paraId="152C4D1F" w14:textId="77777777" w:rsidR="005F1D32" w:rsidRDefault="006A6AB0">
      <w:pPr>
        <w:pStyle w:val="Abbildungsverzeichnis"/>
        <w:tabs>
          <w:tab w:val="right" w:leader="dot" w:pos="8493"/>
        </w:tabs>
        <w:rPr>
          <w:rFonts w:asciiTheme="minorHAnsi" w:eastAsiaTheme="minorEastAsia" w:hAnsiTheme="minorHAnsi" w:cstheme="minorBidi"/>
          <w:noProof/>
          <w:szCs w:val="22"/>
        </w:rPr>
      </w:pPr>
      <w:hyperlink w:anchor="_Toc500502860" w:history="1">
        <w:r w:rsidR="005F1D32" w:rsidRPr="00BC0FD1">
          <w:rPr>
            <w:rStyle w:val="Hyperlink"/>
            <w:noProof/>
          </w:rPr>
          <w:t>Abbildung 24: Einzelne Blueprints (oben) und ihre Aufgaben und Events (unten)</w:t>
        </w:r>
        <w:r w:rsidR="005F1D32">
          <w:rPr>
            <w:noProof/>
            <w:webHidden/>
          </w:rPr>
          <w:tab/>
        </w:r>
        <w:r w:rsidR="005F1D32">
          <w:rPr>
            <w:noProof/>
            <w:webHidden/>
          </w:rPr>
          <w:fldChar w:fldCharType="begin"/>
        </w:r>
        <w:r w:rsidR="005F1D32">
          <w:rPr>
            <w:noProof/>
            <w:webHidden/>
          </w:rPr>
          <w:instrText xml:space="preserve"> PAGEREF _Toc500502860 \h </w:instrText>
        </w:r>
        <w:r w:rsidR="005F1D32">
          <w:rPr>
            <w:noProof/>
            <w:webHidden/>
          </w:rPr>
        </w:r>
        <w:r w:rsidR="005F1D32">
          <w:rPr>
            <w:noProof/>
            <w:webHidden/>
          </w:rPr>
          <w:fldChar w:fldCharType="separate"/>
        </w:r>
        <w:r w:rsidR="005F1D32">
          <w:rPr>
            <w:noProof/>
            <w:webHidden/>
          </w:rPr>
          <w:t>62</w:t>
        </w:r>
        <w:r w:rsidR="005F1D32">
          <w:rPr>
            <w:noProof/>
            <w:webHidden/>
          </w:rPr>
          <w:fldChar w:fldCharType="end"/>
        </w:r>
      </w:hyperlink>
    </w:p>
    <w:p w14:paraId="4E525B85" w14:textId="77777777" w:rsidR="00FE3667" w:rsidRPr="008E7D87" w:rsidRDefault="00DD675E" w:rsidP="000147EF">
      <w:pPr>
        <w:pStyle w:val="Literaturverzeichnis"/>
      </w:pPr>
      <w:r w:rsidRPr="008E7D87">
        <w:fldChar w:fldCharType="end"/>
      </w:r>
    </w:p>
    <w:p w14:paraId="4D9A4FC9" w14:textId="3A49531A" w:rsidR="008B6F0D" w:rsidRPr="008E7D87" w:rsidRDefault="008B6F0D" w:rsidP="005253EB">
      <w:r w:rsidRPr="008E7D87">
        <w:br w:type="page"/>
      </w:r>
    </w:p>
    <w:p w14:paraId="33F3BD18" w14:textId="77777777" w:rsidR="00FE3667" w:rsidRPr="008E7D87" w:rsidRDefault="00FE3667" w:rsidP="00F55521">
      <w:pPr>
        <w:pStyle w:val="Inhaltsverzeichnisberschrift"/>
      </w:pPr>
      <w:r w:rsidRPr="008E7D87">
        <w:lastRenderedPageBreak/>
        <w:t>Zusammenfassung</w:t>
      </w:r>
    </w:p>
    <w:p w14:paraId="1E6F0B77" w14:textId="77777777" w:rsidR="00FE3667" w:rsidRPr="008E7D87" w:rsidRDefault="00FE3667" w:rsidP="00FE3667">
      <w:pPr>
        <w:pStyle w:val="Folgeabsatz"/>
        <w:ind w:firstLine="0"/>
      </w:pPr>
    </w:p>
    <w:p w14:paraId="25178589" w14:textId="77777777" w:rsidR="00FE3667" w:rsidRPr="008E7D87" w:rsidRDefault="00FE3667" w:rsidP="00F55521">
      <w:pPr>
        <w:pStyle w:val="Inhaltsverzeichnisberschrift"/>
        <w:rPr>
          <w:lang w:val="en-US"/>
        </w:rPr>
      </w:pPr>
      <w:r w:rsidRPr="008E7D87">
        <w:rPr>
          <w:lang w:val="en-US"/>
        </w:rPr>
        <w:t>Abstract</w:t>
      </w:r>
    </w:p>
    <w:p w14:paraId="3EF96610" w14:textId="77777777" w:rsidR="00633F3C" w:rsidRPr="008E7D87" w:rsidRDefault="00633F3C" w:rsidP="00633F3C">
      <w:pPr>
        <w:pStyle w:val="Folgeabsatz"/>
        <w:rPr>
          <w:lang w:val="en-US"/>
        </w:rPr>
      </w:pPr>
      <w:r w:rsidRPr="008E7D87">
        <w:rPr>
          <w:lang w:val="en-US"/>
        </w:rPr>
        <w:br w:type="page"/>
      </w:r>
    </w:p>
    <w:p w14:paraId="72BECD1E" w14:textId="6D9BA6A1" w:rsidR="009C51E2" w:rsidRPr="008E7D87" w:rsidRDefault="009C51E2" w:rsidP="009C51E2">
      <w:pPr>
        <w:pStyle w:val="berschrift1"/>
      </w:pPr>
      <w:bookmarkStart w:id="0" w:name="_Toc500502803"/>
      <w:r w:rsidRPr="008E7D87">
        <w:lastRenderedPageBreak/>
        <w:t>Einleitung</w:t>
      </w:r>
      <w:bookmarkEnd w:id="0"/>
    </w:p>
    <w:p w14:paraId="796BDE4B" w14:textId="77777777" w:rsidR="00BF5EE2" w:rsidRPr="008E7D87" w:rsidRDefault="009B7D85" w:rsidP="009B7D85">
      <w:pPr>
        <w:spacing w:after="200" w:line="276" w:lineRule="auto"/>
        <w:jc w:val="left"/>
        <w:rPr>
          <w:rFonts w:ascii="Frutiger Next LT W1G Medium" w:eastAsiaTheme="majorEastAsia" w:hAnsi="Frutiger Next LT W1G Medium" w:cstheme="majorBidi"/>
          <w:bCs/>
          <w:sz w:val="28"/>
          <w:szCs w:val="28"/>
        </w:rPr>
      </w:pPr>
      <w:r w:rsidRPr="008E7D87">
        <w:rPr>
          <w:rFonts w:ascii="Frutiger Next LT W1G Medium" w:eastAsiaTheme="majorEastAsia" w:hAnsi="Frutiger Next LT W1G Medium" w:cstheme="majorBidi"/>
          <w:bCs/>
          <w:sz w:val="28"/>
          <w:szCs w:val="28"/>
        </w:rPr>
        <w:br w:type="page"/>
      </w:r>
    </w:p>
    <w:p w14:paraId="3A3BD6DC" w14:textId="06A11E03" w:rsidR="009C51E2" w:rsidRDefault="008E7D87" w:rsidP="009C51E2">
      <w:pPr>
        <w:pStyle w:val="berschrift1"/>
        <w:rPr>
          <w:ins w:id="1" w:author="Autor"/>
        </w:rPr>
      </w:pPr>
      <w:bookmarkStart w:id="2" w:name="_Toc500502804"/>
      <w:r>
        <w:lastRenderedPageBreak/>
        <w:t>Theorie</w:t>
      </w:r>
      <w:bookmarkEnd w:id="2"/>
    </w:p>
    <w:p w14:paraId="7250DA89" w14:textId="6494C6DF" w:rsidR="00D85676" w:rsidRPr="00183919" w:rsidRDefault="00D85676">
      <w:pPr>
        <w:pPrChange w:id="3" w:author="Autor">
          <w:pPr>
            <w:pStyle w:val="berschrift1"/>
          </w:pPr>
        </w:pPrChange>
      </w:pPr>
      <w:ins w:id="4" w:author="Autor">
        <w:r>
          <w:t xml:space="preserve">Im theoretischen Teil dieser Arbeit sollen grundsätzliche Punkte </w:t>
        </w:r>
        <w:r w:rsidR="002926A0">
          <w:t xml:space="preserve">der </w:t>
        </w:r>
        <w:r>
          <w:t xml:space="preserve">Virtual Reality abgedeckt werden. Neben Definitionen und Erläuterungen werden </w:t>
        </w:r>
        <w:r w:rsidR="002926A0">
          <w:t>Forschungsarbeiten aus verschiedenen Bereichen vorgestellt. Hierzu zählen allgemein digitale Spiele und deren Nutzung im seriösen Kontext sowie die Einflüsse auf Immersion und Präsenz. Zusätzlich werden Anwendungsfälle von virtueller Realität und das Forschungsgebiet des Interaktionsdesigns für VR behandelt. Außerdem soll das Thema „Natural User Interaction“ näher betrachtet werden. Die Theorie soll als Grundlage für das Verständnis des Themenbereichs sowie als Hinführung zur hier untersuchten Forschungsfrage dienen.</w:t>
        </w:r>
      </w:ins>
    </w:p>
    <w:p w14:paraId="27371158" w14:textId="6A457E97" w:rsidR="008E7D87" w:rsidRDefault="008E7D87" w:rsidP="008E7D87">
      <w:pPr>
        <w:pStyle w:val="berschrift2"/>
        <w:rPr>
          <w:ins w:id="5" w:author="Autor"/>
        </w:rPr>
      </w:pPr>
      <w:bookmarkStart w:id="6" w:name="_Toc500502805"/>
      <w:commentRangeStart w:id="7"/>
      <w:commentRangeStart w:id="8"/>
      <w:r>
        <w:t>Games</w:t>
      </w:r>
      <w:commentRangeEnd w:id="7"/>
      <w:r w:rsidR="001C770F">
        <w:rPr>
          <w:rStyle w:val="Kommentarzeichen"/>
          <w:rFonts w:eastAsia="Times New Roman" w:cs="Times New Roman"/>
          <w:b w:val="0"/>
          <w:bCs w:val="0"/>
        </w:rPr>
        <w:commentReference w:id="7"/>
      </w:r>
      <w:commentRangeEnd w:id="8"/>
      <w:r w:rsidR="001D3895">
        <w:rPr>
          <w:rStyle w:val="Kommentarzeichen"/>
          <w:rFonts w:eastAsia="Times New Roman" w:cs="Times New Roman"/>
          <w:b w:val="0"/>
          <w:bCs w:val="0"/>
        </w:rPr>
        <w:commentReference w:id="8"/>
      </w:r>
      <w:bookmarkEnd w:id="6"/>
    </w:p>
    <w:p w14:paraId="13E7459A" w14:textId="1C122F5E" w:rsidR="00D85676" w:rsidRPr="00183919" w:rsidRDefault="002926A0">
      <w:pPr>
        <w:pPrChange w:id="9" w:author="Autor">
          <w:pPr>
            <w:pStyle w:val="berschrift2"/>
          </w:pPr>
        </w:pPrChange>
      </w:pPr>
      <w:ins w:id="10" w:author="Autor">
        <w:r>
          <w:t xml:space="preserve">Im Folgenden wird das Thema Spiele behandelt. Es wird erläutert, </w:t>
        </w:r>
        <w:r w:rsidR="00940BE5">
          <w:t>was genau Spiele auszeichnet, wie sie neben dem Entertainment-Bereich noch anderweitig eingesetzt werden können und durch Immersion und Präsenz das Spielerlebnis beschrieben</w:t>
        </w:r>
        <w:r w:rsidR="001209F6">
          <w:t xml:space="preserve"> </w:t>
        </w:r>
        <w:r w:rsidR="00940BE5">
          <w:t>w</w:t>
        </w:r>
        <w:del w:id="11" w:author="Autor">
          <w:r w:rsidR="00940BE5" w:rsidDel="001209F6">
            <w:delText xml:space="preserve"> </w:delText>
          </w:r>
        </w:del>
        <w:r w:rsidR="00940BE5">
          <w:t>erden kann.</w:t>
        </w:r>
      </w:ins>
    </w:p>
    <w:p w14:paraId="071652AE" w14:textId="271B08D6" w:rsidR="008E7D87" w:rsidRDefault="008E7D87" w:rsidP="008E7D87">
      <w:pPr>
        <w:pStyle w:val="berschrift3"/>
      </w:pPr>
      <w:del w:id="12" w:author="Autor">
        <w:r w:rsidDel="001D3895">
          <w:delText xml:space="preserve">Was </w:delText>
        </w:r>
        <w:commentRangeStart w:id="13"/>
        <w:r w:rsidDel="001D3895">
          <w:delText>ist</w:delText>
        </w:r>
        <w:commentRangeEnd w:id="13"/>
        <w:r w:rsidR="001C770F" w:rsidDel="001D3895">
          <w:rPr>
            <w:rStyle w:val="Kommentarzeichen"/>
            <w:rFonts w:eastAsia="Times New Roman" w:cs="Times New Roman"/>
            <w:b w:val="0"/>
            <w:bCs w:val="0"/>
          </w:rPr>
          <w:commentReference w:id="13"/>
        </w:r>
        <w:r w:rsidDel="001D3895">
          <w:delText xml:space="preserve"> ein Spiel?</w:delText>
        </w:r>
      </w:del>
      <w:bookmarkStart w:id="14" w:name="_Toc500502806"/>
      <w:ins w:id="15" w:author="Autor">
        <w:r w:rsidR="001D3895">
          <w:t>Definition von digitalen Spielen</w:t>
        </w:r>
      </w:ins>
      <w:bookmarkEnd w:id="14"/>
    </w:p>
    <w:p w14:paraId="08A48735" w14:textId="49CBE06D" w:rsidR="008E7D87" w:rsidDel="001C770F" w:rsidRDefault="002543BD">
      <w:pPr>
        <w:rPr>
          <w:del w:id="16" w:author="Autor"/>
        </w:rPr>
        <w:pPrChange w:id="17" w:author="Autor">
          <w:pPr>
            <w:pStyle w:val="Folgeabsatz"/>
          </w:pPr>
        </w:pPrChange>
      </w:pPr>
      <w:r>
        <w:t>Ein wichtiger Schritt i</w:t>
      </w:r>
      <w:r w:rsidR="008E7D87">
        <w:t xml:space="preserve">m Vorfeld ist die Definition wichtiger Begriffe wie </w:t>
      </w:r>
      <w:ins w:id="18" w:author="Autor">
        <w:r w:rsidR="001C770F">
          <w:t>„</w:t>
        </w:r>
      </w:ins>
      <w:r w:rsidR="008E7D87">
        <w:t>Exertion Games</w:t>
      </w:r>
      <w:ins w:id="19" w:author="Autor">
        <w:r w:rsidR="001C770F">
          <w:t>“</w:t>
        </w:r>
      </w:ins>
      <w:r w:rsidR="008E7D87">
        <w:t xml:space="preserve">, </w:t>
      </w:r>
      <w:ins w:id="20" w:author="Autor">
        <w:r w:rsidR="001C770F">
          <w:t>„</w:t>
        </w:r>
      </w:ins>
      <w:r w:rsidR="008E7D87">
        <w:t>Serious Games</w:t>
      </w:r>
      <w:ins w:id="21" w:author="Autor">
        <w:r w:rsidR="001C770F">
          <w:t>“</w:t>
        </w:r>
      </w:ins>
      <w:r w:rsidR="008E7D87">
        <w:t xml:space="preserve"> oder </w:t>
      </w:r>
      <w:ins w:id="22" w:author="Autor">
        <w:r w:rsidR="001C770F">
          <w:t>„</w:t>
        </w:r>
      </w:ins>
      <w:r w:rsidR="008E7D87">
        <w:t xml:space="preserve">Educational </w:t>
      </w:r>
      <w:commentRangeStart w:id="23"/>
      <w:r w:rsidR="008E7D87">
        <w:t>Games</w:t>
      </w:r>
      <w:commentRangeEnd w:id="23"/>
      <w:r w:rsidR="001C770F">
        <w:rPr>
          <w:rStyle w:val="Kommentarzeichen"/>
        </w:rPr>
        <w:commentReference w:id="23"/>
      </w:r>
      <w:ins w:id="24" w:author="Autor">
        <w:r w:rsidR="001C770F">
          <w:t>“</w:t>
        </w:r>
      </w:ins>
      <w:r w:rsidR="008E7D87">
        <w:t xml:space="preserve">. </w:t>
      </w:r>
      <w:ins w:id="25" w:author="Autor">
        <w:r w:rsidR="001C770F">
          <w:t>Kern all dieser Begriffe ist das Spiel („Game“). Da es verschiedene Sichtweisen auf diesen Begriff gibt, wird im Folgenden dieser Begriff definiert</w:t>
        </w:r>
        <w:r w:rsidR="001D3895">
          <w:t>.</w:t>
        </w:r>
        <w:del w:id="26" w:author="Autor">
          <w:r w:rsidR="001C770F" w:rsidDel="001D3895">
            <w:delText>:</w:delText>
          </w:r>
        </w:del>
      </w:ins>
      <w:del w:id="27" w:author="Autor">
        <w:r w:rsidR="001C770F" w:rsidDel="001D3895">
          <w:delText xml:space="preserve"> </w:delText>
        </w:r>
        <w:r w:rsidR="008E7D87" w:rsidDel="001C770F">
          <w:delText xml:space="preserve">Allen voran muss jedoch zuerst der zentrale Begriff „Spiel“ erläutert werden. </w:delText>
        </w:r>
      </w:del>
    </w:p>
    <w:p w14:paraId="31D4FFD9" w14:textId="77777777" w:rsidR="001C770F" w:rsidRPr="001C770F" w:rsidRDefault="001C770F">
      <w:pPr>
        <w:pStyle w:val="Folgeabsatz"/>
        <w:rPr>
          <w:ins w:id="28" w:author="Autor"/>
        </w:rPr>
        <w:pPrChange w:id="29" w:author="Autor">
          <w:pPr/>
        </w:pPrChange>
      </w:pPr>
    </w:p>
    <w:p w14:paraId="6AFEE3E7" w14:textId="2D6DA16C" w:rsidR="00411E8B" w:rsidRDefault="008E7D87">
      <w:pPr>
        <w:pStyle w:val="Folgeabsatz"/>
      </w:pPr>
      <w:del w:id="30" w:author="Autor">
        <w:r w:rsidDel="001C770F">
          <w:delText xml:space="preserve">Zunächst stellt sich die Frage, wieso dieser Begriff einer Erläuterung bedarf. </w:delText>
        </w:r>
      </w:del>
      <w:r w:rsidR="00264CE2">
        <w:t>Newman (2004)</w:t>
      </w:r>
      <w:r w:rsidR="00FE0F62">
        <w:t xml:space="preserve"> will die Frage klären, welche Argumente es gibt, um Videospiele überhaupt zu untersuchen und</w:t>
      </w:r>
      <w:r w:rsidR="003B5989">
        <w:t xml:space="preserve"> erwähnt </w:t>
      </w:r>
      <w:r w:rsidR="00FE0F62">
        <w:t xml:space="preserve">dabei </w:t>
      </w:r>
      <w:r w:rsidR="003B5989">
        <w:t xml:space="preserve">die Identifizierung von sozialen, wirtschaftlichen, politischen wie auch technologischen Faktoren, die es notwendig machen, Videospiele </w:t>
      </w:r>
      <w:r w:rsidR="00FE0F62">
        <w:t xml:space="preserve">neu zu betrachten. Er </w:t>
      </w:r>
      <w:r w:rsidR="003B5989">
        <w:t>nennt</w:t>
      </w:r>
      <w:r w:rsidR="00264CE2">
        <w:t xml:space="preserve"> drei Gründe</w:t>
      </w:r>
      <w:r w:rsidR="003B5989">
        <w:t>, wes</w:t>
      </w:r>
      <w:r w:rsidR="00FE0F62">
        <w:t xml:space="preserve">halb Spiele </w:t>
      </w:r>
      <w:commentRangeStart w:id="31"/>
      <w:del w:id="32" w:author="Autor">
        <w:r w:rsidR="00FE0F62" w:rsidDel="00D85676">
          <w:delText>ernst</w:delText>
        </w:r>
        <w:commentRangeEnd w:id="31"/>
        <w:r w:rsidR="001C770F" w:rsidDel="00D85676">
          <w:rPr>
            <w:rStyle w:val="Kommentarzeichen"/>
          </w:rPr>
          <w:commentReference w:id="31"/>
        </w:r>
        <w:r w:rsidR="00FE0F62" w:rsidDel="00D85676">
          <w:delText xml:space="preserve"> zu nehmen seien</w:delText>
        </w:r>
      </w:del>
      <w:ins w:id="33" w:author="Autor">
        <w:r w:rsidR="00D85676">
          <w:t>einen hohen Stellenwert in der Industrie</w:t>
        </w:r>
        <w:r w:rsidR="001D3895">
          <w:t>, der Forschung</w:t>
        </w:r>
        <w:r w:rsidR="00D85676">
          <w:t xml:space="preserve"> sowie in der Gesellschaft einnehmen</w:t>
        </w:r>
      </w:ins>
      <w:r w:rsidR="00264CE2">
        <w:t xml:space="preserve">: </w:t>
      </w:r>
      <w:r w:rsidR="001C770F">
        <w:t>D</w:t>
      </w:r>
      <w:r w:rsidR="00264CE2">
        <w:t>ie Größe und den Umfang der Spieleindustrie, die Beliebtheit von Videospielen und Videospiele als Beispi</w:t>
      </w:r>
      <w:r w:rsidR="003B5989">
        <w:t xml:space="preserve">el der Mensch-Maschine-Interaktion. </w:t>
      </w:r>
      <w:r w:rsidR="00411E8B">
        <w:t>Spiele basieren meist auf einer Story, die mit Hilfe von Hintergrund-Stories, Cut-Scenes, der Interaktion mit anderen Charakteren, usw. erzählt werden kann.</w:t>
      </w:r>
      <w:r w:rsidR="00A9289F">
        <w:t xml:space="preserve"> Auf die Frage, ob man deshalb Spiele wie literarische Werke oder Filme untersuchen könne, antworten </w:t>
      </w:r>
      <w:r w:rsidR="00A9289F" w:rsidRPr="00A9289F">
        <w:rPr>
          <w:szCs w:val="22"/>
        </w:rPr>
        <w:t xml:space="preserve">Wardrip-Fruin </w:t>
      </w:r>
      <w:r w:rsidR="00A9289F" w:rsidRPr="00411E8B">
        <w:rPr>
          <w:szCs w:val="22"/>
        </w:rPr>
        <w:t>&amp; Harr</w:t>
      </w:r>
      <w:r w:rsidR="00A9289F" w:rsidRPr="00A9289F">
        <w:rPr>
          <w:szCs w:val="22"/>
        </w:rPr>
        <w:t xml:space="preserve">igan </w:t>
      </w:r>
      <w:r w:rsidR="00A9289F" w:rsidRPr="00411E8B">
        <w:rPr>
          <w:szCs w:val="22"/>
        </w:rPr>
        <w:t>(2004</w:t>
      </w:r>
      <w:r w:rsidR="00AE654D">
        <w:rPr>
          <w:szCs w:val="22"/>
        </w:rPr>
        <w:t xml:space="preserve">), </w:t>
      </w:r>
      <w:r w:rsidR="00A9289F" w:rsidRPr="00A9289F">
        <w:rPr>
          <w:szCs w:val="22"/>
        </w:rPr>
        <w:t xml:space="preserve">dass </w:t>
      </w:r>
      <w:r w:rsidR="00A9289F" w:rsidRPr="00A9289F">
        <w:rPr>
          <w:szCs w:val="22"/>
        </w:rPr>
        <w:lastRenderedPageBreak/>
        <w:t>das zentrale Element immer noch das Spielen an sich bleibt, sowie das Zie</w:t>
      </w:r>
      <w:r w:rsidR="00AE654D">
        <w:rPr>
          <w:szCs w:val="22"/>
        </w:rPr>
        <w:t xml:space="preserve">l einer hohen </w:t>
      </w:r>
      <w:r w:rsidR="001C770F">
        <w:rPr>
          <w:szCs w:val="22"/>
        </w:rPr>
        <w:t>„</w:t>
      </w:r>
      <w:r w:rsidR="00AE654D">
        <w:rPr>
          <w:szCs w:val="22"/>
        </w:rPr>
        <w:t>Player Experience</w:t>
      </w:r>
      <w:r w:rsidR="001C770F">
        <w:rPr>
          <w:szCs w:val="22"/>
        </w:rPr>
        <w:t>“</w:t>
      </w:r>
      <w:r w:rsidR="00AE654D">
        <w:rPr>
          <w:szCs w:val="22"/>
        </w:rPr>
        <w:t>, a</w:t>
      </w:r>
      <w:r w:rsidR="00A9289F" w:rsidRPr="00A9289F">
        <w:rPr>
          <w:szCs w:val="22"/>
        </w:rPr>
        <w:t>nders als in Filmen oder in der Literatur, bei der die</w:t>
      </w:r>
      <w:r w:rsidR="00AE654D">
        <w:t xml:space="preserve"> Story im Vordergrund steht. Somit sind hier bereits beim Design unterschiedliche Ansätze nötig.</w:t>
      </w:r>
    </w:p>
    <w:p w14:paraId="6E7B7FF5" w14:textId="3CFA0F0B" w:rsidR="008E7D87" w:rsidRDefault="0029195E" w:rsidP="00411E8B">
      <w:pPr>
        <w:pStyle w:val="Folgeabsatz"/>
      </w:pPr>
      <w:r>
        <w:t>Für Flanagan &amp; Niessenbaum (2014) verkörpern Spiele auch menschliche Werte, wie Fairness oder Vertrauen</w:t>
      </w:r>
      <w:r w:rsidR="00037E37">
        <w:t>. Rötzer (2005) beschreibt zudem Videospiele als die neue Kunstform von heute.</w:t>
      </w:r>
      <w:r w:rsidR="00411E8B" w:rsidRPr="0029195E">
        <w:t xml:space="preserve"> </w:t>
      </w:r>
      <w:r w:rsidR="00FE0F62" w:rsidRPr="00411E8B">
        <w:rPr>
          <w:lang w:val="en-US"/>
        </w:rPr>
        <w:t xml:space="preserve">Esposito (2005) </w:t>
      </w:r>
      <w:r w:rsidR="0067628A" w:rsidRPr="00411E8B">
        <w:rPr>
          <w:lang w:val="en-US"/>
        </w:rPr>
        <w:t>definiert ein Videospiel</w:t>
      </w:r>
      <w:r w:rsidR="00C749CC" w:rsidRPr="00411E8B">
        <w:rPr>
          <w:lang w:val="en-US"/>
        </w:rPr>
        <w:t xml:space="preserve"> folgendermaßen</w:t>
      </w:r>
      <w:r w:rsidR="0067628A" w:rsidRPr="00411E8B">
        <w:rPr>
          <w:lang w:val="en-US"/>
        </w:rPr>
        <w:t xml:space="preserve">: </w:t>
      </w:r>
      <w:r w:rsidR="0067628A" w:rsidRPr="00411E8B">
        <w:rPr>
          <w:i/>
          <w:lang w:val="en-US"/>
        </w:rPr>
        <w:t>„A videogame is a game which we play thanks to an audiovisual apparatus and which can be based on a story.”</w:t>
      </w:r>
      <w:r w:rsidR="0067628A" w:rsidRPr="00411E8B">
        <w:rPr>
          <w:lang w:val="en-US"/>
        </w:rPr>
        <w:t xml:space="preserve"> </w:t>
      </w:r>
      <w:r w:rsidR="0067628A" w:rsidRPr="0067628A">
        <w:t>Bei dieser kurzen</w:t>
      </w:r>
      <w:r w:rsidR="00C749CC">
        <w:t xml:space="preserve"> aber prägnan</w:t>
      </w:r>
      <w:r w:rsidR="0067628A" w:rsidRPr="0067628A">
        <w:t xml:space="preserve">ten Definition müssen zusätzlich noch die Begriffe </w:t>
      </w:r>
      <w:r w:rsidR="0067628A">
        <w:rPr>
          <w:i/>
        </w:rPr>
        <w:t xml:space="preserve">game, play und audiovisual apparatus </w:t>
      </w:r>
      <w:r w:rsidR="0067628A">
        <w:t>geklärt werden.</w:t>
      </w:r>
      <w:r w:rsidR="008B1CF8">
        <w:t xml:space="preserve"> </w:t>
      </w:r>
      <w:r w:rsidR="003D682F">
        <w:t xml:space="preserve">Spiele </w:t>
      </w:r>
      <w:r w:rsidR="004D528E">
        <w:t xml:space="preserve">können </w:t>
      </w:r>
      <w:r>
        <w:t>dem</w:t>
      </w:r>
      <w:r w:rsidR="004D528E">
        <w:t xml:space="preserve">nach als „fiktionelle, unvorhersehbare und unproduktive Aktivitäten mit Regeln, Zeit und räumlichen Grenzen und ohne Verpflichtung“ (Caillois, 1967) gesehen werden. </w:t>
      </w:r>
      <w:r w:rsidR="00342155">
        <w:t xml:space="preserve">Zimmerman (2004) spricht vom „quantifiable outcome“, also einem messbaren Ziel eines Spiels. Gegenbeispiele hierzu wären beispielsweise </w:t>
      </w:r>
      <w:r w:rsidR="00342155">
        <w:rPr>
          <w:i/>
        </w:rPr>
        <w:t xml:space="preserve">Sim City </w:t>
      </w:r>
      <w:r w:rsidR="00342155">
        <w:t xml:space="preserve">und die </w:t>
      </w:r>
      <w:r w:rsidR="00342155">
        <w:rPr>
          <w:i/>
        </w:rPr>
        <w:t>Sims-</w:t>
      </w:r>
      <w:r w:rsidR="00342155">
        <w:t xml:space="preserve">Reihe. </w:t>
      </w:r>
      <w:r w:rsidR="00342155" w:rsidRPr="00342155">
        <w:rPr>
          <w:lang w:val="en-US"/>
        </w:rPr>
        <w:t xml:space="preserve">Des Weiteren definiert er ein Spiel wie folgt: </w:t>
      </w:r>
      <w:r w:rsidR="00342155" w:rsidRPr="00342155">
        <w:rPr>
          <w:i/>
          <w:lang w:val="en-US"/>
        </w:rPr>
        <w:t>„A game is a voluntary interactive activity, in which one or more players follow rules that constrain their behavior, enacting an artificial conflict that ends in quantifiable outcome</w:t>
      </w:r>
      <w:r w:rsidR="00342155">
        <w:rPr>
          <w:i/>
          <w:lang w:val="en-US"/>
        </w:rPr>
        <w:t xml:space="preserve">”. </w:t>
      </w:r>
      <w:r w:rsidR="0064259A" w:rsidRPr="005869F3">
        <w:t xml:space="preserve">Das Spielen selbst beschreibt er als </w:t>
      </w:r>
      <w:r w:rsidR="005869F3" w:rsidRPr="005869F3">
        <w:t xml:space="preserve">freien Raum, der gerade trotz aber auch wegen </w:t>
      </w:r>
      <w:r w:rsidR="005869F3">
        <w:t xml:space="preserve">starreren Strukturen existiert. </w:t>
      </w:r>
      <w:r w:rsidR="008D442B">
        <w:t>Jedoch können auch die Freuden des Spielens, wie z.B. Wettbewerb, Errungenschaften oder audiovisuelle Erfahrungen als Definition verwendet werden (Le Diberder, 1997)</w:t>
      </w:r>
      <w:r w:rsidR="00C749CC">
        <w:t xml:space="preserve">. Mit </w:t>
      </w:r>
      <w:r w:rsidR="00C749CC">
        <w:rPr>
          <w:i/>
        </w:rPr>
        <w:t xml:space="preserve">audiovisual apparatus </w:t>
      </w:r>
      <w:r w:rsidR="00C749CC" w:rsidRPr="00C749CC">
        <w:t>sind sämtliche</w:t>
      </w:r>
      <w:r w:rsidR="00C749CC">
        <w:rPr>
          <w:i/>
        </w:rPr>
        <w:t xml:space="preserve"> </w:t>
      </w:r>
      <w:r w:rsidR="00C749CC">
        <w:t>Ausgabegeräte gemeint, die im Stande sind Berechnungen durchzuführen und über Ein-</w:t>
      </w:r>
      <w:r w:rsidR="00832D1E">
        <w:t xml:space="preserve"> </w:t>
      </w:r>
      <w:r w:rsidR="00C749CC">
        <w:t>und Ausgabegeräte</w:t>
      </w:r>
      <w:r w:rsidR="00832D1E">
        <w:t xml:space="preserve"> (Controller, Maus, Bildschirm, etc.) </w:t>
      </w:r>
      <w:r w:rsidR="00C749CC">
        <w:t>verfügen.</w:t>
      </w:r>
      <w:r w:rsidR="00832D1E">
        <w:t xml:space="preserve"> Hierzu zählen Konsolen, Handhelds, Computer oder auch Smartphones. </w:t>
      </w:r>
    </w:p>
    <w:p w14:paraId="4B692485" w14:textId="49A111AA" w:rsidR="000D4AF9" w:rsidRDefault="00205ED3" w:rsidP="00205ED3">
      <w:pPr>
        <w:pStyle w:val="Folgeabsatz"/>
      </w:pPr>
      <w:r>
        <w:t>Bernard Suits (1978) betrachtete dieses Thema bereits früher. Seiner Meinung nach besteht ein Spiel aus drei zentralen Elementen</w:t>
      </w:r>
      <w:r w:rsidR="00693D0B">
        <w:t xml:space="preserve">, nämlich dem </w:t>
      </w:r>
      <w:r w:rsidR="00693D0B">
        <w:rPr>
          <w:i/>
        </w:rPr>
        <w:t xml:space="preserve">prelusory goal, </w:t>
      </w:r>
      <w:r w:rsidR="00693D0B">
        <w:t xml:space="preserve">welches auch außerhalb des spielerischen Kontexts verständlich ist, den </w:t>
      </w:r>
      <w:r w:rsidR="00693D0B">
        <w:rPr>
          <w:i/>
        </w:rPr>
        <w:t xml:space="preserve">bestimmenden Regeln (constitutive rules), </w:t>
      </w:r>
      <w:r w:rsidR="00693D0B">
        <w:t xml:space="preserve">und der sogenannten </w:t>
      </w:r>
      <w:r w:rsidR="00693D0B">
        <w:rPr>
          <w:i/>
        </w:rPr>
        <w:t>lusory attitude</w:t>
      </w:r>
      <w:r w:rsidR="00693D0B">
        <w:t>, also der Einwilligun</w:t>
      </w:r>
      <w:r w:rsidR="0051524E">
        <w:t>g</w:t>
      </w:r>
      <w:r w:rsidR="00693D0B">
        <w:t xml:space="preserve"> des Spielers die gegebenen Regeln zu befolgen.</w:t>
      </w:r>
      <w:r w:rsidR="00F47E3E">
        <w:t xml:space="preserve"> </w:t>
      </w:r>
    </w:p>
    <w:p w14:paraId="2C40BE34" w14:textId="6700DD0E" w:rsidR="001C770F" w:rsidRDefault="0051524E" w:rsidP="001C770F">
      <w:pPr>
        <w:pStyle w:val="Folgeabsatz"/>
      </w:pPr>
      <w:r w:rsidRPr="00435B4B">
        <w:t xml:space="preserve">Das </w:t>
      </w:r>
      <w:r w:rsidRPr="00435B4B">
        <w:rPr>
          <w:i/>
        </w:rPr>
        <w:t xml:space="preserve">Handbook of Digital Games and Entertainment Technologies </w:t>
      </w:r>
      <w:r>
        <w:t>nutzt</w:t>
      </w:r>
      <w:r w:rsidRPr="00435B4B">
        <w:t xml:space="preserve"> Referenzen</w:t>
      </w:r>
      <w:r>
        <w:t xml:space="preserve"> wie Callois, Huizinga, Suits, Sutton-Smith, Zimmerman und viele weitere,</w:t>
      </w:r>
      <w:r w:rsidRPr="00435B4B">
        <w:t xml:space="preserve"> um</w:t>
      </w:r>
      <w:r>
        <w:t xml:space="preserve"> Digital</w:t>
      </w:r>
      <w:r w:rsidRPr="00435B4B">
        <w:t xml:space="preserve"> Games zu</w:t>
      </w:r>
      <w:r>
        <w:t xml:space="preserve"> definieren.</w:t>
      </w:r>
      <w:r w:rsidR="001C770F">
        <w:t xml:space="preserve"> Wie bereits erwähnt existieren viele verschiedene Definitionen für den Begriff des „digitalen Spiels“. Jedoch kristallisieren sich bei genauerer Analyse die folgenden Kernelemente der Definitionen heraus: </w:t>
      </w:r>
      <w:r>
        <w:t xml:space="preserve">Zunächst wird der Spieler als zentrale </w:t>
      </w:r>
      <w:r>
        <w:lastRenderedPageBreak/>
        <w:t>Komponente aufgefasst (Bjork &amp; Juul, 2012). Sie sind interaktiv (Ermi &amp; Mayrü, 2005 sowie Crawford, 1984)), basieren auf Regeln (Salen &amp; Zimmerman, 2004)</w:t>
      </w:r>
      <w:r w:rsidRPr="000A5E32">
        <w:t xml:space="preserve"> </w:t>
      </w:r>
      <w:r>
        <w:t xml:space="preserve">und halten dem Spieler ein Ziel vor Augen, welches er erreichen muss (Suits &amp; Newfeld, 1978). </w:t>
      </w:r>
      <w:r w:rsidR="00D3588F">
        <w:t xml:space="preserve">Der letzte Punkt bezieht sich auf die Plattform, auf dem die digitalen Spiele dargestellt werden, nämlich, wie bereits erwähnt, einem Gerät mit audiovisuellem </w:t>
      </w:r>
      <w:commentRangeStart w:id="34"/>
      <w:commentRangeStart w:id="35"/>
      <w:r w:rsidR="00D3588F">
        <w:t>Output</w:t>
      </w:r>
      <w:commentRangeEnd w:id="34"/>
      <w:r w:rsidR="001C770F">
        <w:rPr>
          <w:rStyle w:val="Kommentarzeichen"/>
        </w:rPr>
        <w:commentReference w:id="34"/>
      </w:r>
      <w:commentRangeEnd w:id="35"/>
      <w:r w:rsidR="00D82C10">
        <w:rPr>
          <w:rStyle w:val="Kommentarzeichen"/>
        </w:rPr>
        <w:commentReference w:id="35"/>
      </w:r>
      <w:r w:rsidR="00D3588F">
        <w:t>.</w:t>
      </w:r>
      <w:r>
        <w:t xml:space="preserve"> </w:t>
      </w:r>
    </w:p>
    <w:p w14:paraId="1FA962E1" w14:textId="4DF74666" w:rsidR="0039496D" w:rsidRDefault="0039496D" w:rsidP="0039496D">
      <w:pPr>
        <w:pStyle w:val="Folgeabsatz"/>
      </w:pPr>
      <w:r>
        <w:t xml:space="preserve">Im Rahmen dieser Arbeit wird </w:t>
      </w:r>
      <w:del w:id="36" w:author="Autor">
        <w:r w:rsidDel="008B3090">
          <w:delText xml:space="preserve">sich </w:delText>
        </w:r>
      </w:del>
      <w:r>
        <w:t xml:space="preserve">auf einen speziellen Anwendungsfall von digitalen Spielen eingegangen, nämlich die „Exertion Games“. Die genaue Definition und die Abgrenzung zu anderen Spieletypen soll im Folgenden genauer betrachtet werden. </w:t>
      </w:r>
    </w:p>
    <w:p w14:paraId="7661BCDE" w14:textId="2D811F2E" w:rsidR="002757DD" w:rsidRPr="00693D0B" w:rsidRDefault="003174BA" w:rsidP="004608D2">
      <w:pPr>
        <w:pStyle w:val="berschrift4"/>
      </w:pPr>
      <w:r>
        <w:t>Exertion Games</w:t>
      </w:r>
    </w:p>
    <w:p w14:paraId="710B35BA" w14:textId="389D3563" w:rsidR="009835F5" w:rsidRDefault="007C2C95" w:rsidP="009835F5">
      <w:pPr>
        <w:pStyle w:val="Folgeabsatz"/>
      </w:pPr>
      <w:r>
        <w:t xml:space="preserve">Wie auch die </w:t>
      </w:r>
      <w:r w:rsidR="0039496D">
        <w:t>Spieleplattformen</w:t>
      </w:r>
      <w:r>
        <w:t xml:space="preserve"> selbst, habe</w:t>
      </w:r>
      <w:r w:rsidR="006D4015">
        <w:t>n</w:t>
      </w:r>
      <w:r>
        <w:t xml:space="preserve"> sich die </w:t>
      </w:r>
      <w:r w:rsidR="0039496D">
        <w:t xml:space="preserve">Interaktionsmodalitäten </w:t>
      </w:r>
      <w:r>
        <w:t xml:space="preserve">bis heute </w:t>
      </w:r>
      <w:r w:rsidR="0039496D">
        <w:t xml:space="preserve">stark </w:t>
      </w:r>
      <w:r>
        <w:t xml:space="preserve">verändert und </w:t>
      </w:r>
      <w:r w:rsidR="0039496D">
        <w:t>eine Vielzahl von verschiedenen Sensoren und Eingabegeräte zum Vorschein gebracht</w:t>
      </w:r>
      <w:r>
        <w:t xml:space="preserve">. </w:t>
      </w:r>
      <w:r w:rsidR="006D4015">
        <w:t xml:space="preserve">Nach Jesper Juul (2000) werden die Eingabegeräte am meisten vernachlässigt, obwohl diese einen großen Teil zum gesamten Gameplay beitragen. </w:t>
      </w:r>
      <w:r w:rsidR="00F2180F">
        <w:t xml:space="preserve">Somit beginnt bereits beim Design des Game Interfaces die Beeinflussung der Player Experience. Heutzutage bringen jedoch neue Konsolen stets neue Eingabemöglichkeiten mit sich. Zusätzlich </w:t>
      </w:r>
      <w:r w:rsidR="000D4AF9">
        <w:t xml:space="preserve">werden Wege gefunden, um Spielerinformationen besser darstellen zu können (z.B. </w:t>
      </w:r>
      <w:r w:rsidR="000D4AF9" w:rsidRPr="00B25FB3">
        <w:rPr>
          <w:szCs w:val="22"/>
        </w:rPr>
        <w:t xml:space="preserve">Nintendo Wii </w:t>
      </w:r>
      <w:commentRangeStart w:id="37"/>
      <w:r w:rsidR="000D4AF9" w:rsidRPr="00B25FB3">
        <w:rPr>
          <w:szCs w:val="22"/>
        </w:rPr>
        <w:t>U</w:t>
      </w:r>
      <w:commentRangeEnd w:id="37"/>
      <w:r w:rsidR="0039496D">
        <w:rPr>
          <w:rStyle w:val="Kommentarzeichen"/>
        </w:rPr>
        <w:commentReference w:id="37"/>
      </w:r>
      <w:ins w:id="38" w:author="Autor">
        <w:r w:rsidR="00D82C10">
          <w:rPr>
            <w:szCs w:val="22"/>
          </w:rPr>
          <w:t xml:space="preserve"> (</w:t>
        </w:r>
        <w:r w:rsidR="001873C5">
          <w:rPr>
            <w:szCs w:val="22"/>
          </w:rPr>
          <w:t>Nintendo, 2017)</w:t>
        </w:r>
      </w:ins>
      <w:r w:rsidR="000D4AF9" w:rsidRPr="00B25FB3">
        <w:rPr>
          <w:szCs w:val="22"/>
        </w:rPr>
        <w:t>) und Controller werden mit multisensorischem Feedback ausgestattet (Cavazza &amp; Young, 2016</w:t>
      </w:r>
      <w:r w:rsidR="00B25FB3" w:rsidRPr="00B25FB3">
        <w:rPr>
          <w:szCs w:val="22"/>
        </w:rPr>
        <w:t xml:space="preserve">). </w:t>
      </w:r>
      <w:r w:rsidR="00695558">
        <w:rPr>
          <w:szCs w:val="22"/>
        </w:rPr>
        <w:t>Mit der Veröffentlichung</w:t>
      </w:r>
      <w:r w:rsidR="00B25FB3">
        <w:rPr>
          <w:szCs w:val="22"/>
        </w:rPr>
        <w:t xml:space="preserve"> der Nintendo Wii-Konsole </w:t>
      </w:r>
      <w:r w:rsidR="00695558">
        <w:rPr>
          <w:szCs w:val="22"/>
        </w:rPr>
        <w:t xml:space="preserve">wurde es dem Spieler </w:t>
      </w:r>
      <w:r w:rsidR="00B25FB3">
        <w:rPr>
          <w:szCs w:val="22"/>
        </w:rPr>
        <w:t xml:space="preserve">ermöglicht, seine Bewegungen direkt in das Spiel zu </w:t>
      </w:r>
      <w:r w:rsidR="00695558">
        <w:rPr>
          <w:szCs w:val="22"/>
        </w:rPr>
        <w:t>übertragen. Diese Neuerung stand</w:t>
      </w:r>
      <w:r w:rsidR="00B25FB3">
        <w:rPr>
          <w:szCs w:val="22"/>
        </w:rPr>
        <w:t xml:space="preserve"> im Gegensatz zu den </w:t>
      </w:r>
      <w:r w:rsidR="00CF136A">
        <w:rPr>
          <w:szCs w:val="22"/>
        </w:rPr>
        <w:t xml:space="preserve">immer noch </w:t>
      </w:r>
      <w:r w:rsidR="00B25FB3">
        <w:rPr>
          <w:szCs w:val="22"/>
        </w:rPr>
        <w:t>bewährten Methoden wie Maus und Keyboard, bei denen der Aufwand, den die Spieler betreiben müssen, überschaubar ist (</w:t>
      </w:r>
      <w:r w:rsidR="00B25FB3">
        <w:t xml:space="preserve">Mueller, Agamanolis, Picard, </w:t>
      </w:r>
      <w:commentRangeStart w:id="39"/>
      <w:r w:rsidR="00B25FB3">
        <w:t>2003</w:t>
      </w:r>
      <w:commentRangeEnd w:id="39"/>
      <w:r w:rsidR="0039496D">
        <w:rPr>
          <w:rStyle w:val="Kommentarzeichen"/>
        </w:rPr>
        <w:commentReference w:id="39"/>
      </w:r>
      <w:r w:rsidR="00B25FB3">
        <w:t xml:space="preserve">). </w:t>
      </w:r>
    </w:p>
    <w:p w14:paraId="77C3857C" w14:textId="29F9D8E1" w:rsidR="00AE2F5C" w:rsidRDefault="00CF136A" w:rsidP="00CF136A">
      <w:pPr>
        <w:pStyle w:val="Folgeabsatz"/>
      </w:pPr>
      <w:r>
        <w:t xml:space="preserve">Exertion (engl.: Anstrengung) Games sind </w:t>
      </w:r>
      <w:r w:rsidR="00B25FB3">
        <w:t>Spiele</w:t>
      </w:r>
      <w:r>
        <w:t>,</w:t>
      </w:r>
      <w:r w:rsidR="00B25FB3">
        <w:t xml:space="preserve"> die körperlichen Aufwand erfordern. </w:t>
      </w:r>
      <w:r w:rsidR="00561EB4">
        <w:t xml:space="preserve">Wie Müller &amp; </w:t>
      </w:r>
      <w:commentRangeStart w:id="40"/>
      <w:r w:rsidR="00561EB4">
        <w:t>M</w:t>
      </w:r>
      <w:r w:rsidR="0039496D">
        <w:t>a</w:t>
      </w:r>
      <w:r w:rsidR="00561EB4">
        <w:t xml:space="preserve">ndryk </w:t>
      </w:r>
      <w:commentRangeEnd w:id="40"/>
      <w:r w:rsidR="0039496D">
        <w:rPr>
          <w:rStyle w:val="Kommentarzeichen"/>
        </w:rPr>
        <w:commentReference w:id="40"/>
      </w:r>
      <w:r w:rsidR="00561EB4">
        <w:t>(2016) beschreiben, soll bei manchen Auspräg</w:t>
      </w:r>
      <w:r>
        <w:t>ungen dieser Art von Spiel der E</w:t>
      </w:r>
      <w:r w:rsidR="00561EB4">
        <w:t xml:space="preserve">xertion-Faktor, also mehr die Anstrengung als das Spiel an sich im Vordergrund stehen, bei anderen soll mit Hilfe der körperlichen Arbeit der Spielspaß erhöht werden. </w:t>
      </w:r>
      <w:r>
        <w:t>Bei heutigen Trackingmöglichkeiten wie</w:t>
      </w:r>
      <w:r w:rsidR="00731355">
        <w:t xml:space="preserve"> der</w:t>
      </w:r>
      <w:r w:rsidR="00561EB4">
        <w:t xml:space="preserve"> </w:t>
      </w:r>
      <w:r w:rsidR="00731355">
        <w:t>Microsoft</w:t>
      </w:r>
      <w:r w:rsidR="00561EB4">
        <w:t xml:space="preserve"> Kinect, Nintendo Wii oder Playstation Move </w:t>
      </w:r>
      <w:r w:rsidR="00731355">
        <w:t xml:space="preserve">werden hierbei verschiedene Techniken angewandt, um den Spieler zu </w:t>
      </w:r>
      <w:r>
        <w:t>erfassen</w:t>
      </w:r>
      <w:r w:rsidR="00731355">
        <w:t xml:space="preserve"> und ihm zu ermöglichen, durch Bewegungen das Spiel bzw. seinen Avatar zu steuern. Hier liegt der Fokus meist auf der Verbesserung der Spielerfahrung, wohingegen Produkte wie die Nike+-App den Spieler bzw. Läufer mehr dazu anhalten </w:t>
      </w:r>
      <w:r w:rsidR="00731355">
        <w:lastRenderedPageBreak/>
        <w:t xml:space="preserve">soll, weiterhin Sport zu treiben, seine Daten hochzuladen, und sich mit anderen Spielern </w:t>
      </w:r>
      <w:r>
        <w:t xml:space="preserve">zu </w:t>
      </w:r>
      <w:r w:rsidR="00731355">
        <w:t>vergleichen (</w:t>
      </w:r>
      <w:commentRangeStart w:id="41"/>
      <w:commentRangeStart w:id="42"/>
      <w:r w:rsidR="00731355">
        <w:t>Apple</w:t>
      </w:r>
      <w:commentRangeEnd w:id="41"/>
      <w:r w:rsidR="0039496D">
        <w:rPr>
          <w:rStyle w:val="Kommentarzeichen"/>
        </w:rPr>
        <w:commentReference w:id="41"/>
      </w:r>
      <w:commentRangeEnd w:id="42"/>
      <w:r w:rsidR="00E56FB5">
        <w:rPr>
          <w:rStyle w:val="Kommentarzeichen"/>
        </w:rPr>
        <w:commentReference w:id="42"/>
      </w:r>
      <w:r w:rsidR="00731355">
        <w:t xml:space="preserve">, 2016). </w:t>
      </w:r>
    </w:p>
    <w:p w14:paraId="1FE9D48D" w14:textId="61D1962B" w:rsidR="00CE6B6E" w:rsidRPr="00EA29EB" w:rsidRDefault="00820441" w:rsidP="00AE2F5C">
      <w:pPr>
        <w:pStyle w:val="Folgeabsatz"/>
        <w:ind w:firstLine="708"/>
      </w:pPr>
      <w:r>
        <w:rPr>
          <w:lang w:val="en-US"/>
        </w:rPr>
        <w:t xml:space="preserve">Exertion Games, oder auch Exergames genannt, </w:t>
      </w:r>
      <w:r w:rsidR="001E05C0" w:rsidRPr="001E05C0">
        <w:rPr>
          <w:lang w:val="en-US"/>
        </w:rPr>
        <w:t xml:space="preserve">werden wie folgt definiert: </w:t>
      </w:r>
      <w:r w:rsidR="001E05C0">
        <w:rPr>
          <w:lang w:val="en-US"/>
        </w:rPr>
        <w:t>an exertion game [is]</w:t>
      </w:r>
      <w:r w:rsidR="001E05C0" w:rsidRPr="001E05C0">
        <w:rPr>
          <w:lang w:val="en-US"/>
        </w:rPr>
        <w:t xml:space="preserve"> a digital game that utilizes physical exertion interactions where the physical effort is a key, if not the dominant, determinant in reaching the game’s goal</w:t>
      </w:r>
      <w:r w:rsidR="0039496D">
        <w:rPr>
          <w:lang w:val="en-US"/>
        </w:rPr>
        <w:t xml:space="preserve"> (Müller &amp; Ma</w:t>
      </w:r>
      <w:r w:rsidR="001E05C0">
        <w:rPr>
          <w:lang w:val="en-US"/>
        </w:rPr>
        <w:t>ndryk, 2016)</w:t>
      </w:r>
      <w:r w:rsidR="001E05C0" w:rsidRPr="001E05C0">
        <w:rPr>
          <w:lang w:val="en-US"/>
        </w:rPr>
        <w:t>.</w:t>
      </w:r>
      <w:r w:rsidR="001E05C0">
        <w:rPr>
          <w:lang w:val="en-US"/>
        </w:rPr>
        <w:t xml:space="preserve"> </w:t>
      </w:r>
      <w:r w:rsidR="001E05C0" w:rsidRPr="001E05C0">
        <w:t>Hier findet ein Wechsel von feinmotorischen Bewegungen (Maus) hin zu grobmotorischen Bewegungen (</w:t>
      </w:r>
      <w:r w:rsidR="001E05C0">
        <w:t xml:space="preserve">Hand- und Fußbewegungen) statt. </w:t>
      </w:r>
      <w:r w:rsidR="00CF136A">
        <w:t>Zusätzlich muss an dieser Stelle erwähnt werden, dass die Bewegungen des Spielers Einfluss auf das Spiel haben und diese notwendig sind um das Ziel des Spiels zu erreichen. Anders als bei Sinclair (2007), bei dem d</w:t>
      </w:r>
      <w:r>
        <w:t xml:space="preserve">as Spielen eines Spiels </w:t>
      </w:r>
      <w:r w:rsidR="00491830">
        <w:t>währ</w:t>
      </w:r>
      <w:r>
        <w:t>e</w:t>
      </w:r>
      <w:r w:rsidR="00491830">
        <w:t>n</w:t>
      </w:r>
      <w:r>
        <w:t xml:space="preserve">d man auf dem Laufband läuft </w:t>
      </w:r>
      <w:r w:rsidR="00CF136A">
        <w:t xml:space="preserve">ebenfalls </w:t>
      </w:r>
      <w:r>
        <w:t>als Exertion Game bezeichnet</w:t>
      </w:r>
      <w:r w:rsidR="00CF136A">
        <w:t xml:space="preserve"> wird</w:t>
      </w:r>
      <w:r>
        <w:t xml:space="preserve">. </w:t>
      </w:r>
      <w:r w:rsidR="00870213">
        <w:t>Eine zusätzliche Definition stammt</w:t>
      </w:r>
      <w:r w:rsidR="00491830">
        <w:t xml:space="preserve"> von Oh und Yang (2010), die Exergame</w:t>
      </w:r>
      <w:r w:rsidR="00BB059E">
        <w:t>s als Spiele bezeichnen, die</w:t>
      </w:r>
      <w:r w:rsidR="00491830">
        <w:t xml:space="preserve"> physische Aktivität</w:t>
      </w:r>
      <w:r w:rsidR="00BB059E">
        <w:t>en des Spieler</w:t>
      </w:r>
      <w:r w:rsidR="00695558">
        <w:t>s</w:t>
      </w:r>
      <w:r w:rsidR="00BB059E">
        <w:t>, die über das Sitzen hinausgehen, fördern, und vor allem Kraft, Balanc</w:t>
      </w:r>
      <w:r w:rsidR="00870213">
        <w:t>e und Flexibiltät beanspruchen.</w:t>
      </w:r>
      <w:r w:rsidR="00491830">
        <w:t xml:space="preserve"> </w:t>
      </w:r>
      <w:r w:rsidR="00870213">
        <w:t xml:space="preserve">Bei Bogost (2005) sind es Spiele, die </w:t>
      </w:r>
      <w:r w:rsidR="00B32511">
        <w:t>Spielen und Übung vereinen und physikalische Eingabegeräte benötigen oder nach Mears und Hansen (2009)</w:t>
      </w:r>
      <w:r w:rsidR="00CE6B6E">
        <w:t xml:space="preserve"> Spiele</w:t>
      </w:r>
      <w:r w:rsidR="00B32511">
        <w:t>, die durch Interaktivität die physische Betätigung steigern.</w:t>
      </w:r>
      <w:r w:rsidR="00961466">
        <w:t xml:space="preserve"> Zu erwähnen sind hier noch Silva und El Saddik (2011), die argumentieren, dass man bei der Kategorisierung von Spielen darauf achten sollte, ob der Fokus des Spiels auf der körperlichen Belastung oder dem Gameplay liegt. </w:t>
      </w:r>
      <w:r w:rsidR="00D15CFE">
        <w:t xml:space="preserve">Es kann somit festgehalten werden, dass </w:t>
      </w:r>
      <w:r w:rsidR="00C03091">
        <w:t>alle Definitionen die physische Belastung als Grundvoraussetzung sehen um ein Spiel als Exertion Game einordnen zu können.</w:t>
      </w:r>
    </w:p>
    <w:p w14:paraId="5EA499FE" w14:textId="68054465" w:rsidR="00EA29EB" w:rsidRDefault="00AE1489" w:rsidP="00411E8B">
      <w:pPr>
        <w:pStyle w:val="Folgeabsatz"/>
      </w:pPr>
      <w:r>
        <w:t>Daher ist es für</w:t>
      </w:r>
      <w:r w:rsidR="00EA29EB">
        <w:t xml:space="preserve"> Exertion Games wichtig zu verstehen, welche Rolle der Körper </w:t>
      </w:r>
      <w:r w:rsidR="0039496D">
        <w:t xml:space="preserve">des Spielers </w:t>
      </w:r>
      <w:r w:rsidR="00EA29EB">
        <w:t xml:space="preserve">bei </w:t>
      </w:r>
      <w:r w:rsidR="0039496D">
        <w:t xml:space="preserve">der Interaktionsgestaltung </w:t>
      </w:r>
      <w:r w:rsidR="00EA29EB">
        <w:t xml:space="preserve">spielt (Müller et al., 2011). Hierzu wird ein Modell mit </w:t>
      </w:r>
      <w:r>
        <w:t xml:space="preserve">den folgenden vier </w:t>
      </w:r>
      <w:commentRangeStart w:id="43"/>
      <w:r>
        <w:t>Kernpunkten</w:t>
      </w:r>
      <w:r w:rsidR="00EA29EB">
        <w:t xml:space="preserve"> </w:t>
      </w:r>
      <w:commentRangeEnd w:id="43"/>
      <w:r>
        <w:rPr>
          <w:rStyle w:val="Kommentarzeichen"/>
        </w:rPr>
        <w:commentReference w:id="43"/>
      </w:r>
      <w:r w:rsidR="00EA29EB">
        <w:t>(engl.: four lens view) (Jacob et. Al, 2007, 2008) vorgeschlagen</w:t>
      </w:r>
      <w:r w:rsidR="0039496D">
        <w:t>:</w:t>
      </w:r>
      <w:r w:rsidR="002D645D">
        <w:t xml:space="preserve"> </w:t>
      </w:r>
      <w:r>
        <w:t xml:space="preserve">Der erste Punkt </w:t>
      </w:r>
      <w:r w:rsidR="002D645D">
        <w:t xml:space="preserve">ist der reagierende Körper (engl.: responding body). Hier richtet sich der Blick auf die Reaktionen des Körpers bei Belastung, wie beispielsweise erhöhter Herzschlag, Schweiß oder schweres Atmen. </w:t>
      </w:r>
      <w:r>
        <w:t xml:space="preserve">Ferner soll darauf aufbauend auch der </w:t>
      </w:r>
      <w:r w:rsidR="002D645D">
        <w:t>bewegend</w:t>
      </w:r>
      <w:r>
        <w:t>en Körper (engl.: moving body) beobachtet werden</w:t>
      </w:r>
      <w:r w:rsidR="002D645D">
        <w:t xml:space="preserve">, </w:t>
      </w:r>
      <w:commentRangeStart w:id="44"/>
      <w:r>
        <w:t>der</w:t>
      </w:r>
      <w:commentRangeEnd w:id="44"/>
      <w:r>
        <w:rPr>
          <w:rStyle w:val="Kommentarzeichen"/>
        </w:rPr>
        <w:commentReference w:id="44"/>
      </w:r>
      <w:r>
        <w:t xml:space="preserve"> </w:t>
      </w:r>
      <w:r w:rsidR="002D645D">
        <w:t xml:space="preserve">Bewegungen der Körper vollzieht. Der fühlende Körper (engl.: sensing body), also </w:t>
      </w:r>
      <w:r>
        <w:t>der dritte Punkt</w:t>
      </w:r>
      <w:r w:rsidR="002D645D">
        <w:t xml:space="preserve">, beschreibt wie der Körper seine Umwelt wahrnimmt. Hier gibt es Unterschiede </w:t>
      </w:r>
      <w:r w:rsidR="001043C3">
        <w:t>wie z.B. ein Spiel in einem Stadion im Vergleich zu einem Spiel im Park. D</w:t>
      </w:r>
      <w:r>
        <w:t>er</w:t>
      </w:r>
      <w:r w:rsidR="001043C3">
        <w:t xml:space="preserve"> vierte und letzte </w:t>
      </w:r>
      <w:r>
        <w:t xml:space="preserve">Punkt (engl.: relating body) </w:t>
      </w:r>
      <w:r w:rsidR="001043C3">
        <w:t xml:space="preserve">betrachtet die Art und Weise wie sich Körper und </w:t>
      </w:r>
      <w:r w:rsidR="001043C3">
        <w:lastRenderedPageBreak/>
        <w:t>Menschen zueinander verhalten</w:t>
      </w:r>
      <w:r>
        <w:t>. Dabei umfasst die Interaktion nicht nur die direkten Mitspieler, sondern auch andere Akteuere, wie beispielsweise die Zuschauer, etc.</w:t>
      </w:r>
      <w:r w:rsidR="001043C3">
        <w:t xml:space="preserve"> </w:t>
      </w:r>
    </w:p>
    <w:p w14:paraId="14C45A1B" w14:textId="694C8707" w:rsidR="00DC2915" w:rsidRDefault="006C582D" w:rsidP="00411E8B">
      <w:pPr>
        <w:pStyle w:val="Folgeabsatz"/>
      </w:pPr>
      <w:r>
        <w:t xml:space="preserve">Exertion Games erfordern körperliche und geistige Anstrengung. Dies führt </w:t>
      </w:r>
      <w:r w:rsidR="00AE1489">
        <w:t xml:space="preserve">je nach Umfang des Spiels </w:t>
      </w:r>
      <w:r>
        <w:t>unausweichlich zu einer Ermüdung der Spieler</w:t>
      </w:r>
      <w:r w:rsidR="00AE1489">
        <w:t xml:space="preserve">, wie </w:t>
      </w:r>
      <w:r w:rsidR="00A5130A">
        <w:t>Sheinin und Gutwin (2014)</w:t>
      </w:r>
      <w:r w:rsidR="00AE1489">
        <w:t xml:space="preserve"> in Ihren Projekten genauer definieren: </w:t>
      </w:r>
      <w:r w:rsidR="00D84129">
        <w:t>Sie untersuchten die Auswirkungen physikalischer Kontrollelemente auf das Gameplay. Hierzu wurde zum einen ein Laufspiel entwickelt, bei dem sich der Spieler durch schnelles Betätigen zweier Tasten fortbewegt.</w:t>
      </w:r>
      <w:r w:rsidR="00DC2915">
        <w:t xml:space="preserve"> Zum anderen entwickelte man ein 2D-Handballspiel, welches durch impulsbasierte Controls gesteuert wurde. Man konnte beobachten, dass physical controls eine Entw</w:t>
      </w:r>
      <w:r w:rsidR="00AE1489">
        <w:t xml:space="preserve">icklung der Expertise erlaubten. Diese Effekte wurden vor allen bei der zweiten Evaluation deutlich, da diese über einen Zeitraum von mehreren Wochen durchgeführt </w:t>
      </w:r>
      <w:commentRangeStart w:id="45"/>
      <w:r w:rsidR="00AE1489">
        <w:t>wurden</w:t>
      </w:r>
      <w:commentRangeEnd w:id="45"/>
      <w:r w:rsidR="00AE1489">
        <w:rPr>
          <w:rStyle w:val="Kommentarzeichen"/>
        </w:rPr>
        <w:commentReference w:id="45"/>
      </w:r>
      <w:r w:rsidR="00DC2915">
        <w:t xml:space="preserve">. Zudem war zu erkennen, dass die Ermüdung in beiden Studien ein großer Faktor für den Spielausgang bzw. die Strategie der Teams und Spieler war. </w:t>
      </w:r>
      <w:r w:rsidR="0071771C">
        <w:t xml:space="preserve">Somit konnte neben dem körperlichen Trainingseffekt, auch der Einfluss von Ermüdung nachgewiesen werden, auch wenn dies hier nur in kleinem Maßstab zu beobachten war. </w:t>
      </w:r>
    </w:p>
    <w:p w14:paraId="2FCBA376" w14:textId="24876118" w:rsidR="0091428F" w:rsidRDefault="003174BA" w:rsidP="004608D2">
      <w:pPr>
        <w:pStyle w:val="Folgeabsatz"/>
        <w:rPr>
          <w:ins w:id="46" w:author="Autor"/>
        </w:rPr>
      </w:pPr>
      <w:r>
        <w:t xml:space="preserve">Weitere Beispiele für Exergames sind </w:t>
      </w:r>
      <w:r w:rsidRPr="003174BA">
        <w:rPr>
          <w:i/>
        </w:rPr>
        <w:t>„</w:t>
      </w:r>
      <w:r w:rsidR="00695558" w:rsidRPr="003174BA">
        <w:rPr>
          <w:i/>
        </w:rPr>
        <w:t>Shadow Shooter</w:t>
      </w:r>
      <w:r w:rsidRPr="003174BA">
        <w:rPr>
          <w:i/>
        </w:rPr>
        <w:t>“</w:t>
      </w:r>
      <w:r w:rsidR="00695558" w:rsidRPr="00695558">
        <w:t xml:space="preserve"> (Yasumoto &amp; Masasuke, 2015)</w:t>
      </w:r>
      <w:r>
        <w:t xml:space="preserve">, </w:t>
      </w:r>
      <w:del w:id="47" w:author="Autor">
        <w:r w:rsidDel="00183919">
          <w:delText>welches</w:delText>
        </w:r>
        <w:r w:rsidR="00695558" w:rsidRPr="00695558" w:rsidDel="00183919">
          <w:delText xml:space="preserve"> </w:delText>
        </w:r>
      </w:del>
      <w:ins w:id="48" w:author="Autor">
        <w:r w:rsidR="00183919">
          <w:t>das</w:t>
        </w:r>
        <w:r w:rsidR="00183919" w:rsidRPr="00695558">
          <w:t xml:space="preserve"> </w:t>
        </w:r>
      </w:ins>
      <w:r w:rsidR="00695558" w:rsidRPr="00695558">
        <w:t>einen Bogen</w:t>
      </w:r>
      <w:r>
        <w:t xml:space="preserve"> nutzt, um mit virtuellen Pfeilen a</w:t>
      </w:r>
      <w:r w:rsidR="00695558">
        <w:t xml:space="preserve">uf Gegner </w:t>
      </w:r>
      <w:r>
        <w:t>zu schießen,</w:t>
      </w:r>
      <w:r w:rsidR="00695558">
        <w:t xml:space="preserve"> </w:t>
      </w:r>
      <w:r>
        <w:t xml:space="preserve">die </w:t>
      </w:r>
      <w:r w:rsidR="00695558">
        <w:t xml:space="preserve">Jogging-App </w:t>
      </w:r>
      <w:r w:rsidR="00695558">
        <w:rPr>
          <w:i/>
        </w:rPr>
        <w:t xml:space="preserve">„Zombies, Run!“ </w:t>
      </w:r>
      <w:r w:rsidR="00695558">
        <w:t>(Witkowski, 2013)</w:t>
      </w:r>
      <w:r>
        <w:t xml:space="preserve">, bei der der </w:t>
      </w:r>
      <w:r w:rsidR="00695558">
        <w:t>Läufer vor</w:t>
      </w:r>
      <w:r w:rsidR="007E1590">
        <w:t xml:space="preserve"> Zombies flüchten</w:t>
      </w:r>
      <w:r>
        <w:t xml:space="preserve"> muss</w:t>
      </w:r>
      <w:r w:rsidR="007E1590">
        <w:t xml:space="preserve">, </w:t>
      </w:r>
      <w:del w:id="49" w:author="Autor">
        <w:r w:rsidR="007E1590" w:rsidDel="00183919">
          <w:delText xml:space="preserve">welche </w:delText>
        </w:r>
      </w:del>
      <w:r w:rsidR="00183919">
        <w:t xml:space="preserve">die </w:t>
      </w:r>
      <w:r w:rsidR="007E1590">
        <w:t xml:space="preserve">in Intervallen </w:t>
      </w:r>
      <w:r>
        <w:t>auftreten oder wie das von</w:t>
      </w:r>
      <w:r w:rsidR="007E1590">
        <w:t xml:space="preserve"> Hong et. al (2017) entwickelt</w:t>
      </w:r>
      <w:r>
        <w:t>e</w:t>
      </w:r>
      <w:r w:rsidR="007E1590">
        <w:t xml:space="preserve"> Virtual-Reality-Spiel, bei dem der Spieler mit einem angepassten Wakeboard </w:t>
      </w:r>
      <w:commentRangeStart w:id="50"/>
      <w:commentRangeStart w:id="51"/>
      <w:r w:rsidR="007E1590">
        <w:t>interagiert</w:t>
      </w:r>
      <w:commentRangeEnd w:id="50"/>
      <w:r w:rsidR="00AE1489">
        <w:rPr>
          <w:rStyle w:val="Kommentarzeichen"/>
        </w:rPr>
        <w:commentReference w:id="50"/>
      </w:r>
      <w:commentRangeEnd w:id="51"/>
      <w:r w:rsidR="004339E9">
        <w:rPr>
          <w:rStyle w:val="Kommentarzeichen"/>
        </w:rPr>
        <w:commentReference w:id="51"/>
      </w:r>
      <w:r w:rsidR="007E1590">
        <w:t xml:space="preserve">. </w:t>
      </w:r>
    </w:p>
    <w:p w14:paraId="78A48991" w14:textId="7DB7778F" w:rsidR="00183919" w:rsidRDefault="00F67428" w:rsidP="004608D2">
      <w:pPr>
        <w:pStyle w:val="Folgeabsatz"/>
      </w:pPr>
      <w:ins w:id="52" w:author="Autor">
        <w:r>
          <w:t>Neben körperlicher Betätigung können Spiele noch einen anderen Bereich neben purem Entertainment abdecken, nämlich den des Lernens. Dem Spieler kann durch eine passende Storyline oder spezielle Aufgaben spielerisch Wissen und Fähigkeiten vermittelt werden. Diese „Serious Games“ müssen jedoch den Spagat zwischen Wissensvermittlung und Unterhaltung schaffen,</w:t>
        </w:r>
        <w:r w:rsidR="00F05004">
          <w:t xml:space="preserve"> um den Ansprüchen von beiden Seiten zu genügen. Näheres hierzu wird im folgenden Punkt erläutert.</w:t>
        </w:r>
      </w:ins>
    </w:p>
    <w:p w14:paraId="3366614A" w14:textId="77777777" w:rsidR="004608D2" w:rsidRPr="00695558" w:rsidRDefault="004608D2" w:rsidP="004608D2">
      <w:pPr>
        <w:pStyle w:val="Folgeabsatz"/>
      </w:pPr>
    </w:p>
    <w:p w14:paraId="6E4F6F68" w14:textId="4F3806B6" w:rsidR="004608D2" w:rsidRPr="004608D2" w:rsidRDefault="003174BA" w:rsidP="004608D2">
      <w:pPr>
        <w:pStyle w:val="berschrift4"/>
      </w:pPr>
      <w:r>
        <w:t xml:space="preserve">Serious </w:t>
      </w:r>
      <w:commentRangeStart w:id="53"/>
      <w:commentRangeStart w:id="54"/>
      <w:r>
        <w:t>Games</w:t>
      </w:r>
      <w:commentRangeEnd w:id="53"/>
      <w:r w:rsidR="00AE1489">
        <w:rPr>
          <w:rStyle w:val="Kommentarzeichen"/>
          <w:rFonts w:ascii="Palatino Linotype" w:eastAsia="Times New Roman" w:hAnsi="Palatino Linotype" w:cs="Times New Roman"/>
          <w:b w:val="0"/>
          <w:bCs w:val="0"/>
          <w:i w:val="0"/>
          <w:iCs w:val="0"/>
        </w:rPr>
        <w:commentReference w:id="53"/>
      </w:r>
      <w:commentRangeEnd w:id="54"/>
      <w:r w:rsidR="00183919">
        <w:rPr>
          <w:rStyle w:val="Kommentarzeichen"/>
          <w:rFonts w:ascii="Palatino Linotype" w:eastAsia="Times New Roman" w:hAnsi="Palatino Linotype" w:cs="Times New Roman"/>
          <w:b w:val="0"/>
          <w:bCs w:val="0"/>
          <w:i w:val="0"/>
          <w:iCs w:val="0"/>
        </w:rPr>
        <w:commentReference w:id="54"/>
      </w:r>
    </w:p>
    <w:p w14:paraId="0830AD8A" w14:textId="59803370" w:rsidR="00BD1F29" w:rsidRDefault="007E3B2A" w:rsidP="008A2EF2">
      <w:pPr>
        <w:pStyle w:val="Folgeabsatz"/>
        <w:ind w:firstLine="0"/>
      </w:pPr>
      <w:r>
        <w:t xml:space="preserve">Wie Mildner &amp; Müller (2016) beschreiben, unterscheiden sich </w:t>
      </w:r>
      <w:r w:rsidR="008A2EF2">
        <w:t xml:space="preserve">Serious Games in zwei Bereichen des Designprozesses von „herkömmlichen“ Spielen. Erstens werden beim Design Domänenexperten herangezogen, die dafür zuständig sind, </w:t>
      </w:r>
      <w:commentRangeStart w:id="55"/>
      <w:r w:rsidR="008A2EF2">
        <w:t xml:space="preserve">Fachwissen </w:t>
      </w:r>
      <w:commentRangeEnd w:id="55"/>
      <w:r w:rsidR="00AE1489">
        <w:rPr>
          <w:rStyle w:val="Kommentarzeichen"/>
        </w:rPr>
        <w:commentReference w:id="55"/>
      </w:r>
      <w:r w:rsidR="008A2EF2">
        <w:t xml:space="preserve">zum ernsten Teil des Spiels bereitzustellen. </w:t>
      </w:r>
      <w:r w:rsidR="001D1109">
        <w:t>Sie sind zuständig</w:t>
      </w:r>
      <w:r w:rsidR="00822963">
        <w:t xml:space="preserve"> für die Bildungsinhalte des Spiels </w:t>
      </w:r>
      <w:r w:rsidR="00822963">
        <w:lastRenderedPageBreak/>
        <w:t xml:space="preserve">und deren Richtigkeit. Sie wirken ausschlaggebend im Designprozess mit und arbeiten eng mit den Game Designern zusammen, die zusätzlich noch zu einem gewissen Teil im Game Development involviert sind (Abb. 1). </w:t>
      </w:r>
      <w:r w:rsidR="00BD1F29">
        <w:t xml:space="preserve">Prensky (2007) beschreibt die Verknüpfung von Lerninhalten mit dem Spiel als Kunst. Denn ohne eine gelungene Einarbeitung der Inhalte, dient das Spiel entweder nur zur Unterhaltung oder nur zu Lernzwecken, nicht aber </w:t>
      </w:r>
      <w:r w:rsidR="00636152">
        <w:t xml:space="preserve">zum eigentlichen Zweck des lernunterstützenden Spielens. </w:t>
      </w:r>
    </w:p>
    <w:p w14:paraId="36FE446F" w14:textId="3665E3DB" w:rsidR="00190AA6" w:rsidRDefault="008A2EF2" w:rsidP="00190AA6">
      <w:pPr>
        <w:pStyle w:val="Folgeabsatz"/>
      </w:pPr>
      <w:r>
        <w:t>Zweitens haben Serious Games</w:t>
      </w:r>
      <w:r w:rsidR="00E73E34">
        <w:t xml:space="preserve"> neben dem Spielspaß, der als Motivation dient, noch eine zweite Komp</w:t>
      </w:r>
      <w:r w:rsidR="00E70DEA">
        <w:t>o</w:t>
      </w:r>
      <w:r w:rsidR="00E73E34">
        <w:t>nente, nämlich</w:t>
      </w:r>
      <w:r>
        <w:t xml:space="preserve"> den Auftrag, </w:t>
      </w:r>
      <w:r w:rsidR="00E73E34">
        <w:t>eine Botschaft zu übermitteln bzw. ein (real-life) Ziel zu erreichen. Zum Beispiel sind Lernspiele als Serious Games einzuordnen, da sie dabei helfen, den Lernenden nützliches Wissen zu vermitteln. Domänenexperten wären in diesem Fall z.B. Lehrer, die festlegen, was gelernt werden soll.</w:t>
      </w:r>
      <w:r w:rsidR="007E3B2A">
        <w:t xml:space="preserve"> Der Grund weshalb Serious Games eingesetzt werden, ist vor allem der, dass Spiele motivieren, sei es durch Awards oder durch das Bestreben nach der höchstmöglichen Platzierung in einer Rangliste. </w:t>
      </w:r>
      <w:r w:rsidR="00106D3B">
        <w:t>Dies kann dazu verwendet werden, um den Spielern ernstere Inhalte sp</w:t>
      </w:r>
      <w:r w:rsidR="00E920F1">
        <w:t>ielerisch vermitteln zu können.</w:t>
      </w:r>
    </w:p>
    <w:p w14:paraId="7328A4BA" w14:textId="77777777" w:rsidR="00822963" w:rsidRDefault="00822963" w:rsidP="00D16D56">
      <w:pPr>
        <w:pStyle w:val="Folgeabsatz"/>
        <w:keepNext/>
        <w:ind w:firstLine="0"/>
        <w:jc w:val="center"/>
      </w:pPr>
      <w:commentRangeStart w:id="56"/>
      <w:r>
        <w:rPr>
          <w:noProof/>
        </w:rPr>
        <w:drawing>
          <wp:inline distT="0" distB="0" distL="0" distR="0" wp14:anchorId="01848C80" wp14:editId="5E263B54">
            <wp:extent cx="3732028" cy="128015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_Expert.PNG"/>
                    <pic:cNvPicPr/>
                  </pic:nvPicPr>
                  <pic:blipFill rotWithShape="1">
                    <a:blip r:embed="rId17">
                      <a:extLst>
                        <a:ext uri="{28A0092B-C50C-407E-A947-70E740481C1C}">
                          <a14:useLocalDpi xmlns:a14="http://schemas.microsoft.com/office/drawing/2010/main" val="0"/>
                        </a:ext>
                      </a:extLst>
                    </a:blip>
                    <a:srcRect l="-1" r="-17474"/>
                    <a:stretch/>
                  </pic:blipFill>
                  <pic:spPr bwMode="auto">
                    <a:xfrm>
                      <a:off x="0" y="0"/>
                      <a:ext cx="3788091" cy="1299388"/>
                    </a:xfrm>
                    <a:prstGeom prst="rect">
                      <a:avLst/>
                    </a:prstGeom>
                    <a:ln>
                      <a:noFill/>
                    </a:ln>
                    <a:extLst>
                      <a:ext uri="{53640926-AAD7-44D8-BBD7-CCE9431645EC}">
                        <a14:shadowObscured xmlns:a14="http://schemas.microsoft.com/office/drawing/2010/main"/>
                      </a:ext>
                    </a:extLst>
                  </pic:spPr>
                </pic:pic>
              </a:graphicData>
            </a:graphic>
          </wp:inline>
        </w:drawing>
      </w:r>
      <w:commentRangeEnd w:id="56"/>
      <w:r w:rsidR="00AE1489">
        <w:rPr>
          <w:rStyle w:val="Kommentarzeichen"/>
        </w:rPr>
        <w:commentReference w:id="56"/>
      </w:r>
    </w:p>
    <w:p w14:paraId="0EF219B9" w14:textId="2DF8D935" w:rsidR="00822963" w:rsidRDefault="00822963" w:rsidP="00822963">
      <w:pPr>
        <w:pStyle w:val="Beschriftung"/>
        <w:jc w:val="both"/>
      </w:pPr>
      <w:bookmarkStart w:id="57" w:name="_Toc500502837"/>
      <w:r>
        <w:t xml:space="preserve">Abbildung </w:t>
      </w:r>
      <w:fldSimple w:instr=" SEQ Abbildung \* ARABIC ">
        <w:r w:rsidR="005F1D32">
          <w:rPr>
            <w:noProof/>
          </w:rPr>
          <w:t>1</w:t>
        </w:r>
      </w:fldSimple>
      <w:r>
        <w:t>: Mitwirkung der Domain Experts bei der Spieleentwicklung</w:t>
      </w:r>
      <w:bookmarkEnd w:id="57"/>
    </w:p>
    <w:p w14:paraId="11E435FA" w14:textId="1C77714C" w:rsidR="00E920F1" w:rsidRPr="00E70DEA" w:rsidRDefault="00E920F1" w:rsidP="00E70DEA">
      <w:pPr>
        <w:pStyle w:val="Folgeabsatz"/>
      </w:pPr>
      <w:r w:rsidRPr="00E70DEA">
        <w:t>Unterschieden wird hierbei zusätzlich zwischen verschiedenen Motivationstypen, nämlich den äußerlichen (engl.: extrinsic) und den innerlichen (engl.: intrinsic)</w:t>
      </w:r>
      <w:r w:rsidR="00837FCF" w:rsidRPr="00E70DEA">
        <w:t xml:space="preserve"> (Lindebaum, 2009)</w:t>
      </w:r>
      <w:r w:rsidRPr="00E70DEA">
        <w:t xml:space="preserve">. </w:t>
      </w:r>
      <w:r w:rsidR="0093045A" w:rsidRPr="00E70DEA">
        <w:t xml:space="preserve">Die intrinsische Motivation sagt aus, dass man etwas tut, weil es inhärent interessant ist oder Spaß macht, wie z.B. Spielen. Der Unterschied zur extrinsischen Motivation liegt darin, dass diese durch äußere Einflüsse bestimmt wird und ein konkretes Ziel hat, wie beispielsweise Lernen um einen Test zu bestehen. </w:t>
      </w:r>
      <w:r w:rsidR="009A26C9" w:rsidRPr="00E70DEA">
        <w:t xml:space="preserve">Nachdem dieses Ziel erreicht wurde, sinkt die Motivation und die Aktivität wird zumeist eingestellt. </w:t>
      </w:r>
      <w:r w:rsidRPr="00E70DEA">
        <w:t>Habgood</w:t>
      </w:r>
      <w:r w:rsidR="007E57A8" w:rsidRPr="00E70DEA">
        <w:t xml:space="preserve"> und Ainsworth (2011) führten hierzu eine Studie durch, die zeigte, dass Kinder, die ein intrinsisch motivierendes Spiel spielten, ihre Leistung gegenüber der Kontrollgruppe mit extrinsisch motivierendem Spiel signifikant steigern konnten.</w:t>
      </w:r>
      <w:r w:rsidR="0012111C" w:rsidRPr="00E70DEA">
        <w:t xml:space="preserve"> Man konnte </w:t>
      </w:r>
      <w:r w:rsidR="00AE765D" w:rsidRPr="00E70DEA">
        <w:t>feststellen</w:t>
      </w:r>
      <w:r w:rsidR="0012111C" w:rsidRPr="00E70DEA">
        <w:t xml:space="preserve">, dass intrinsisch integrierte Spiele bildungstechnisch wertvoller sind als </w:t>
      </w:r>
      <w:r w:rsidR="0012111C" w:rsidRPr="00E70DEA">
        <w:lastRenderedPageBreak/>
        <w:t xml:space="preserve">Extrinsische, und, dass Letztere nicht dafür geeignet wären. </w:t>
      </w:r>
      <w:r w:rsidR="00AE765D" w:rsidRPr="00E70DEA">
        <w:t xml:space="preserve">Preist und Jones (2015) </w:t>
      </w:r>
      <w:r w:rsidR="00937539" w:rsidRPr="00E70DEA">
        <w:t xml:space="preserve">wollten widerlegen, dass sich extrinsisch-integrierte Spiele nicht für Bildungszwecke eignen und </w:t>
      </w:r>
      <w:r w:rsidR="00AE765D" w:rsidRPr="00E70DEA">
        <w:t>konnten Anzeichen dafür finden, dass unter bestimmten Bedingungen, d.h. Spieler können selbst bestimmten wann und wie lange bzw. ob sie spielen, Spiele im Free-to-play (F2P)-Modus als extrinsische Motivatoren einen positiven Einfluss auf die Lernleistung haben können.</w:t>
      </w:r>
      <w:r w:rsidR="00937539" w:rsidRPr="00E70DEA">
        <w:t xml:space="preserve"> Zudem zeigten sie mögliche Nachteile von intrinsisch-integrierten Spielen auf, wie z</w:t>
      </w:r>
      <w:r w:rsidR="00FD3A57" w:rsidRPr="00E70DEA">
        <w:t>.B. die Schwierigkeit Konzepte aus einem bestimmten Themenbereich spielerisch einzubinden und sich womöglich auf dem freien Markt durchzusetzen bis hin zu der Problematik, dass nicht nur Game Designer, sondern auch Experten zu diesem Thema vorhanden sein müssen um solch ein Spiel verwirklichen zu können.</w:t>
      </w:r>
    </w:p>
    <w:p w14:paraId="03E4BFDF" w14:textId="1CE9B2FB" w:rsidR="00C8248E" w:rsidRPr="00E70DEA" w:rsidRDefault="00E920F1" w:rsidP="00E70DEA">
      <w:pPr>
        <w:pStyle w:val="Folgeabsatz"/>
      </w:pPr>
      <w:commentRangeStart w:id="58"/>
      <w:r w:rsidRPr="00E70DEA">
        <w:rPr>
          <w:i/>
        </w:rPr>
        <w:t>Civilizatio</w:t>
      </w:r>
      <w:ins w:id="59" w:author="Autor">
        <w:r w:rsidR="0060254B">
          <w:rPr>
            <w:i/>
          </w:rPr>
          <w:t xml:space="preserve">n III </w:t>
        </w:r>
        <w:r w:rsidR="0060254B" w:rsidRPr="0060254B">
          <w:rPr>
            <w:rPrChange w:id="60" w:author="Autor">
              <w:rPr>
                <w:i/>
              </w:rPr>
            </w:rPrChange>
          </w:rPr>
          <w:t>(Firaxis Games, 2001)</w:t>
        </w:r>
      </w:ins>
      <w:del w:id="61" w:author="Autor">
        <w:r w:rsidRPr="00E70DEA" w:rsidDel="0060254B">
          <w:rPr>
            <w:i/>
          </w:rPr>
          <w:delText>n</w:delText>
        </w:r>
      </w:del>
      <w:r w:rsidRPr="00E70DEA">
        <w:t xml:space="preserve"> </w:t>
      </w:r>
      <w:commentRangeEnd w:id="58"/>
      <w:r w:rsidR="00623E61">
        <w:rPr>
          <w:rStyle w:val="Kommentarzeichen"/>
        </w:rPr>
        <w:commentReference w:id="58"/>
      </w:r>
      <w:r w:rsidRPr="00E70DEA">
        <w:t xml:space="preserve">und </w:t>
      </w:r>
      <w:r w:rsidRPr="00E70DEA">
        <w:rPr>
          <w:i/>
        </w:rPr>
        <w:t>Age of Empires</w:t>
      </w:r>
      <w:r w:rsidRPr="00E70DEA">
        <w:t xml:space="preserve"> </w:t>
      </w:r>
      <w:ins w:id="62" w:author="Autor">
        <w:r w:rsidR="0060254B">
          <w:t xml:space="preserve">(Microsoft Studios, 1999) </w:t>
        </w:r>
      </w:ins>
      <w:r w:rsidRPr="00E70DEA">
        <w:t>wurden demnach erfolgreich im Unterricht verwendet, um den Schülern Geschichte beizubringen (</w:t>
      </w:r>
      <w:r w:rsidR="00C8248E" w:rsidRPr="00E70DEA">
        <w:t xml:space="preserve">Squire &amp; Barab, 2004), wobei hier der Fokus der Schüler nicht </w:t>
      </w:r>
      <w:r w:rsidR="00494CB4">
        <w:t xml:space="preserve">einmal </w:t>
      </w:r>
      <w:r w:rsidR="00C8248E" w:rsidRPr="00E70DEA">
        <w:t xml:space="preserve">darauf lag für die nächste Unterrichtsstunde zu lernen, sondern Spaß zu haben. </w:t>
      </w:r>
      <w:r w:rsidR="00D16D56">
        <w:t>Auf diesem Weg können Schüler dazu angeregt werden, von sich selbst aus mehr über ein Thema lernen zu wollen, ohne s</w:t>
      </w:r>
      <w:r w:rsidR="00190AA6">
        <w:t>ie durch äußere Einflü</w:t>
      </w:r>
      <w:r w:rsidR="00D16D56">
        <w:t xml:space="preserve">sse dazu zwingen zu müssen. </w:t>
      </w:r>
    </w:p>
    <w:p w14:paraId="12E8D5A4" w14:textId="5ADFBA79" w:rsidR="008E7D87" w:rsidRDefault="00977FED" w:rsidP="00772F95">
      <w:pPr>
        <w:pStyle w:val="Folgeabsatz"/>
      </w:pPr>
      <w:r>
        <w:t xml:space="preserve">Serious Gaming wird jedoch nicht nur in Klassenzimmern genutzt, sondern findet auch in anderen Gebieten Anwendung. So entwickelte beispielsweise Demmel (2010) ein Spiel, das es dem Spieler mit Hilfe verschiedener Eingabegeräte ermöglichte, ein virtuelles Orchester zu dirigieren. Grund hierfür war das Ziel, Kindern klassische Musik in spielerischer Art und Weise näher zu bringen. </w:t>
      </w:r>
      <w:r w:rsidR="00772F95">
        <w:t xml:space="preserve">Das webbasierte Spiel </w:t>
      </w:r>
      <w:r w:rsidR="00772F95">
        <w:rPr>
          <w:i/>
        </w:rPr>
        <w:t xml:space="preserve">Code Hunt </w:t>
      </w:r>
      <w:r w:rsidR="00772F95">
        <w:t>(Tillmann, de Halleux, Xie &amp; Bishop, 2014) ist in verschiedene Level unterteilt, in denen der Spieler Codefragmente finden und lösen muss um zum Ziel zu gelangen. Es kann sowohl im Unterricht wie auch von erfahre</w:t>
      </w:r>
      <w:r w:rsidR="005525D4">
        <w:t>neren</w:t>
      </w:r>
      <w:r w:rsidR="00772F95">
        <w:t xml:space="preserve"> Programmierern, oder zur Evaluierung von Bewerbern verwendet </w:t>
      </w:r>
      <w:commentRangeStart w:id="63"/>
      <w:r w:rsidR="00772F95">
        <w:t>werden</w:t>
      </w:r>
      <w:commentRangeEnd w:id="63"/>
      <w:r w:rsidR="00623E61">
        <w:rPr>
          <w:rStyle w:val="Kommentarzeichen"/>
        </w:rPr>
        <w:commentReference w:id="63"/>
      </w:r>
      <w:r w:rsidR="00772F95">
        <w:t xml:space="preserve">. </w:t>
      </w:r>
    </w:p>
    <w:p w14:paraId="2A20EC9F" w14:textId="77777777" w:rsidR="00B64427" w:rsidRDefault="00B64427" w:rsidP="00772F95">
      <w:pPr>
        <w:pStyle w:val="Folgeabsatz"/>
      </w:pPr>
    </w:p>
    <w:p w14:paraId="4C2254D8" w14:textId="437BFF84" w:rsidR="00B64427" w:rsidRDefault="00B64427" w:rsidP="004608D2">
      <w:pPr>
        <w:pStyle w:val="berschrift3"/>
      </w:pPr>
      <w:bookmarkStart w:id="64" w:name="_Toc500502807"/>
      <w:r>
        <w:t>Edutainment für Sport und Gesundheit</w:t>
      </w:r>
      <w:bookmarkEnd w:id="64"/>
    </w:p>
    <w:p w14:paraId="22DF4AF3" w14:textId="77777777" w:rsidR="0013537E" w:rsidRDefault="00E01182" w:rsidP="00B64427">
      <w:pPr>
        <w:pStyle w:val="Folgeabsatz"/>
      </w:pPr>
      <w:commentRangeStart w:id="65"/>
      <w:r>
        <w:t xml:space="preserve">Serious Games </w:t>
      </w:r>
      <w:r w:rsidR="00F66EF8">
        <w:t>finden auch im Sport- und Gesundheitsbereich Anwendung</w:t>
      </w:r>
      <w:commentRangeEnd w:id="65"/>
      <w:r w:rsidR="00623E61">
        <w:rPr>
          <w:rStyle w:val="Kommentarzeichen"/>
        </w:rPr>
        <w:commentReference w:id="65"/>
      </w:r>
      <w:r w:rsidR="00F66EF8">
        <w:t xml:space="preserve">. Der Begriff </w:t>
      </w:r>
      <w:r w:rsidR="00F66EF8">
        <w:rPr>
          <w:i/>
        </w:rPr>
        <w:t xml:space="preserve">Edutainment </w:t>
      </w:r>
      <w:r w:rsidR="00F66EF8">
        <w:t xml:space="preserve">setzt sich aus den Wörtern </w:t>
      </w:r>
      <w:r w:rsidR="00F66EF8">
        <w:rPr>
          <w:i/>
        </w:rPr>
        <w:t>edu</w:t>
      </w:r>
      <w:r w:rsidR="00F66EF8">
        <w:t>cation und enter</w:t>
      </w:r>
      <w:r w:rsidR="00F66EF8">
        <w:rPr>
          <w:i/>
        </w:rPr>
        <w:t xml:space="preserve">tainment </w:t>
      </w:r>
      <w:r w:rsidR="00F66EF8">
        <w:t xml:space="preserve">zusammen und beschreibt wie auch der Begriff Serious Games Spiele bzw. Anwendungen zu Bildungs- </w:t>
      </w:r>
      <w:r w:rsidR="00F66EF8">
        <w:lastRenderedPageBreak/>
        <w:t xml:space="preserve">oder Übungszwecken mit spielerischer Komponente. </w:t>
      </w:r>
      <w:r w:rsidR="00807B30">
        <w:t xml:space="preserve">Speziell </w:t>
      </w:r>
      <w:r w:rsidR="0037741A">
        <w:t xml:space="preserve">hierfür eignen sich die Bereiche </w:t>
      </w:r>
      <w:r w:rsidR="00807B30">
        <w:t xml:space="preserve">Augmented und Virtual Reality </w:t>
      </w:r>
      <w:r w:rsidR="0037741A">
        <w:t xml:space="preserve">(Addis, 2005; Anikina &amp; Yakimenko, 2015). </w:t>
      </w:r>
    </w:p>
    <w:p w14:paraId="4C4F582A" w14:textId="666DFAB1" w:rsidR="00B64427" w:rsidRDefault="0013537E" w:rsidP="00B64427">
      <w:pPr>
        <w:pStyle w:val="Folgeabsatz"/>
      </w:pPr>
      <w:r>
        <w:t>Im Nachfolgenden wird sich auf d</w:t>
      </w:r>
      <w:r w:rsidR="0037741A">
        <w:t xml:space="preserve">as „Handbook of Digital Games and Entertainment Technologies“ </w:t>
      </w:r>
      <w:r>
        <w:t xml:space="preserve">berufen, welches ein Kapitel speziell zu diesem Thema enthält. </w:t>
      </w:r>
      <w:r w:rsidR="009C1CA6">
        <w:t>Wiemey</w:t>
      </w:r>
      <w:r w:rsidR="007C6820">
        <w:t>er</w:t>
      </w:r>
      <w:r w:rsidR="009C1CA6">
        <w:t xml:space="preserve"> et al. </w:t>
      </w:r>
      <w:commentRangeStart w:id="66"/>
      <w:r w:rsidR="009C1CA6">
        <w:t>(JAHRESZAHL VON HANDBOOK)</w:t>
      </w:r>
      <w:r>
        <w:t xml:space="preserve"> </w:t>
      </w:r>
      <w:commentRangeEnd w:id="66"/>
      <w:r w:rsidR="00623E61">
        <w:rPr>
          <w:rStyle w:val="Kommentarzeichen"/>
        </w:rPr>
        <w:commentReference w:id="66"/>
      </w:r>
      <w:r w:rsidR="0037741A">
        <w:t xml:space="preserve">definiert Sport als physische Aktivität, welche freiwillig ausgeführt wird, </w:t>
      </w:r>
      <w:r w:rsidR="007D34AA">
        <w:t xml:space="preserve">keinen Ertrag hat, von Regeln bestimmt wird sowie Wettbewerb, Leistung und Zufall beinhaltet. </w:t>
      </w:r>
      <w:r w:rsidR="00A87958">
        <w:t>Vertreter von sportlichen Aktivitäten sind Basketball, Gymnastik, Volleyball ode</w:t>
      </w:r>
      <w:r w:rsidR="007C6820">
        <w:t>r Hockey</w:t>
      </w:r>
      <w:r w:rsidR="00A87958">
        <w:t xml:space="preserve">. </w:t>
      </w:r>
      <w:r w:rsidR="00C56745">
        <w:t xml:space="preserve">Nach Göbel (2012, 2015) eröffnen die Serious Games - gerade in den Bereichen Sport und Gesundheit - neue Möglichkeiten. Es ergeben sich Vorteile gegenüber </w:t>
      </w:r>
      <w:r>
        <w:t xml:space="preserve">reinen Simulationen, indem unterhaltende, aktivierende und motivierende Elemente ergänzt werden (Dondlinger, 2007). Bavelier, Levi, Li, Dan und </w:t>
      </w:r>
      <w:r w:rsidRPr="0013537E">
        <w:t>Hensch</w:t>
      </w:r>
      <w:r>
        <w:t xml:space="preserve"> (2010) </w:t>
      </w:r>
      <w:r w:rsidR="00B94E06">
        <w:t xml:space="preserve">sowie Howard-Jones (2010) </w:t>
      </w:r>
      <w:r w:rsidR="006B3B91">
        <w:t xml:space="preserve">untersuchten </w:t>
      </w:r>
      <w:r w:rsidR="00583941">
        <w:t xml:space="preserve">die Plastizität, also die Verarbeitungsfähigkeit des Gehirns, </w:t>
      </w:r>
      <w:r w:rsidR="006B3B91">
        <w:t>und stellten fest, dass Spiele ein positiven Effekt auf diese haben und somit Lernen und Training unterstützen könnten.</w:t>
      </w:r>
      <w:r w:rsidR="00FC209E">
        <w:t xml:space="preserve"> Spitzer (2014) hingegen </w:t>
      </w:r>
      <w:r w:rsidR="005019FD">
        <w:t xml:space="preserve">argumentiert, dass die Lernfähigkeit durch oberflächliche Verarbeitung und erhöhte Ablenkung beeinträchtigt wird. </w:t>
      </w:r>
    </w:p>
    <w:p w14:paraId="24373763" w14:textId="494C737C" w:rsidR="007C6820" w:rsidRDefault="007C6820" w:rsidP="004608D2">
      <w:pPr>
        <w:pStyle w:val="berschrift4"/>
      </w:pPr>
      <w:r>
        <w:t>Sport</w:t>
      </w:r>
    </w:p>
    <w:p w14:paraId="5788B226" w14:textId="7252786B" w:rsidR="00D46C46" w:rsidRDefault="000D31C7" w:rsidP="00D46C46">
      <w:pPr>
        <w:pStyle w:val="Folgeabsatz"/>
      </w:pPr>
      <w:commentRangeStart w:id="67"/>
      <w:r>
        <w:t xml:space="preserve">Nach Daten aus dem Jahr 2013 hat die Spieleindustrie mit einem Umsatz von über $ 80 Milliarden weltweit die Musik- und Filmeindustrie überholt (Marchand und </w:t>
      </w:r>
      <w:r w:rsidRPr="000D31C7">
        <w:t>Hennig-Thurau</w:t>
      </w:r>
      <w:r>
        <w:t>,</w:t>
      </w:r>
      <w:r w:rsidRPr="000D31C7">
        <w:t xml:space="preserve"> 2013</w:t>
      </w:r>
      <w:r>
        <w:t xml:space="preserve">) und hält somit großes Potential für den Bereich Edutainment bereit. </w:t>
      </w:r>
      <w:commentRangeEnd w:id="67"/>
      <w:r w:rsidR="006E7A4A">
        <w:rPr>
          <w:rStyle w:val="Kommentarzeichen"/>
        </w:rPr>
        <w:commentReference w:id="67"/>
      </w:r>
      <w:r>
        <w:t>13% der</w:t>
      </w:r>
      <w:r w:rsidR="00C3384F">
        <w:t xml:space="preserve"> 2014</w:t>
      </w:r>
      <w:r>
        <w:t xml:space="preserve"> verkauften Spiele in den USA waren Sportspiele</w:t>
      </w:r>
      <w:r w:rsidR="00C3384F">
        <w:t xml:space="preserve"> (ESA, 2015), die sich nicht nur durch Controller, sondern auch durch spezielle Interfaces</w:t>
      </w:r>
      <w:r w:rsidR="00534CF4">
        <w:t>,</w:t>
      </w:r>
      <w:r w:rsidR="00C3384F">
        <w:t xml:space="preserve"> die Körperbewegungen registrierten, steuern ließen.</w:t>
      </w:r>
      <w:r w:rsidR="0001479A">
        <w:t xml:space="preserve"> Die Verknüpfung von digitalen Sportspielen mit Edutainment bietet somit die Möglichkeit nicht nur Theorie und Verständnis des Sports zu fördern, sondern auch durch spezielle (VR-) Interfaces die kognitiven sowie sensomotorischen Fähigkeiten zu verbessern, da speziell hier charakteristische Bewegungsmuster des Sports besser abgebildet werden können. Wie bereits im vorherigen Kapitel erwähnt, müssen jedoch didaktisches sowie auch spielerisches Design berücksichtigt werden. </w:t>
      </w:r>
      <w:r w:rsidR="005D425D">
        <w:t xml:space="preserve">Für die Erweiterung der sensomotorischen Fähigkeiten müssen vor allem klare Anweisungen vorhanden sein. Zusätzlich sollte der Spieler hierzu Feedback erhalten, ob die Bewegungen ordnungsgemäß durchgeführt wurden (Wiemeyer und Hardy, 2013). </w:t>
      </w:r>
    </w:p>
    <w:p w14:paraId="7F2D1341" w14:textId="1EB320D9" w:rsidR="005019FD" w:rsidRDefault="00AE2192" w:rsidP="00D46C46">
      <w:pPr>
        <w:pStyle w:val="Folgeabsatz"/>
      </w:pPr>
      <w:ins w:id="68" w:author="Autor">
        <w:r>
          <w:lastRenderedPageBreak/>
          <w:t xml:space="preserve">Einen Einstieg in die Thematik bieten </w:t>
        </w:r>
      </w:ins>
      <w:r w:rsidR="00DF2551">
        <w:t>Fery und Ponserre (2001)</w:t>
      </w:r>
      <w:ins w:id="69" w:author="Autor">
        <w:r>
          <w:t>, die als</w:t>
        </w:r>
      </w:ins>
      <w:del w:id="70" w:author="Autor">
        <w:r w:rsidR="00DF2551" w:rsidDel="00AE2192">
          <w:delText xml:space="preserve"> </w:delText>
        </w:r>
        <w:commentRangeStart w:id="71"/>
        <w:r w:rsidR="00D46C46" w:rsidDel="00AE2192">
          <w:delText>waren die</w:delText>
        </w:r>
      </w:del>
      <w:r w:rsidR="00D46C46">
        <w:t xml:space="preserve"> </w:t>
      </w:r>
      <w:ins w:id="72" w:author="Autor">
        <w:r>
          <w:t>E</w:t>
        </w:r>
      </w:ins>
      <w:del w:id="73" w:author="Autor">
        <w:r w:rsidR="00D46C46" w:rsidDel="00AE2192">
          <w:delText>e</w:delText>
        </w:r>
      </w:del>
      <w:r w:rsidR="00D46C46">
        <w:t xml:space="preserve">rste </w:t>
      </w:r>
      <w:del w:id="74" w:author="Autor">
        <w:r w:rsidR="00D46C46" w:rsidDel="00AE2192">
          <w:delText xml:space="preserve">die </w:delText>
        </w:r>
      </w:del>
      <w:r w:rsidR="00DF2551">
        <w:t xml:space="preserve">eine Studie </w:t>
      </w:r>
      <w:r w:rsidR="00D46C46">
        <w:t>durchführten</w:t>
      </w:r>
      <w:commentRangeEnd w:id="71"/>
      <w:r w:rsidR="00400F10">
        <w:rPr>
          <w:rStyle w:val="Kommentarzeichen"/>
        </w:rPr>
        <w:commentReference w:id="71"/>
      </w:r>
      <w:r w:rsidR="00D46C46">
        <w:t xml:space="preserve">, </w:t>
      </w:r>
      <w:r w:rsidR="00DF2551">
        <w:t xml:space="preserve">die sich mit dem Erlernen von Sportfertigkeiten befasste und entwickelten hierfür </w:t>
      </w:r>
      <w:r w:rsidR="00D46C46">
        <w:t xml:space="preserve">ein Golfspiel, bei welchem der Spieler die Stärke des Schlags entweder auf einer Anzeige steuern konnte, oder diese an den Bewegungen des Avatars abschätzen musste. Heraus kam, dass die erste Gruppe bessere Resultate erzielte. </w:t>
      </w:r>
      <w:r w:rsidR="00065DBF">
        <w:t xml:space="preserve">Es konnte </w:t>
      </w:r>
      <w:commentRangeStart w:id="75"/>
      <w:r w:rsidR="00065DBF">
        <w:t>nicht</w:t>
      </w:r>
      <w:commentRangeEnd w:id="75"/>
      <w:r w:rsidR="00D971C8">
        <w:rPr>
          <w:rStyle w:val="Kommentarzeichen"/>
        </w:rPr>
        <w:commentReference w:id="75"/>
      </w:r>
      <w:r w:rsidR="00065DBF">
        <w:t xml:space="preserve"> festgestellt werden, ob die Probanden das Spiel tatsächlich auch als Spiel wahrgenommen haben, oder es als Simulation empfanden, da keinerlei Werte zur Player Experience festgehalten wurden. Selbiges trifft auf die Studie von Hebbel-Seeger (2008) zu, in welcher ein Segelspiel dazu verwendet wurde, um Anfängern segeln beizubringen. Zehn von Elf Probanden aus der Behandlungsgruppe konnten die anschließende Segelprüfung erfolgreich ablegen, wohingegen nur zwei von zehn Probanden aus der Kontrollgruppe bestehen konnten. Jedoch wurden auch hier keine Daten</w:t>
      </w:r>
      <w:r w:rsidR="00253827">
        <w:t xml:space="preserve"> zur Player Experience erfasst. Wiemeyer und Schneider (2012) verglichen virtuelles und echtes Training bei Basketballspielern. In 10 Trainingseinheiten mussten junge Spieler Würfe üben. Beide Gruppen konnten sich verbessern, jedoch konnte nur die Gruppe mit echtem Training ihre Leistung auf die virtuelle Bedingung übertragen. </w:t>
      </w:r>
    </w:p>
    <w:p w14:paraId="1963ADBC" w14:textId="33576DD6" w:rsidR="00662E15" w:rsidRDefault="00662E15" w:rsidP="00D46C46">
      <w:pPr>
        <w:pStyle w:val="Folgeabsatz"/>
      </w:pPr>
      <w:r>
        <w:t xml:space="preserve">Neben den kognitiven Fähigkeiten oder der wissenschaftlichen Bildung stehen auch die koordinativen Fähigkeiten sowie Kraft und Ausdauer oder auch Balance im Mittelpunkt. Letzteres wurde mit Hilfe des </w:t>
      </w:r>
      <w:r>
        <w:rPr>
          <w:i/>
        </w:rPr>
        <w:t xml:space="preserve">balance boards </w:t>
      </w:r>
      <w:r>
        <w:t>der Wii Fit untersucht</w:t>
      </w:r>
      <w:r w:rsidR="008631F7">
        <w:t xml:space="preserve">. Es konnten kleine Verbesserungen in der Balance durch spielbasiertes Training nachgewiesen werden, welche aber nicht zwangsläufig auf real-life Bedingungen übertragen werden konnten. </w:t>
      </w:r>
      <w:r w:rsidR="006F6414" w:rsidRPr="006F6414">
        <w:t>M</w:t>
      </w:r>
      <w:r w:rsidR="006F6414">
        <w:t>arshall et al. (2015) entwickelten mit „Grand Push Auto“ ein Spiel, bei dem man ein echtes Auto über eine gewisse Distanz bzw. innerhalb einer vorgegebenen Zeit schieben muss. Im inneren des Fahrzeugs befand sich eine Person die anhand eines Displays Zeit, zurückgelegte Strecke und Geschwindigkeit ablesen konnte. Zweifelsohne würde hier über lange Sicht ein Trainingseffekt sichtbar werden, welcher Kraft und Ausdauer betrifft. Jedoch wurden in der Studie keine solchen Daten über einen längeren Zeitraum festgehalten.</w:t>
      </w:r>
    </w:p>
    <w:p w14:paraId="08A57187" w14:textId="2FF6286F" w:rsidR="00EF2BC9" w:rsidRDefault="0068058B" w:rsidP="00D46C46">
      <w:pPr>
        <w:pStyle w:val="Folgeabsatz"/>
      </w:pPr>
      <w:r>
        <w:t xml:space="preserve">Es kann also </w:t>
      </w:r>
      <w:del w:id="76" w:author="Autor">
        <w:r w:rsidDel="00D971C8">
          <w:delText xml:space="preserve">festgehalten </w:delText>
        </w:r>
      </w:del>
      <w:ins w:id="77" w:author="Autor">
        <w:r w:rsidR="00D971C8">
          <w:t xml:space="preserve">zusammengefasst gesagt </w:t>
        </w:r>
      </w:ins>
      <w:r>
        <w:t xml:space="preserve">werden, dass </w:t>
      </w:r>
      <w:ins w:id="78" w:author="Autor">
        <w:r w:rsidR="00AE2192">
          <w:t>„</w:t>
        </w:r>
      </w:ins>
      <w:r>
        <w:t>Serious Games</w:t>
      </w:r>
      <w:ins w:id="79" w:author="Autor">
        <w:r w:rsidR="00AE2192">
          <w:t>“</w:t>
        </w:r>
      </w:ins>
      <w:r>
        <w:t xml:space="preserve"> bzw. </w:t>
      </w:r>
      <w:ins w:id="80" w:author="Autor">
        <w:r w:rsidR="00AE2192">
          <w:t>„</w:t>
        </w:r>
      </w:ins>
      <w:r>
        <w:t>Edutainment</w:t>
      </w:r>
      <w:ins w:id="81" w:author="Autor">
        <w:r w:rsidR="00AE2192">
          <w:t>“</w:t>
        </w:r>
      </w:ins>
      <w:r>
        <w:t xml:space="preserve"> durchaus dazu eingesetzt werden können, das Erlernen verschiedener Fähigkeiten im Sportbereich zu unterstützen. Diese Fähigkeiten können sowohl Wissen und Strategie wie auch einfache motorische Bewegungsabläufe sein. Wiemeyer und Tremper </w:t>
      </w:r>
      <w:r>
        <w:lastRenderedPageBreak/>
        <w:t xml:space="preserve">halten fest, dass es besonders bei motorischen Fähigkeiten speziell auf die Übereinstimmung von Spielbewegung und der tatsächlichen Bewegung im Sport ankommt. </w:t>
      </w:r>
      <w:r w:rsidR="00F80393">
        <w:t xml:space="preserve">Die Präzision der Sensoren und Algorithmen, die für das Tracking dieser Bewegungen </w:t>
      </w:r>
      <w:del w:id="82" w:author="Autor">
        <w:r w:rsidR="00F80393" w:rsidDel="00D971C8">
          <w:delText>zuständig sind</w:delText>
        </w:r>
      </w:del>
      <w:ins w:id="83" w:author="Autor">
        <w:r w:rsidR="00D971C8">
          <w:t>eingesetzt werden</w:t>
        </w:r>
      </w:ins>
      <w:r w:rsidR="00F80393">
        <w:t xml:space="preserve">, </w:t>
      </w:r>
      <w:ins w:id="84" w:author="Autor">
        <w:r w:rsidR="00D971C8">
          <w:t>ist meist noch nicht ausreichend für diesen Anwendungsfall</w:t>
        </w:r>
      </w:ins>
      <w:del w:id="85" w:author="Autor">
        <w:r w:rsidR="00F80393" w:rsidDel="00D971C8">
          <w:delText>sind zudem noch verbesserungswürdig</w:delText>
        </w:r>
      </w:del>
      <w:r w:rsidR="00F80393">
        <w:t xml:space="preserve">. </w:t>
      </w:r>
      <w:r>
        <w:t xml:space="preserve">Somit eignen sich </w:t>
      </w:r>
      <w:ins w:id="86" w:author="Autor">
        <w:r w:rsidR="00D971C8">
          <w:t>„</w:t>
        </w:r>
      </w:ins>
      <w:r>
        <w:t>off-the-shelf Games</w:t>
      </w:r>
      <w:ins w:id="87" w:author="Autor">
        <w:r w:rsidR="00D971C8">
          <w:t>“</w:t>
        </w:r>
      </w:ins>
      <w:r>
        <w:t xml:space="preserve"> und die dazugehörigen Interfaces schlecht für </w:t>
      </w:r>
      <w:ins w:id="88" w:author="Autor">
        <w:r w:rsidR="00AE2192">
          <w:t>„</w:t>
        </w:r>
      </w:ins>
      <w:r>
        <w:t>Edutainment</w:t>
      </w:r>
      <w:ins w:id="89" w:author="Autor">
        <w:r w:rsidR="00AE2192">
          <w:t>“</w:t>
        </w:r>
      </w:ins>
      <w:r>
        <w:t xml:space="preserve"> im Bereich Sport. Lerneffe</w:t>
      </w:r>
      <w:r w:rsidR="005F38FF">
        <w:t xml:space="preserve">kte ließen sich zudem nur in einem Bereich beobachten, der nur wenig sportliche Fähigkeiten erfordert. Vor allem speziell für diesen Zweck angefertigte Spiele konnten die Grundsätze des Trainings und Lernens </w:t>
      </w:r>
      <w:r w:rsidR="00F80393">
        <w:t xml:space="preserve">sowie Einflüsse auf die Wahrnehmung am besten abdecken, da hier sofortiges Feedback, herausfordernde Aufgaben und ein motivierendes Umfeld implementiert und angepasst werden können. </w:t>
      </w:r>
      <w:r w:rsidR="005F38FF">
        <w:t xml:space="preserve">Game oder Player Experience </w:t>
      </w:r>
      <w:r w:rsidR="00F80393">
        <w:t>wurden weitestgehend nicht beachtet, was bei zukünftigen Studien berücksichtigt werden muss.</w:t>
      </w:r>
    </w:p>
    <w:p w14:paraId="619812B7" w14:textId="4E00F35A" w:rsidR="0068058B" w:rsidRPr="006F6414" w:rsidRDefault="0068058B" w:rsidP="00D46C46">
      <w:pPr>
        <w:pStyle w:val="Folgeabsatz"/>
      </w:pPr>
      <w:r>
        <w:t xml:space="preserve"> </w:t>
      </w:r>
    </w:p>
    <w:p w14:paraId="09589CF8" w14:textId="6BF6986C" w:rsidR="008E7D87" w:rsidRDefault="007C6820" w:rsidP="004608D2">
      <w:pPr>
        <w:pStyle w:val="berschrift4"/>
      </w:pPr>
      <w:r>
        <w:t>Gesundheit</w:t>
      </w:r>
    </w:p>
    <w:p w14:paraId="0B9F15DE" w14:textId="185C3C5A" w:rsidR="008E7D87" w:rsidRDefault="007C6820" w:rsidP="007C6820">
      <w:r>
        <w:t xml:space="preserve">Bei der Definition von Gesundheit wird sich auf die World Health Organisation (WHO) berufen, welche Gesundheit als „Zustand von komplettem physischen, mentalen und sozialen Wohlbefinden“ definiert, und nicht nur durch die „bloße Abwesenheit von Krankheit oder Gebrechlichkeit“ (WHO, 2006). </w:t>
      </w:r>
      <w:r w:rsidR="00836C04">
        <w:t>Gesundheit wird</w:t>
      </w:r>
      <w:r>
        <w:t xml:space="preserve"> von verschiedenen Faktoren wie Ernährung, Arbeitsbedingungen</w:t>
      </w:r>
      <w:r w:rsidR="00836C04">
        <w:t>, sozialem Umfeld</w:t>
      </w:r>
      <w:r>
        <w:t xml:space="preserve"> und spo</w:t>
      </w:r>
      <w:r w:rsidR="00836C04">
        <w:t xml:space="preserve">rtlicher Aktivität beeinflusst und allgemein von den physischen, psychischen und sozialen Bedingungen bestimmt. Der </w:t>
      </w:r>
      <w:ins w:id="90" w:author="Autor">
        <w:r w:rsidR="00412708">
          <w:t>„</w:t>
        </w:r>
      </w:ins>
      <w:del w:id="91" w:author="Autor">
        <w:r w:rsidR="00836C04" w:rsidDel="00412708">
          <w:delText xml:space="preserve">den </w:delText>
        </w:r>
      </w:del>
      <w:r w:rsidR="00836C04">
        <w:t>Edutainment</w:t>
      </w:r>
      <w:ins w:id="92" w:author="Autor">
        <w:r w:rsidR="00412708">
          <w:t>“-</w:t>
        </w:r>
        <w:del w:id="93" w:author="Autor">
          <w:r w:rsidR="00D971C8" w:rsidDel="00412708">
            <w:delText xml:space="preserve"> </w:delText>
          </w:r>
        </w:del>
      </w:ins>
      <w:del w:id="94" w:author="Autor">
        <w:r w:rsidR="00836C04" w:rsidDel="00D971C8">
          <w:delText xml:space="preserve">ansatz </w:delText>
        </w:r>
      </w:del>
      <w:ins w:id="95" w:author="Autor">
        <w:r w:rsidR="00D971C8">
          <w:t xml:space="preserve">Ansatz </w:t>
        </w:r>
      </w:ins>
      <w:r w:rsidR="00836C04">
        <w:t xml:space="preserve">im Bereich Sport, welcher im vorherigen Kapitel behandelt wurde, kann somit auch eingesetzt werden, um im Bereich Gesundheit Menschen </w:t>
      </w:r>
      <w:r w:rsidR="00FF17B5">
        <w:t>zu helfen. Die Henry J. Kaiser Foundation (2008) zeigte, dass 59% der</w:t>
      </w:r>
      <w:r w:rsidR="00534CF4">
        <w:t xml:space="preserve"> 2004 bis 2006 produzierten TV </w:t>
      </w:r>
      <w:r w:rsidR="00704119">
        <w:t>S</w:t>
      </w:r>
      <w:r w:rsidR="00FF17B5">
        <w:t xml:space="preserve">hows mindestens eine Storyline mit dem Thema Gesundheit beinhalteten und, dass Massenmedien dazu fähig sind, die Verhaltensweisen von Zuschauern zum Thema Gesundheit zu verändern. </w:t>
      </w:r>
    </w:p>
    <w:p w14:paraId="5D33B2AD" w14:textId="7D317EF1" w:rsidR="00056FCD" w:rsidRDefault="00056FCD" w:rsidP="00056FCD">
      <w:pPr>
        <w:pStyle w:val="Folgeabsatz"/>
      </w:pPr>
      <w:r>
        <w:t xml:space="preserve">Auch </w:t>
      </w:r>
      <w:r w:rsidR="005758D0">
        <w:t>G</w:t>
      </w:r>
      <w:r>
        <w:t>ames können in diesem Zusammenhang genutzt wer</w:t>
      </w:r>
      <w:r w:rsidR="005758D0">
        <w:t xml:space="preserve">den, um den Spieler nicht nur körperlich, sondern auch geistig aktiv sein zu lassen und ihm so zusätzliches Wissen aneignen zu können. Baranowski et al. (2008) fanden heraus, dass Spiele mit den Themen Ernährung &amp; Diät Veränderungen </w:t>
      </w:r>
      <w:r w:rsidR="0020614E">
        <w:t xml:space="preserve">in Wissen und Verhalten hervorriefen. </w:t>
      </w:r>
      <w:r w:rsidR="007E4048">
        <w:t>„Active Video Games“</w:t>
      </w:r>
      <w:r w:rsidR="0020614E">
        <w:t xml:space="preserve"> führten zu schwachen bis mittleren Anstiegen des Energieaufwands </w:t>
      </w:r>
      <w:r w:rsidR="0020614E">
        <w:lastRenderedPageBreak/>
        <w:t>und der physis</w:t>
      </w:r>
      <w:r w:rsidR="007E4048">
        <w:t xml:space="preserve">chen Aktivität. </w:t>
      </w:r>
      <w:ins w:id="96" w:author="Autor">
        <w:r w:rsidR="00AE2192">
          <w:t>„</w:t>
        </w:r>
      </w:ins>
      <w:commentRangeStart w:id="97"/>
      <w:r w:rsidR="007E4048">
        <w:t>Exergames</w:t>
      </w:r>
      <w:ins w:id="98" w:author="Autor">
        <w:r w:rsidR="00AE2192">
          <w:t>“</w:t>
        </w:r>
      </w:ins>
      <w:r w:rsidR="007E4048">
        <w:t xml:space="preserve"> </w:t>
      </w:r>
      <w:commentRangeEnd w:id="97"/>
      <w:r w:rsidR="00D971C8">
        <w:rPr>
          <w:rStyle w:val="Kommentarzeichen"/>
        </w:rPr>
        <w:commentReference w:id="97"/>
      </w:r>
      <w:r w:rsidR="007E4048">
        <w:t>haben daher das Potential, neben den physischen Aktivitäten auch die kognitiven Fähigkeiten des Spielers zu verbessern und dies zu nutzen, um Veränderungen in dessen Verhalten hervorzurufen (Best, 2013). Weitere Studien wurden von Papastergiou (2009), Biddiss und Iriwn (2010)</w:t>
      </w:r>
      <w:r w:rsidR="001F65C6">
        <w:t xml:space="preserve">, Peng et al. (2011 und 2012) und vielen weiteren durchgeführt. Hier wurden vor allem Energieaufwand, Herzschlagrate und Anstieg körperlicher Aktivität gemessen. Es konnte festgestellt werden, dass </w:t>
      </w:r>
      <w:ins w:id="99" w:author="Autor">
        <w:r w:rsidR="00412708">
          <w:t>„</w:t>
        </w:r>
      </w:ins>
      <w:r w:rsidR="001F65C6">
        <w:t>Exergames</w:t>
      </w:r>
      <w:ins w:id="100" w:author="Autor">
        <w:r w:rsidR="00412708">
          <w:t>“</w:t>
        </w:r>
      </w:ins>
      <w:r w:rsidR="001F65C6">
        <w:t xml:space="preserve"> die Spieler forderten und deren Anwendung potentiell dazu genutzt werden könnte, um Fitness, motorische Fähigkeiten sowie die allgemeine Motivation Sport zu treiben, zu steigern. Bei Deutsch et al. (2015) wurden Patienten </w:t>
      </w:r>
      <w:r w:rsidR="00A373FA">
        <w:t>untersucht, die einen Schlaganfall erlitten oder an zerebraler Lähmung litten. Die Ergebnisse zeigten, dass sich die physische Akti</w:t>
      </w:r>
      <w:r w:rsidR="00112511">
        <w:t xml:space="preserve">vität der Spieler steigerte, jedoch in geringerem Ausmaß als bei gesunden Menschen. </w:t>
      </w:r>
    </w:p>
    <w:p w14:paraId="277F49DB" w14:textId="12215BA5" w:rsidR="00112511" w:rsidRDefault="00112511" w:rsidP="00056FCD">
      <w:pPr>
        <w:pStyle w:val="Folgeabsatz"/>
      </w:pPr>
      <w:r>
        <w:t xml:space="preserve">Ein anderes Beispiel für </w:t>
      </w:r>
      <w:ins w:id="101" w:author="Autor">
        <w:r w:rsidR="00412708">
          <w:t>„</w:t>
        </w:r>
      </w:ins>
      <w:r>
        <w:t>Edutainment</w:t>
      </w:r>
      <w:ins w:id="102" w:author="Autor">
        <w:r w:rsidR="00412708">
          <w:t>“</w:t>
        </w:r>
      </w:ins>
      <w:r>
        <w:t xml:space="preserve"> im Bereich Gesundheit ist das Spiel „Re-Mission“ (HopeLab), welches sich mit dem Thema Krebs und dessen Bekämpfung befasst. Es </w:t>
      </w:r>
      <w:r w:rsidR="00CA039E">
        <w:t>konnte erfolgreich dazu verwendet werden</w:t>
      </w:r>
      <w:r>
        <w:t>, um den Spielern/Patienten Wissen</w:t>
      </w:r>
      <w:r w:rsidR="00CA039E">
        <w:t xml:space="preserve"> über die Krankheit zu vermitteln und Befolgung der Therapie zu stärken (Kato et al., 2008), da vor allem bei langwierigen Therapien die Motivation der Patienten stark abnehmen kann.</w:t>
      </w:r>
      <w:r w:rsidR="0016637A">
        <w:t xml:space="preserve"> Staiano und Flynn (2014) </w:t>
      </w:r>
      <w:r w:rsidR="00B24D0D">
        <w:t>führten eine Literaturübersicht durch, bei der insgesamt 64 Studien gefunden wurden, die sich mit neurologisch</w:t>
      </w:r>
      <w:r w:rsidR="00BB6425">
        <w:t>en Krankheiten (zerebrale Lähmu</w:t>
      </w:r>
      <w:r w:rsidR="00B24D0D">
        <w:t>n</w:t>
      </w:r>
      <w:r w:rsidR="00BB6425">
        <w:t>g</w:t>
      </w:r>
      <w:r w:rsidR="00B24D0D">
        <w:t>, Parkinson, usw.) beschäftigten.</w:t>
      </w:r>
      <w:r w:rsidR="00F02B70">
        <w:t xml:space="preserve"> Die Therapieergebnisse waren besser als bei der ursprünglichen Methode und hohe Akzeptanz und Vergnügen wurden festgestellt.</w:t>
      </w:r>
    </w:p>
    <w:p w14:paraId="3938B62D" w14:textId="65B1615A" w:rsidR="00BB6425" w:rsidRDefault="00BB6425" w:rsidP="00056FCD">
      <w:pPr>
        <w:pStyle w:val="Folgeabsatz"/>
      </w:pPr>
      <w:r>
        <w:t xml:space="preserve">Bei all den Möglichkeiten die </w:t>
      </w:r>
      <w:ins w:id="103" w:author="Autor">
        <w:r w:rsidR="00412708">
          <w:t>„</w:t>
        </w:r>
      </w:ins>
      <w:r>
        <w:t>Exergames</w:t>
      </w:r>
      <w:ins w:id="104" w:author="Autor">
        <w:r w:rsidR="00412708">
          <w:t>“</w:t>
        </w:r>
      </w:ins>
      <w:r>
        <w:t xml:space="preserve"> in diesem Bereich bieten, nennen </w:t>
      </w:r>
      <w:commentRangeStart w:id="105"/>
      <w:r>
        <w:t>Wiemeyer et al</w:t>
      </w:r>
      <w:commentRangeEnd w:id="105"/>
      <w:r w:rsidR="00D971C8">
        <w:rPr>
          <w:rStyle w:val="Kommentarzeichen"/>
        </w:rPr>
        <w:commentReference w:id="105"/>
      </w:r>
      <w:r>
        <w:t>.</w:t>
      </w:r>
      <w:ins w:id="106" w:author="Autor">
        <w:r w:rsidR="005B1D58">
          <w:t xml:space="preserve"> (2015)</w:t>
        </w:r>
      </w:ins>
      <w:r>
        <w:t xml:space="preserve"> auch Probleme die adressiert werden müssen. Ein wichtiger Punkt ist die Entwicklung von Anwendungen, die auf eine bestimmte Zielgruppe zugeschnitten sind. Hier müssen vor allem </w:t>
      </w:r>
      <w:r w:rsidR="00B44C5F">
        <w:t>Alter und Stadium der Krankheit berücksichtigt werden. Zusätzlich sollte es möglich sein, Änderungen im Spiel vornehmen zu könne</w:t>
      </w:r>
      <w:r w:rsidR="006D119B">
        <w:t>n, um das Spiel einfacher bzw. s</w:t>
      </w:r>
      <w:r w:rsidR="00B44C5F">
        <w:t xml:space="preserve">chwerer zu gestalten. </w:t>
      </w:r>
      <w:r w:rsidR="006D119B">
        <w:t>Des Weiteren müssen spezielle Modelle entwic</w:t>
      </w:r>
      <w:r w:rsidR="005751B8">
        <w:t>kelt werden, die die Erhaltung der Gesundheit bzw. die Vorbeugung von Krankheiten behandeln um sicherstellen zu könne, dass zukünftige Anwendungen auf fundiertem theoretischem Wissen basieren (Lieberman, 2001). Außerdem gibt es bisher zu we</w:t>
      </w:r>
      <w:r w:rsidR="005751B8">
        <w:lastRenderedPageBreak/>
        <w:t>nig</w:t>
      </w:r>
      <w:ins w:id="107" w:author="Autor">
        <w:r w:rsidR="00B00C63">
          <w:t>e</w:t>
        </w:r>
      </w:ins>
      <w:r w:rsidR="005751B8">
        <w:t xml:space="preserve"> Studien, die die längerfristigen Erfolge von </w:t>
      </w:r>
      <w:ins w:id="108" w:author="Autor">
        <w:r w:rsidR="00412708">
          <w:t>„</w:t>
        </w:r>
      </w:ins>
      <w:r w:rsidR="005751B8">
        <w:t>Edutainment</w:t>
      </w:r>
      <w:ins w:id="109" w:author="Autor">
        <w:r w:rsidR="00412708">
          <w:t>“</w:t>
        </w:r>
      </w:ins>
      <w:r w:rsidR="005751B8">
        <w:t>-Anwendungen belegen. Vor allem wird hier der Verlust der Motivation genannt, der auftreten kann, wenn sich Spi</w:t>
      </w:r>
      <w:r w:rsidR="00DA1916">
        <w:t>eler oder Patienten langfristig mit dem Thema auseinander setzen. Als Lösungsvorschläge werden hier vor allem narrative Elemente genannt, die helfen sollen, Spannung und Neugier über einen längeren Zeitraum hochzuhalten. Die Wirksamkeit dieser Elemente kann vor allem durch die Storyline, Interaktionsmöglichkeiten sowie Spielmechanismen erhöht werden (Tremper, 2015).</w:t>
      </w:r>
    </w:p>
    <w:p w14:paraId="3BCF96CF" w14:textId="77777777" w:rsidR="00F80393" w:rsidRDefault="00F80393" w:rsidP="00056FCD">
      <w:pPr>
        <w:pStyle w:val="Folgeabsatz"/>
      </w:pPr>
    </w:p>
    <w:p w14:paraId="1D324D0F" w14:textId="00C96B40" w:rsidR="00F80393" w:rsidRDefault="00C90221" w:rsidP="004608D2">
      <w:pPr>
        <w:pStyle w:val="berschrift3"/>
      </w:pPr>
      <w:bookmarkStart w:id="110" w:name="_Toc500502808"/>
      <w:r w:rsidRPr="00C90221">
        <w:t>Immersion und Präsenz</w:t>
      </w:r>
      <w:bookmarkEnd w:id="110"/>
    </w:p>
    <w:p w14:paraId="4E9055C9" w14:textId="6770A108" w:rsidR="00680C96" w:rsidRDefault="00C90221" w:rsidP="004608D2">
      <w:pPr>
        <w:pStyle w:val="berschrift4"/>
      </w:pPr>
      <w:r>
        <w:t>Immersion</w:t>
      </w:r>
    </w:p>
    <w:p w14:paraId="0C00FB2D" w14:textId="1C790A17" w:rsidR="00EE2FAF" w:rsidRPr="00EE2FAF" w:rsidRDefault="00EE2FAF" w:rsidP="00EE2FAF">
      <w:commentRangeStart w:id="111"/>
      <w:commentRangeStart w:id="112"/>
      <w:r>
        <w:t>Im Spielekontext wird Immersion als wichtiger Faktor für gute Spiele genannt</w:t>
      </w:r>
      <w:commentRangeEnd w:id="111"/>
      <w:r w:rsidR="00D971C8">
        <w:rPr>
          <w:rStyle w:val="Kommentarzeichen"/>
        </w:rPr>
        <w:commentReference w:id="111"/>
      </w:r>
      <w:commentRangeEnd w:id="112"/>
      <w:r w:rsidR="00412708">
        <w:rPr>
          <w:rStyle w:val="Kommentarzeichen"/>
        </w:rPr>
        <w:commentReference w:id="112"/>
      </w:r>
      <w:r>
        <w:t>. Immersion bezieht sich auf den Realismus der Spielwelt, also realitätsnahe Grafiken, sowie Sounds oder physikalische Gegebenheiten</w:t>
      </w:r>
      <w:r w:rsidR="00DA28BE">
        <w:t xml:space="preserve"> (Cheng &amp; Cairns, 2005)</w:t>
      </w:r>
      <w:r>
        <w:t>.</w:t>
      </w:r>
      <w:r w:rsidR="00DA28BE">
        <w:t xml:space="preserve"> </w:t>
      </w:r>
      <w:r w:rsidR="006818DF">
        <w:t xml:space="preserve">Immersion wird auch als „Essenz von Spielen“ (Radford, 2000) beschrieben, die sich durch das Spielen und die Gebundenheit an Regeln entwickelt, jedoch wird hier keine Definition genannt. </w:t>
      </w:r>
      <w:r w:rsidR="007A519F">
        <w:t xml:space="preserve">Immersion in der virtuellen Realität wird von Patrick et al. (2000) als Ausmaß dafür beschrieben, inwieweit die kognitiven und perzeptuellen Systeme des Nutzers getäuscht werden können zu glauben, sich an einem anderen Ort zu befinden. </w:t>
      </w:r>
    </w:p>
    <w:p w14:paraId="47A8F4A3" w14:textId="3D454971" w:rsidR="00DA789F" w:rsidRDefault="00DA789F" w:rsidP="00EE2FAF">
      <w:pPr>
        <w:pStyle w:val="Folgeabsatz"/>
        <w:rPr>
          <w:ins w:id="113" w:author="Autor"/>
        </w:rPr>
      </w:pPr>
      <w:r>
        <w:t xml:space="preserve">Brown und Cairns (2004) stellten fest, dass der Begriff Immersion zwar oft verwendet wird, es jedoch keine genaue Definition davon gab und es fraglich war, ob der Begriff auf andere Domänen übertragen werden konnte. Aufgrund dieser Tatsache fand eine Befragung statt, um zu erfahren, wie Immersion </w:t>
      </w:r>
      <w:r w:rsidR="00EE2FAF">
        <w:t>von Gamern</w:t>
      </w:r>
      <w:r>
        <w:t xml:space="preserve"> aufgefasst wird.</w:t>
      </w:r>
      <w:r w:rsidR="00EE2FAF">
        <w:t xml:space="preserve"> </w:t>
      </w:r>
      <w:r w:rsidR="00D1450A">
        <w:t xml:space="preserve">Der Begriff beschreibt den Grad der Einbindung des Nutzers mit dem Spiel und kann von Hindernissen blockiert werden. Diese können zum einen durch den Nutzer selbst überwunden werden, wie z.B. durch Konzentration. Andere hingegen sind im Spiel selbst verankert, wie der Aufbau eines Spiels. Es gibt drei Stufen der Immersion: </w:t>
      </w:r>
      <w:r w:rsidR="00D1450A">
        <w:rPr>
          <w:i/>
        </w:rPr>
        <w:t xml:space="preserve">Bindung, Vertiefung </w:t>
      </w:r>
      <w:r w:rsidR="00D1450A">
        <w:t xml:space="preserve">und </w:t>
      </w:r>
      <w:r w:rsidR="00D1450A">
        <w:rPr>
          <w:i/>
        </w:rPr>
        <w:t>totale Immersion</w:t>
      </w:r>
      <w:ins w:id="114" w:author="Autor">
        <w:r w:rsidR="005B74F9">
          <w:rPr>
            <w:i/>
          </w:rPr>
          <w:t xml:space="preserve"> </w:t>
        </w:r>
        <w:r w:rsidR="005B74F9">
          <w:t>(Abb. 2)</w:t>
        </w:r>
      </w:ins>
      <w:r w:rsidR="00D1450A">
        <w:t xml:space="preserve">. </w:t>
      </w:r>
      <w:commentRangeStart w:id="115"/>
      <w:commentRangeStart w:id="116"/>
      <w:r w:rsidR="00D1450A">
        <w:t xml:space="preserve">Bei jeder Stufe müssen </w:t>
      </w:r>
      <w:del w:id="117" w:author="Autor">
        <w:r w:rsidR="00D1450A" w:rsidDel="00D971C8">
          <w:delText xml:space="preserve">gewisse </w:delText>
        </w:r>
      </w:del>
      <w:ins w:id="118" w:author="Autor">
        <w:r w:rsidR="00D971C8">
          <w:t xml:space="preserve">bestimmte </w:t>
        </w:r>
      </w:ins>
      <w:r w:rsidR="00D1450A">
        <w:t>Barrieren überwunden werden</w:t>
      </w:r>
      <w:del w:id="119" w:author="Autor">
        <w:r w:rsidR="00D1450A" w:rsidDel="00D971C8">
          <w:delText>.</w:delText>
        </w:r>
      </w:del>
      <w:r w:rsidR="00D1450A">
        <w:t xml:space="preserve"> </w:t>
      </w:r>
      <w:r w:rsidR="00BA57FF">
        <w:t>Die Beseitigung der Barrieren ist jedoch keine Garantie für Immersion, sondern eine Voraussetzung.</w:t>
      </w:r>
      <w:r w:rsidR="00B25557">
        <w:t xml:space="preserve"> Barrieren bei der </w:t>
      </w:r>
      <w:r w:rsidR="00B25557">
        <w:rPr>
          <w:i/>
        </w:rPr>
        <w:t xml:space="preserve">Bindung </w:t>
      </w:r>
      <w:r w:rsidR="00B25557">
        <w:t xml:space="preserve">sind </w:t>
      </w:r>
      <w:r w:rsidR="00B25557">
        <w:rPr>
          <w:i/>
        </w:rPr>
        <w:t xml:space="preserve">Zugriff </w:t>
      </w:r>
      <w:r w:rsidR="00B25557">
        <w:t xml:space="preserve">und </w:t>
      </w:r>
      <w:r w:rsidR="00B25557">
        <w:rPr>
          <w:i/>
        </w:rPr>
        <w:t>Aufwand</w:t>
      </w:r>
      <w:r w:rsidR="00B25557">
        <w:t xml:space="preserve">. </w:t>
      </w:r>
      <w:r w:rsidR="00B25557">
        <w:rPr>
          <w:i/>
        </w:rPr>
        <w:t xml:space="preserve">Zugriff </w:t>
      </w:r>
      <w:r w:rsidR="00B25557">
        <w:t>heißt, dass das Spiel erstens den Geschmack des Nutzers treffen muss (z.B. Genre) und zweitens die Controls des Spiels eine Entwick</w:t>
      </w:r>
      <w:r w:rsidR="00534AA6">
        <w:t xml:space="preserve">lung der Expertise erlauben. Die Zeit, in der </w:t>
      </w:r>
      <w:r w:rsidR="00534AA6">
        <w:lastRenderedPageBreak/>
        <w:t>sich der Spieler mit dem Spiel beschäftigt um es zu beherrschen, ist der</w:t>
      </w:r>
      <w:r w:rsidR="00B25557">
        <w:t xml:space="preserve"> </w:t>
      </w:r>
      <w:r w:rsidR="00534AA6">
        <w:rPr>
          <w:i/>
        </w:rPr>
        <w:t>Aufwand.</w:t>
      </w:r>
      <w:r w:rsidR="004D6DC0">
        <w:rPr>
          <w:i/>
        </w:rPr>
        <w:t xml:space="preserve"> </w:t>
      </w:r>
      <w:r w:rsidR="004D6DC0">
        <w:t xml:space="preserve">Die </w:t>
      </w:r>
      <w:r w:rsidR="004D6DC0">
        <w:rPr>
          <w:i/>
        </w:rPr>
        <w:t xml:space="preserve">Vertiefung </w:t>
      </w:r>
      <w:r w:rsidR="004D6DC0">
        <w:t xml:space="preserve">lässt den Spieler die </w:t>
      </w:r>
      <w:ins w:id="120" w:author="Autor">
        <w:r w:rsidR="00D653AE">
          <w:t xml:space="preserve">äußere </w:t>
        </w:r>
      </w:ins>
      <w:r w:rsidR="004D6DC0">
        <w:t xml:space="preserve">Umgebung nicht komplett vergessen, aber weitestehend ausblenden. Vor allem der Spielaufbau (Grafiken, spannende Aufgaben, Handlung, usw.) ist hier der entscheidende Faktor. Bei der </w:t>
      </w:r>
      <w:r w:rsidR="004D6DC0">
        <w:rPr>
          <w:i/>
        </w:rPr>
        <w:t xml:space="preserve">totalen Immersion </w:t>
      </w:r>
      <w:r w:rsidR="004D6DC0">
        <w:t xml:space="preserve">beschrieben die Teilnehmer die Abspaltung von der Realität sodass „[…] nur noch das Videospiel von Bedeutung war.“. </w:t>
      </w:r>
      <w:commentRangeEnd w:id="115"/>
      <w:r w:rsidR="00D971C8">
        <w:rPr>
          <w:rStyle w:val="Kommentarzeichen"/>
        </w:rPr>
        <w:commentReference w:id="115"/>
      </w:r>
      <w:commentRangeEnd w:id="116"/>
      <w:r w:rsidR="005B74F9">
        <w:rPr>
          <w:rStyle w:val="Kommentarzeichen"/>
        </w:rPr>
        <w:commentReference w:id="116"/>
      </w:r>
      <w:commentRangeStart w:id="121"/>
      <w:r w:rsidR="006E1E08">
        <w:rPr>
          <w:i/>
        </w:rPr>
        <w:t>Totale Immersion</w:t>
      </w:r>
      <w:del w:id="122" w:author="Autor">
        <w:r w:rsidR="006E1E08" w:rsidDel="005B74F9">
          <w:rPr>
            <w:i/>
          </w:rPr>
          <w:delText xml:space="preserve">, </w:delText>
        </w:r>
        <w:r w:rsidR="006E1E08" w:rsidDel="005B74F9">
          <w:delText xml:space="preserve">oder auch </w:delText>
        </w:r>
        <w:r w:rsidR="006E1E08" w:rsidDel="005B74F9">
          <w:rPr>
            <w:i/>
          </w:rPr>
          <w:delText>Präsenz,</w:delText>
        </w:r>
      </w:del>
      <w:r w:rsidR="006E1E08">
        <w:rPr>
          <w:i/>
        </w:rPr>
        <w:t xml:space="preserve"> </w:t>
      </w:r>
      <w:r w:rsidR="006E1E08">
        <w:t xml:space="preserve">hängt von </w:t>
      </w:r>
      <w:r w:rsidR="006E1E08">
        <w:rPr>
          <w:i/>
        </w:rPr>
        <w:t xml:space="preserve">Empathie </w:t>
      </w:r>
      <w:r w:rsidR="006E1E08">
        <w:t xml:space="preserve">und </w:t>
      </w:r>
      <w:r w:rsidR="006E1E08">
        <w:rPr>
          <w:i/>
        </w:rPr>
        <w:t xml:space="preserve">Atmosphäre </w:t>
      </w:r>
      <w:r w:rsidR="006E1E08">
        <w:t xml:space="preserve">ab. </w:t>
      </w:r>
      <w:r w:rsidR="006E1E08">
        <w:rPr>
          <w:i/>
        </w:rPr>
        <w:t xml:space="preserve">Empathie </w:t>
      </w:r>
      <w:r w:rsidR="006E1E08">
        <w:t>beschreibt inwieweit der Spieler die Situation des Spielcharakters nachempfinden</w:t>
      </w:r>
      <w:r w:rsidR="00563B9C">
        <w:t xml:space="preserve"> kann, </w:t>
      </w:r>
      <w:r w:rsidR="00563B9C">
        <w:rPr>
          <w:i/>
        </w:rPr>
        <w:t xml:space="preserve">Atmosphäre </w:t>
      </w:r>
      <w:r w:rsidR="00563B9C">
        <w:t>wird durch spielrelevante Game Features erzeugt, wie Sound, Grafik und Handlung.</w:t>
      </w:r>
      <w:r w:rsidR="00451F6F">
        <w:t xml:space="preserve"> Zusätzlich gibt es noch drei Arten von </w:t>
      </w:r>
      <w:r w:rsidR="00451F6F">
        <w:rPr>
          <w:i/>
        </w:rPr>
        <w:t>Aufmerksamkeit</w:t>
      </w:r>
      <w:r w:rsidR="00451F6F">
        <w:t xml:space="preserve">: visuell, auditiv und mental. </w:t>
      </w:r>
      <w:commentRangeEnd w:id="121"/>
      <w:r w:rsidR="00D971C8">
        <w:rPr>
          <w:rStyle w:val="Kommentarzeichen"/>
        </w:rPr>
        <w:commentReference w:id="121"/>
      </w:r>
    </w:p>
    <w:p w14:paraId="3618978E" w14:textId="77777777" w:rsidR="005B74F9" w:rsidRDefault="005B74F9">
      <w:pPr>
        <w:pStyle w:val="Folgeabsatz"/>
        <w:keepNext/>
        <w:rPr>
          <w:ins w:id="123" w:author="Autor"/>
        </w:rPr>
        <w:pPrChange w:id="124" w:author="Autor">
          <w:pPr>
            <w:pStyle w:val="Folgeabsatz"/>
          </w:pPr>
        </w:pPrChange>
      </w:pPr>
      <w:ins w:id="125" w:author="Autor">
        <w:r>
          <w:rPr>
            <w:noProof/>
          </w:rPr>
          <w:drawing>
            <wp:inline distT="0" distB="0" distL="0" distR="0" wp14:anchorId="4582EDCD" wp14:editId="1FFADC0C">
              <wp:extent cx="5398865" cy="313138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ersion.jpg"/>
                      <pic:cNvPicPr/>
                    </pic:nvPicPr>
                    <pic:blipFill>
                      <a:blip r:embed="rId18">
                        <a:extLst>
                          <a:ext uri="{28A0092B-C50C-407E-A947-70E740481C1C}">
                            <a14:useLocalDpi xmlns:a14="http://schemas.microsoft.com/office/drawing/2010/main" val="0"/>
                          </a:ext>
                        </a:extLst>
                      </a:blip>
                      <a:stretch>
                        <a:fillRect/>
                      </a:stretch>
                    </pic:blipFill>
                    <pic:spPr>
                      <a:xfrm>
                        <a:off x="0" y="0"/>
                        <a:ext cx="5407046" cy="3136134"/>
                      </a:xfrm>
                      <a:prstGeom prst="rect">
                        <a:avLst/>
                      </a:prstGeom>
                    </pic:spPr>
                  </pic:pic>
                </a:graphicData>
              </a:graphic>
            </wp:inline>
          </w:drawing>
        </w:r>
      </w:ins>
    </w:p>
    <w:p w14:paraId="58A94921" w14:textId="16E7A147" w:rsidR="005B74F9" w:rsidRPr="00451F6F" w:rsidRDefault="005B74F9">
      <w:pPr>
        <w:pStyle w:val="Beschriftung"/>
        <w:jc w:val="both"/>
        <w:pPrChange w:id="126" w:author="Autor">
          <w:pPr>
            <w:pStyle w:val="Folgeabsatz"/>
          </w:pPr>
        </w:pPrChange>
      </w:pPr>
      <w:bookmarkStart w:id="127" w:name="_Toc500502838"/>
      <w:ins w:id="128" w:author="Autor">
        <w:r>
          <w:t xml:space="preserve">Abbildung </w:t>
        </w:r>
        <w:r>
          <w:fldChar w:fldCharType="begin"/>
        </w:r>
        <w:r>
          <w:instrText xml:space="preserve"> SEQ Abbildung \* ARABIC </w:instrText>
        </w:r>
      </w:ins>
      <w:r>
        <w:fldChar w:fldCharType="separate"/>
      </w:r>
      <w:r w:rsidR="005F1D32">
        <w:rPr>
          <w:noProof/>
        </w:rPr>
        <w:t>2</w:t>
      </w:r>
      <w:ins w:id="129" w:author="Autor">
        <w:r>
          <w:fldChar w:fldCharType="end"/>
        </w:r>
        <w:r>
          <w:t>: Immersionslevel und ihre Barrieren (nach Brown und Cairns, 2004))</w:t>
        </w:r>
      </w:ins>
      <w:bookmarkEnd w:id="127"/>
    </w:p>
    <w:p w14:paraId="3C5F6CBE" w14:textId="28914021" w:rsidR="00563B9C" w:rsidRPr="00563B9C" w:rsidRDefault="00563B9C" w:rsidP="00563B9C">
      <w:pPr>
        <w:pStyle w:val="Folgeabsatz"/>
      </w:pPr>
      <w:r>
        <w:t xml:space="preserve">Cheng und Cairns (2005) konnten zusätzlich zu den Erkenntnissen von Brown </w:t>
      </w:r>
      <w:del w:id="130" w:author="Autor">
        <w:r w:rsidDel="005B74F9">
          <w:delText>und Cairns</w:delText>
        </w:r>
      </w:del>
      <w:ins w:id="131" w:author="Autor">
        <w:r w:rsidR="005B74F9">
          <w:t>et al. (2004)</w:t>
        </w:r>
      </w:ins>
      <w:r>
        <w:t xml:space="preserve"> noch zeigen, dass fehlende bzw. schwache Kohärenz zwischen Spiel und echtem Leben, keine negativen Effekte auf die Immersion hat sobald der Spieler diese erreicht hat. Unstimmigkeiten sind erlaubt, sobald der Spieler bereits ein wenig in das Spiel vertieft ist. Zusätzlich wurde nachgewiesen, dass die Immersion den Blick für schlechte Usability schwächt und den Spieler diese übersehen lässt. Für zukünftige Studien könnten hier Versuche durchgeführt werden, um zu erforschen, welche anderen Barrieren (neben schlechter Usability) noch durch Immersion überwunden werden können. </w:t>
      </w:r>
    </w:p>
    <w:p w14:paraId="7116A183" w14:textId="7DC7952F" w:rsidR="008E7D87" w:rsidRDefault="00680C96" w:rsidP="008E7D87">
      <w:pPr>
        <w:pStyle w:val="Folgeabsatz"/>
      </w:pPr>
      <w:commentRangeStart w:id="132"/>
      <w:commentRangeStart w:id="133"/>
      <w:r>
        <w:lastRenderedPageBreak/>
        <w:t xml:space="preserve">Jennett (2009) führte eine Studie zum Thema Immersion durch und betrachtete dabei speziell die Komponente „real life dissociation“, also Verlust des Zeitgefühls und der Wahrnehmung der Umgebung sowie mentale Abwesenheit (Jennett, 2008). </w:t>
      </w:r>
      <w:r w:rsidR="000D1E25">
        <w:t>Die „real life dissociation</w:t>
      </w:r>
      <w:commentRangeEnd w:id="132"/>
      <w:r w:rsidR="00B307C6">
        <w:rPr>
          <w:rStyle w:val="Kommentarzeichen"/>
        </w:rPr>
        <w:commentReference w:id="132"/>
      </w:r>
      <w:commentRangeEnd w:id="133"/>
      <w:r w:rsidR="001B1CD1">
        <w:rPr>
          <w:rStyle w:val="Kommentarzeichen"/>
        </w:rPr>
        <w:commentReference w:id="133"/>
      </w:r>
      <w:r w:rsidR="000D1E25">
        <w:t>“ entspricht beiden theoretischen Ans</w:t>
      </w:r>
      <w:r w:rsidR="001C2C77">
        <w:t>ätzen der Immersion, nämlich dem</w:t>
      </w:r>
      <w:r w:rsidR="000D1E25">
        <w:t xml:space="preserve"> </w:t>
      </w:r>
      <w:r w:rsidR="000D1E25">
        <w:rPr>
          <w:i/>
        </w:rPr>
        <w:t xml:space="preserve">wahrnehmenden </w:t>
      </w:r>
      <w:r w:rsidR="001C2C77">
        <w:t>und dem</w:t>
      </w:r>
      <w:r w:rsidR="000D1E25">
        <w:t xml:space="preserve"> </w:t>
      </w:r>
      <w:r w:rsidR="000D1E25">
        <w:rPr>
          <w:i/>
        </w:rPr>
        <w:t>psychologischen</w:t>
      </w:r>
      <w:del w:id="134" w:author="Autor">
        <w:r w:rsidR="000D1E25" w:rsidDel="004C2087">
          <w:rPr>
            <w:i/>
          </w:rPr>
          <w:delText xml:space="preserve"> </w:delText>
        </w:r>
      </w:del>
      <w:r w:rsidR="000D1E25">
        <w:t xml:space="preserve"> Ansatz, die Carr (2006) beschreibt. Ersterer beschreibt Immersion als „[…] Grad dafür inwieweit eine Technologie oder eine Erfahrung die Sinne des Nutzers monopolisiert“. Der psychologische Ansatz hingegen betrachtet mehr die kognitiven als die sensorischen Features eines Spiels bzw. die „mental absorption“ des Spielers in der Spielwelt. </w:t>
      </w:r>
      <w:r w:rsidR="00D941B8">
        <w:t xml:space="preserve">Jennetts Studie gab zu erkennen, dass es zwei Möglichkeiten von Ablenkungen gibt: irrelevante und relevante. Zu ersteren zählen z.B. Fernsehgeräusche. Zweitere können zusätzlich noch in </w:t>
      </w:r>
      <w:r w:rsidR="00D941B8">
        <w:rPr>
          <w:i/>
        </w:rPr>
        <w:t>persönlich relevant</w:t>
      </w:r>
      <w:r w:rsidR="00D941B8">
        <w:t xml:space="preserve"> (eigener Name wird gerufen) und </w:t>
      </w:r>
      <w:r w:rsidR="00D941B8">
        <w:rPr>
          <w:i/>
        </w:rPr>
        <w:t>spielrelevant</w:t>
      </w:r>
      <w:r w:rsidR="001C2C77">
        <w:rPr>
          <w:i/>
        </w:rPr>
        <w:t xml:space="preserve"> </w:t>
      </w:r>
      <w:r w:rsidR="001C2C77">
        <w:t>unterteilt werden</w:t>
      </w:r>
      <w:r w:rsidR="00D941B8">
        <w:rPr>
          <w:i/>
        </w:rPr>
        <w:t xml:space="preserve">. </w:t>
      </w:r>
      <w:r w:rsidR="00D941B8">
        <w:t>Außerdem konnte man feststellen, dass irrelevante Störungen</w:t>
      </w:r>
      <w:r w:rsidR="00B64282">
        <w:t xml:space="preserve"> von Spielern</w:t>
      </w:r>
      <w:r w:rsidR="00D941B8">
        <w:t xml:space="preserve"> schlichtweg nicht wahrgenommen werden wohingegen relevante Störungen absichtlich ignoriert werden, wie z.B. die Aufforderung (einer anderen Person) das Spielen zu beenden.</w:t>
      </w:r>
      <w:r w:rsidR="009563BF">
        <w:t xml:space="preserve"> </w:t>
      </w:r>
      <w:r w:rsidR="00474913">
        <w:t xml:space="preserve">Das in dieser Studie verwendete Spiel mit höherer Immersion (bessere Grafik, Sound, Feedback sowie höhere Challenge) ließ die Spieler irrelevante Störungen ganz überhören, im Gegensatz zum Spiel mit niedrigerer Immersion, bei der die Probanden auch solche Störungen wahrnahmen. </w:t>
      </w:r>
    </w:p>
    <w:p w14:paraId="4561319F" w14:textId="444FC0B7" w:rsidR="00C43A8F" w:rsidRPr="002543BD" w:rsidRDefault="00CE6F87" w:rsidP="008E7D87">
      <w:pPr>
        <w:pStyle w:val="Folgeabsatz"/>
        <w:rPr>
          <w:lang w:val="en-US"/>
        </w:rPr>
      </w:pPr>
      <w:r>
        <w:t xml:space="preserve">McMahan (2003) unterscheidet zwischen </w:t>
      </w:r>
      <w:r w:rsidRPr="00CE6F87">
        <w:rPr>
          <w:i/>
        </w:rPr>
        <w:t>diegetischer</w:t>
      </w:r>
      <w:r>
        <w:t xml:space="preserve"> und </w:t>
      </w:r>
      <w:r w:rsidRPr="00CE6F87">
        <w:rPr>
          <w:i/>
        </w:rPr>
        <w:t>nicht-diegetischer</w:t>
      </w:r>
      <w:r>
        <w:t xml:space="preserve"> Immersion. Die </w:t>
      </w:r>
      <w:r>
        <w:rPr>
          <w:i/>
        </w:rPr>
        <w:t xml:space="preserve">diegetische Immersion </w:t>
      </w:r>
      <w:r>
        <w:t xml:space="preserve">wird durch sichtbare Spielelemente bestimmt (Grafik, Sound), die </w:t>
      </w:r>
      <w:r>
        <w:rPr>
          <w:i/>
        </w:rPr>
        <w:t xml:space="preserve">nicht-diegetische Immersion </w:t>
      </w:r>
      <w:r>
        <w:t>durch die Zuwendung des Spielers und andere nicht visuell sichtbare Elemente</w:t>
      </w:r>
      <w:r w:rsidRPr="00C141C7">
        <w:t>.</w:t>
      </w:r>
      <w:r w:rsidR="00C43A8F" w:rsidRPr="00C141C7">
        <w:t xml:space="preserve"> </w:t>
      </w:r>
      <w:r w:rsidR="00C43A8F" w:rsidRPr="00740881">
        <w:rPr>
          <w:lang w:val="en-US"/>
        </w:rPr>
        <w:t xml:space="preserve">Des </w:t>
      </w:r>
      <w:del w:id="135" w:author="Autor">
        <w:r w:rsidR="00C43A8F" w:rsidRPr="00740881" w:rsidDel="00B307C6">
          <w:rPr>
            <w:lang w:val="en-US"/>
          </w:rPr>
          <w:delText xml:space="preserve">weiteren </w:delText>
        </w:r>
      </w:del>
      <w:ins w:id="136" w:author="Autor">
        <w:r w:rsidR="00B307C6" w:rsidRPr="00641A17">
          <w:rPr>
            <w:lang w:val="en-US"/>
            <w:rPrChange w:id="137" w:author="Autor">
              <w:rPr/>
            </w:rPrChange>
          </w:rPr>
          <w:t>Weiteren</w:t>
        </w:r>
        <w:r w:rsidR="00B307C6" w:rsidRPr="00740881">
          <w:rPr>
            <w:lang w:val="en-US"/>
          </w:rPr>
          <w:t xml:space="preserve"> </w:t>
        </w:r>
      </w:ins>
      <w:r w:rsidR="00C43A8F" w:rsidRPr="00740881">
        <w:rPr>
          <w:lang w:val="en-US"/>
        </w:rPr>
        <w:t>wird</w:t>
      </w:r>
      <w:r w:rsidR="00C43A8F" w:rsidRPr="002543BD">
        <w:rPr>
          <w:lang w:val="en-US"/>
        </w:rPr>
        <w:t xml:space="preserve"> Murrays Definition von Immersion verwendet (Murray, 1997):</w:t>
      </w:r>
    </w:p>
    <w:p w14:paraId="01AD5AC1" w14:textId="77777777" w:rsidR="00C43A8F" w:rsidRDefault="00C43A8F" w:rsidP="00C43A8F">
      <w:pPr>
        <w:pStyle w:val="Blockzitat"/>
      </w:pPr>
      <w:r>
        <w:t>“A stirring narrative in any medium can be experienced as a virtual reaility because our brains are programmed to tune into stories with an intensity that can obliterate the world around us…The experience of being transported to an elaborately simulated place is pleasurable itself, regardless of the fantasy content. We refer to this experience as immersion. Immersion is a metaphorical term derived from the physical experience of being submerged in water […]”</w:t>
      </w:r>
    </w:p>
    <w:p w14:paraId="4C397A46" w14:textId="77777777" w:rsidR="006953FC" w:rsidRDefault="006953FC" w:rsidP="00C43A8F">
      <w:pPr>
        <w:pStyle w:val="Blockzitat"/>
      </w:pPr>
    </w:p>
    <w:p w14:paraId="72CF5CAD" w14:textId="2DA6B95D" w:rsidR="00336675" w:rsidRDefault="00C01193" w:rsidP="006953FC">
      <w:pPr>
        <w:rPr>
          <w:ins w:id="138" w:author="Autor"/>
        </w:rPr>
      </w:pPr>
      <w:r w:rsidRPr="00C01193">
        <w:t>Entgegen vieler</w:t>
      </w:r>
      <w:r>
        <w:t xml:space="preserve"> Erwartungen beeinflussen nicht die technologischen Voraussetzungen, wie ein großer Bildschirm oder eine Surround-Sound-Anlage, das Gefühl der Immersion. </w:t>
      </w:r>
      <w:r w:rsidR="006953FC">
        <w:t xml:space="preserve">Auch der Realismus von Bild und Ton spielen eine untergeordnete Rolle. Wichtig </w:t>
      </w:r>
      <w:r w:rsidR="006953FC">
        <w:lastRenderedPageBreak/>
        <w:t xml:space="preserve">für eine immersive Erfahrung sind drei andere Faktoren. Erstens müssen die Erwartungen des Spielers an die Spielumgebung angemessen erfüllt sein. Des Weiteren müssen die Aktionen des Nutzers einen Einfluss auf diese Umgebung haben. Zuletzt sollten die Gegebenheiten der Spielwelt widerspruchsfrei sein, auch wenn diese nicht denen der realen Welt entsprechen. </w:t>
      </w:r>
    </w:p>
    <w:p w14:paraId="6EA6EA29" w14:textId="29AF4CE1" w:rsidR="00301CCC" w:rsidDel="00804D7A" w:rsidRDefault="00E27044" w:rsidP="00804D7A">
      <w:pPr>
        <w:rPr>
          <w:del w:id="139" w:author="Autor"/>
        </w:rPr>
      </w:pPr>
      <w:ins w:id="140" w:author="Autor">
        <w:r w:rsidRPr="00E27044">
          <w:t>Csikszentmihalyi</w:t>
        </w:r>
        <w:r>
          <w:t xml:space="preserve"> (1975) entwickelte in Abgrenzung zur Immersion das „Flow“-Modell und charakterisiert „Flow“ durch die Balance von Herausforderung und Fähigkeiten der Spieler, klare Ziele, explizites Feedback, verschwommenes Zeitge</w:t>
        </w:r>
        <w:r w:rsidR="009E2CAC">
          <w:t xml:space="preserve">fühl, Verlust der Befangenheit, Gefühle der Freude sowie Kontrolle einer autarken Aktivität. </w:t>
        </w:r>
        <w:r w:rsidR="00FA652E" w:rsidRPr="00FA652E">
          <w:rPr>
            <w:lang w:val="en-US"/>
            <w:rPrChange w:id="141" w:author="Autor">
              <w:rPr/>
            </w:rPrChange>
          </w:rPr>
          <w:t xml:space="preserve">„Flow“ wird als eine Erfahrung </w:t>
        </w:r>
        <w:r w:rsidR="00FA652E" w:rsidRPr="00FA652E">
          <w:rPr>
            <w:szCs w:val="22"/>
            <w:lang w:val="en-US"/>
            <w:rPrChange w:id="142" w:author="Autor">
              <w:rPr/>
            </w:rPrChange>
          </w:rPr>
          <w:t>beschrieben, „</w:t>
        </w:r>
        <w:r w:rsidR="00FA652E" w:rsidRPr="00FA652E">
          <w:rPr>
            <w:szCs w:val="22"/>
            <w:lang w:val="en-US"/>
            <w:rPrChange w:id="143" w:author="Autor">
              <w:rPr>
                <w:rFonts w:ascii="Times New Roman" w:hAnsi="Times New Roman"/>
                <w:sz w:val="25"/>
                <w:szCs w:val="25"/>
                <w:lang w:val="en-US"/>
              </w:rPr>
            </w:rPrChange>
          </w:rPr>
          <w:t xml:space="preserve">so gratifying that </w:t>
        </w:r>
        <w:r w:rsidR="00FA652E" w:rsidRPr="00FA652E">
          <w:rPr>
            <w:szCs w:val="22"/>
            <w:lang w:val="en-US"/>
            <w:rPrChange w:id="144" w:author="Autor">
              <w:rPr>
                <w:rFonts w:ascii="Times New Roman" w:hAnsi="Times New Roman"/>
                <w:sz w:val="25"/>
                <w:szCs w:val="25"/>
              </w:rPr>
            </w:rPrChange>
          </w:rPr>
          <w:t>people are willing to do it for its own sake, with little concern for what they will get out of it, even when it is difficult or dangerous</w:t>
        </w:r>
        <w:r w:rsidR="00FA652E" w:rsidRPr="00FA652E">
          <w:rPr>
            <w:szCs w:val="22"/>
            <w:lang w:val="en-US"/>
            <w:rPrChange w:id="145" w:author="Autor">
              <w:rPr>
                <w:rFonts w:ascii="Times New Roman" w:hAnsi="Times New Roman"/>
                <w:sz w:val="25"/>
                <w:szCs w:val="25"/>
                <w:lang w:val="en-US"/>
              </w:rPr>
            </w:rPrChange>
          </w:rPr>
          <w:t>”</w:t>
        </w:r>
        <w:r w:rsidR="00FA652E">
          <w:rPr>
            <w:szCs w:val="22"/>
            <w:lang w:val="en-US"/>
          </w:rPr>
          <w:t xml:space="preserve"> (</w:t>
        </w:r>
        <w:r w:rsidR="00FA652E" w:rsidRPr="00FA652E">
          <w:rPr>
            <w:lang w:val="en-US"/>
            <w:rPrChange w:id="146" w:author="Autor">
              <w:rPr/>
            </w:rPrChange>
          </w:rPr>
          <w:t>Csikszentmihalyi</w:t>
        </w:r>
        <w:r w:rsidR="00FA652E">
          <w:rPr>
            <w:lang w:val="en-US"/>
          </w:rPr>
          <w:t>, 1990).</w:t>
        </w:r>
        <w:r w:rsidR="009F08DD">
          <w:rPr>
            <w:lang w:val="en-US"/>
          </w:rPr>
          <w:t xml:space="preserve"> </w:t>
        </w:r>
        <w:r w:rsidR="00F3540F">
          <w:t xml:space="preserve">Weitere Charakteristika sind zudem die Möglichkeit, sich auf die gestellte Aufgabe zu konzentrieren sowie die Frustrationen des Alltags vergessen zu können. </w:t>
        </w:r>
        <w:r w:rsidR="00F3540F" w:rsidRPr="00E27044">
          <w:t>Csikszentmihalyi</w:t>
        </w:r>
        <w:r w:rsidR="00F3540F">
          <w:t>s Studien e</w:t>
        </w:r>
        <w:r w:rsidR="00301CCC">
          <w:t>rgaben, dass weltweit Lesen als sehr unterhaltsam angesehen wird. Lesen hat ein Ziel, wie z.B. Wissenserwerb oder Unterhaltung, und der Leser benötigt Wissen über die Regeln von Schrift und Sprache</w:t>
        </w:r>
        <w:r w:rsidR="00F7475D">
          <w:t xml:space="preserve">. Er muss die Fähigkeit besitzen mit fiktionellen Charakteren mitzuempfinden, historische sowie kulturelle Kontexte zu erschließen und Wendungen der Handlung vorherzusehen </w:t>
        </w:r>
        <w:r w:rsidR="00F7475D" w:rsidRPr="00577789">
          <w:rPr>
            <w:szCs w:val="22"/>
            <w:rPrChange w:id="147" w:author="Autor">
              <w:rPr>
                <w:szCs w:val="22"/>
                <w:lang w:val="en-US"/>
              </w:rPr>
            </w:rPrChange>
          </w:rPr>
          <w:t>(</w:t>
        </w:r>
        <w:r w:rsidR="00F7475D" w:rsidRPr="00577789">
          <w:rPr>
            <w:rPrChange w:id="148" w:author="Autor">
              <w:rPr>
                <w:lang w:val="en-US"/>
              </w:rPr>
            </w:rPrChange>
          </w:rPr>
          <w:t>Csikszentmihalyi, 1990)</w:t>
        </w:r>
        <w:r w:rsidR="00F7475D">
          <w:t>. „Flow“</w:t>
        </w:r>
        <w:r w:rsidR="00577789">
          <w:t xml:space="preserve"> berücksichtigt im Gegensatz zur Immersion noch mehr die Komponente </w:t>
        </w:r>
        <w:r w:rsidR="00577789">
          <w:rPr>
            <w:i/>
          </w:rPr>
          <w:t xml:space="preserve">Vergnügen </w:t>
        </w:r>
        <w:r w:rsidR="00577789">
          <w:t>und</w:t>
        </w:r>
        <w:r w:rsidR="00F7475D">
          <w:t xml:space="preserve"> beschreibt </w:t>
        </w:r>
        <w:r w:rsidR="00577789">
          <w:t>somit</w:t>
        </w:r>
        <w:r w:rsidR="00F7475D">
          <w:t xml:space="preserve"> eine Erfahrung, die darauf beruht, dass Menschen ihre Aktivität aus freiem Willen und Interesse ausführen und sich voll und</w:t>
        </w:r>
        <w:r w:rsidR="00577789">
          <w:t xml:space="preserve"> ganz in diese hinein versetzen.</w:t>
        </w:r>
      </w:ins>
    </w:p>
    <w:p w14:paraId="158CE827" w14:textId="77777777" w:rsidR="00804D7A" w:rsidRPr="00804D7A" w:rsidRDefault="00804D7A">
      <w:pPr>
        <w:pStyle w:val="Folgeabsatz"/>
        <w:rPr>
          <w:ins w:id="149" w:author="Autor"/>
          <w:rPrChange w:id="150" w:author="Autor">
            <w:rPr>
              <w:ins w:id="151" w:author="Autor"/>
              <w:rFonts w:ascii="Times New Roman" w:hAnsi="Times New Roman"/>
              <w:sz w:val="25"/>
              <w:szCs w:val="25"/>
            </w:rPr>
          </w:rPrChange>
        </w:rPr>
        <w:pPrChange w:id="152" w:author="Autor">
          <w:pPr>
            <w:spacing w:line="240" w:lineRule="auto"/>
            <w:jc w:val="left"/>
          </w:pPr>
        </w:pPrChange>
      </w:pPr>
    </w:p>
    <w:p w14:paraId="1125D446" w14:textId="59B2E22E" w:rsidR="00E27044" w:rsidRPr="007526C4" w:rsidRDefault="00804D7A">
      <w:pPr>
        <w:pStyle w:val="berschrift4"/>
        <w:pPrChange w:id="153" w:author="Autor">
          <w:pPr/>
        </w:pPrChange>
      </w:pPr>
      <w:ins w:id="154" w:author="Autor">
        <w:r>
          <w:t>Präsenz</w:t>
        </w:r>
      </w:ins>
    </w:p>
    <w:p w14:paraId="6643F188" w14:textId="60F19E03" w:rsidR="00F11612" w:rsidRPr="00F11612" w:rsidRDefault="00F11612" w:rsidP="00F11612">
      <w:pPr>
        <w:pStyle w:val="Folgeabsatz"/>
      </w:pPr>
      <w:r>
        <w:t xml:space="preserve">Der Begriff Präsenz wird heutzutage oft mit Immersion gleichgesetzt, obwohl es Unterschiede gibt. Steuer </w:t>
      </w:r>
      <w:r w:rsidR="00C17942">
        <w:t xml:space="preserve">(1993) lehnt den Begriff der Präsenz nah daran an, dass der Mensch eine Welt außerhalb der Grenzen seiner sensorischen </w:t>
      </w:r>
      <w:r w:rsidR="00F959FD">
        <w:t>Wahrnehmung erfassen kann. Gibt es keine weiteren Einflüsse, nimmt der Men</w:t>
      </w:r>
      <w:r w:rsidR="002E4547">
        <w:t>sch sein unmittelbares Umfeld wahr</w:t>
      </w:r>
      <w:r w:rsidR="00F959FD">
        <w:t>. Durch den Einsatz von Technologie ist es jedoch möglich, noch weitere Umgebungen zu vermitteln, sodass der Nutzer letztendlich zwei unterschiedliche Umgebungen wahrnimmt</w:t>
      </w:r>
      <w:r w:rsidR="008347D0">
        <w:t xml:space="preserve">: Zum Einen die physische Umgebung in der er sich körperlich befindet, zum Anderen die Umgebung die ihm durch Technologie vermittelt wird. Die Telepräsenz beschreibt das Ausmaß wie präsent man sich in der vermittelten Welt fühlt. </w:t>
      </w:r>
      <w:r w:rsidR="002E4547">
        <w:t xml:space="preserve">Der </w:t>
      </w:r>
      <w:r w:rsidR="002E4547">
        <w:lastRenderedPageBreak/>
        <w:t xml:space="preserve">heutige Begriff der Präsenz in Spielen leitet sich also von Steuers Begriff der Telepräsenz ab, der ursprünglich die erfolgreiche Vermittlung von Präsenz in </w:t>
      </w:r>
      <w:del w:id="155" w:author="Autor">
        <w:r w:rsidR="009E18F5" w:rsidRPr="009E18F5" w:rsidDel="007526C4">
          <w:rPr>
            <w:color w:val="FF0000"/>
          </w:rPr>
          <w:delText>TELEOPERATION ENVIRONMENTS</w:delText>
        </w:r>
        <w:r w:rsidR="002E4547" w:rsidDel="007526C4">
          <w:delText xml:space="preserve"> </w:delText>
        </w:r>
      </w:del>
      <w:ins w:id="156" w:author="Autor">
        <w:r w:rsidR="007526C4">
          <w:rPr>
            <w:color w:val="FF0000"/>
          </w:rPr>
          <w:t xml:space="preserve">„Teleoperation Environments“ </w:t>
        </w:r>
      </w:ins>
      <w:r w:rsidR="002E4547">
        <w:t xml:space="preserve">beschrieben hat. </w:t>
      </w:r>
      <w:r w:rsidR="009E18F5">
        <w:t>Ryan (2001) verwendet den Begriff Präsenz als Gefühl in künstlichen Umgebungen. Wie McMahan anmerkt, beschreiben Lombard und Ditton</w:t>
      </w:r>
      <w:r w:rsidR="00A42E65">
        <w:t xml:space="preserve"> (2000)</w:t>
      </w:r>
      <w:r w:rsidR="009E18F5">
        <w:t xml:space="preserve"> Präsenz zwar als „künstliches Gefühl“, welches jedoch den Nutzer die vermittelte Realität nicht als solche wahrnehmen lässt.</w:t>
      </w:r>
      <w:r w:rsidR="00A42E65">
        <w:t xml:space="preserve"> Zusätzlich wird erwähnt, dass Sie  Literatur zum Thema Präsenz untersuchten und herausfanden, dass diese von der Kombination aus sechs</w:t>
      </w:r>
      <w:r w:rsidR="00D47726">
        <w:t xml:space="preserve"> folgenden</w:t>
      </w:r>
      <w:r w:rsidR="00A42E65">
        <w:t xml:space="preserve"> unterschi</w:t>
      </w:r>
      <w:r w:rsidR="00D47726">
        <w:t>edlichen Faktoren</w:t>
      </w:r>
      <w:r w:rsidR="00A42E65">
        <w:t xml:space="preserve"> </w:t>
      </w:r>
      <w:r w:rsidR="00D47726">
        <w:t xml:space="preserve">abhängig ist: Qualität der sozialen Interaktion, Realismus der Umgebung, Effekt der </w:t>
      </w:r>
      <w:r w:rsidR="00120699">
        <w:t>Transports (die Empfindung des „Daseins“ in der virtuellen Realität)</w:t>
      </w:r>
      <w:r w:rsidR="00D47726">
        <w:t xml:space="preserve">, Grad der Immersion durch das User Interface, die Fähigkeit des Nutzers wesentliche Handlungen vorzunehmen und der soziale Einfluss des Geschehens in besagter Umgebung sowie die Reaktion des Nutzers auf den Computer als intelligente Entität. </w:t>
      </w:r>
      <w:r w:rsidR="00120699">
        <w:t xml:space="preserve">Die einzelnen Faktoren sind </w:t>
      </w:r>
      <w:commentRangeStart w:id="157"/>
      <w:r w:rsidR="00120699">
        <w:t xml:space="preserve">untereinander sehr </w:t>
      </w:r>
      <w:del w:id="158" w:author="Autor">
        <w:r w:rsidR="00120699" w:rsidDel="007526C4">
          <w:delText>unterschiedlich</w:delText>
        </w:r>
        <w:commentRangeEnd w:id="157"/>
        <w:r w:rsidR="00B307C6" w:rsidDel="007526C4">
          <w:rPr>
            <w:rStyle w:val="Kommentarzeichen"/>
          </w:rPr>
          <w:commentReference w:id="157"/>
        </w:r>
      </w:del>
      <w:ins w:id="159" w:author="Autor">
        <w:r w:rsidR="007526C4">
          <w:t>verschiedenartig</w:t>
        </w:r>
      </w:ins>
      <w:r w:rsidR="00120699">
        <w:t>, haben aber eines gemeinsam, nämlich das Ziel den Nutzer die Vermittlung einer künstlichen Realität so wenig wie möglich spüren zu lassen.</w:t>
      </w:r>
    </w:p>
    <w:p w14:paraId="2B2C92CE" w14:textId="2BF786D2" w:rsidR="0068477C" w:rsidRDefault="004F1D8D" w:rsidP="008E7D87">
      <w:pPr>
        <w:pStyle w:val="Folgeabsatz"/>
      </w:pPr>
      <w:r>
        <w:t>Held &amp; Durlach (1992)</w:t>
      </w:r>
      <w:r w:rsidR="0045469A">
        <w:t xml:space="preserve"> sowie Sheridan (1992) übertrugen Anfang der 90er Jahre Konzepte der Präsenz auf die virtuelle Realität. Dörner (2013) erwähnt drei Teilaspekte, aus denen sich d</w:t>
      </w:r>
      <w:r w:rsidR="00B8234A">
        <w:t>as Präsenzgefühl zusammensetzt. Erstens d</w:t>
      </w:r>
      <w:r w:rsidR="0045469A">
        <w:t>ie Ortsillusion (Slater</w:t>
      </w:r>
      <w:r w:rsidR="00B8234A">
        <w:t xml:space="preserve">, 2009), also das Gefühl sich an einem dargestellten Ort zu befinden. Zweitens die Plausibilitätsillusion (Slater, 2009), welche entsteht, wenn der Nutzer die Ereignisse in der virtuellen Umgebung so wahrnimmt, als ob sie wirklich stattfinden würden. Hier steht vor allem die Glaubwürdigkeit der Umgebung im Vordergrund. Als Beispiel wird hier ein „[…]visuell perfekt dargestellter virtueller Mensch“ genannt, mit welchem aber nicht richtig kommuniziert werden kann, was einen Bruch der Plausibilitätsillusion zur Folge haben könnte. Drittens </w:t>
      </w:r>
      <w:r w:rsidR="00584A2F">
        <w:t xml:space="preserve">die Involviertheit (Witmer &amp; Singer, 1998), d.h. der Grad der Aufmerksamkeit und wie sehr sich der Nutzer für die simulierte Welt interessiert. </w:t>
      </w:r>
      <w:r w:rsidR="008C1969">
        <w:t xml:space="preserve">Störungen der genannten Illusionen können einen Präsenzbruch (engl. Break in Presence) zur Folge haben. </w:t>
      </w:r>
    </w:p>
    <w:p w14:paraId="1A4FC3CD" w14:textId="77777777" w:rsidR="004608D2" w:rsidRDefault="004608D2" w:rsidP="008E7D87">
      <w:pPr>
        <w:pStyle w:val="Folgeabsatz"/>
      </w:pPr>
    </w:p>
    <w:p w14:paraId="02005D31" w14:textId="4925B073" w:rsidR="004608D2" w:rsidRPr="003163BE" w:rsidRDefault="004608D2" w:rsidP="004608D2">
      <w:pPr>
        <w:pStyle w:val="berschrift2"/>
      </w:pPr>
      <w:bookmarkStart w:id="160" w:name="_Toc500502809"/>
      <w:r>
        <w:lastRenderedPageBreak/>
        <w:t>Virtual Reality</w:t>
      </w:r>
      <w:bookmarkEnd w:id="160"/>
    </w:p>
    <w:p w14:paraId="6808AC7E" w14:textId="193CD261" w:rsidR="0068477C" w:rsidRDefault="00306F4B" w:rsidP="00306F4B">
      <w:pPr>
        <w:pStyle w:val="berschrift3"/>
      </w:pPr>
      <w:bookmarkStart w:id="161" w:name="_Toc500502810"/>
      <w:r>
        <w:t>Was ist Virtual Reality?</w:t>
      </w:r>
      <w:bookmarkEnd w:id="161"/>
    </w:p>
    <w:p w14:paraId="3753C7E5" w14:textId="74AD6889" w:rsidR="00CD6EC5" w:rsidRPr="00CD6EC5" w:rsidRDefault="00CD6EC5" w:rsidP="00CD6EC5">
      <w:r>
        <w:t xml:space="preserve">Brill (2009) verweist </w:t>
      </w:r>
      <w:r w:rsidR="0010058C">
        <w:t xml:space="preserve">in seinem Buch „Virtuelle Realität“ auf die verschiedenen Einsatzbereiche von Virtual Reality wie z.B. in der Automobilindustrie oder der Medizin, </w:t>
      </w:r>
      <w:r w:rsidR="003073E4">
        <w:t>in denen m</w:t>
      </w:r>
      <w:r w:rsidR="0010058C">
        <w:t xml:space="preserve">it Hilfe von VR-Anwendungen Simulationen oder Visualisierungen durchgeführt werden. </w:t>
      </w:r>
      <w:r w:rsidR="003073E4">
        <w:t xml:space="preserve">In den letzten Jahren haben VR-Applikationen auch Einzug in den Gaming-Bereich gefunden. Im Folgenden werden Anwendungsbeispiele sowie die VR-Technologie an sich näher erläutert. Jedoch soll zunächst </w:t>
      </w:r>
      <w:r w:rsidR="0010058C">
        <w:t>der Begriff Virtual Reality näher erläutert werden.</w:t>
      </w:r>
    </w:p>
    <w:p w14:paraId="6223E66F" w14:textId="58D3ABD6" w:rsidR="00541287" w:rsidRDefault="00411289" w:rsidP="008E7D87">
      <w:pPr>
        <w:pStyle w:val="Folgeabsatz"/>
      </w:pPr>
      <w:r>
        <w:t>Virtual Reality, virtuelle Realität oder kurz VR wurde 1965 als erstes von Ivan Sutherland</w:t>
      </w:r>
      <w:r w:rsidR="00CD6EC5">
        <w:t xml:space="preserve"> (1965)</w:t>
      </w:r>
      <w:r>
        <w:t xml:space="preserve"> beschrieben. </w:t>
      </w:r>
      <w:r w:rsidR="00CD6EC5">
        <w:t xml:space="preserve">In seinem Artikel beschreibt er einen Raum, in dem es sogar möglich ist Materie zu manipulieren, d.h. ein dargestellter Stuhl könnte tatsächlich als Sitzgelegenheit verwendet werden. </w:t>
      </w:r>
      <w:r w:rsidR="0010058C">
        <w:t>Brill (2009) erwähnt zusätzlich die Definition des Brockhaus</w:t>
      </w:r>
      <w:r w:rsidR="00161ADC">
        <w:t xml:space="preserve"> </w:t>
      </w:r>
      <w:commentRangeStart w:id="162"/>
      <w:commentRangeStart w:id="163"/>
      <w:r w:rsidR="00161ADC">
        <w:t xml:space="preserve">(2003, </w:t>
      </w:r>
      <w:r w:rsidR="00161ADC" w:rsidRPr="00161ADC">
        <w:rPr>
          <w:color w:val="FF0000"/>
        </w:rPr>
        <w:t>KEINE PDF DAZU GEFUNDEN</w:t>
      </w:r>
      <w:r w:rsidR="00161ADC">
        <w:rPr>
          <w:color w:val="FF0000"/>
        </w:rPr>
        <w:t>)</w:t>
      </w:r>
      <w:r w:rsidR="00161ADC">
        <w:t xml:space="preserve">, </w:t>
      </w:r>
      <w:commentRangeEnd w:id="162"/>
      <w:r w:rsidR="00B307C6">
        <w:rPr>
          <w:rStyle w:val="Kommentarzeichen"/>
        </w:rPr>
        <w:commentReference w:id="162"/>
      </w:r>
      <w:commentRangeEnd w:id="163"/>
      <w:r w:rsidR="007526C4">
        <w:rPr>
          <w:rStyle w:val="Kommentarzeichen"/>
        </w:rPr>
        <w:commentReference w:id="163"/>
      </w:r>
      <w:r w:rsidR="00161ADC">
        <w:t>welcher VR als „…mittels Computer simulierte Wirklichkeit oder künstliche Welt, in die Personen mit Hilfe technischer Geräte sowie umfangreicher Software versetz</w:t>
      </w:r>
      <w:r w:rsidR="003073E4">
        <w:t>t und eingebunden werden</w:t>
      </w:r>
      <w:r w:rsidR="00161ADC">
        <w:t>“</w:t>
      </w:r>
      <w:r w:rsidR="003073E4">
        <w:t xml:space="preserve"> beschreibt.</w:t>
      </w:r>
      <w:r w:rsidR="00161ADC">
        <w:t xml:space="preserve"> Außerdem werden Synonyme wie „virtuelle Umgebung“ oder „virtual environment“ genannt, welche dem Autor zufolge viel zutreffender sind, da der Begriff Virtual Reality eigentlich ein Oxymoron ist, welcher sich aber im Laufe der Zeit durchgesetzt hat und deshalb weiterhin verwendet wird. </w:t>
      </w:r>
      <w:r w:rsidR="00D1347F">
        <w:t>Ziel dieser Anwendungen ist es, dem Nutzer das Gefühl zu vermitteln, sich in besagter</w:t>
      </w:r>
      <w:r w:rsidR="003073E4">
        <w:t xml:space="preserve"> virtueller</w:t>
      </w:r>
      <w:r w:rsidR="00D1347F">
        <w:t xml:space="preserve"> Realität zu befinden (siehe Punkt 2.1.3 Immersion und Präsenz). </w:t>
      </w:r>
      <w:r w:rsidR="00A3477D">
        <w:t>Luciani (2014) nennt mehrere Autoren, die sich mit dem Begriff Virtual Reality befassten und definierten, d</w:t>
      </w:r>
      <w:r w:rsidR="00DC6906">
        <w:t>arunter Lanier, Krueger und Foley</w:t>
      </w:r>
      <w:r w:rsidR="00A3477D">
        <w:t xml:space="preserve">. Genannt wurde der Begriff Virtual Reality </w:t>
      </w:r>
      <w:r w:rsidR="001C474B">
        <w:t xml:space="preserve">zwar </w:t>
      </w:r>
      <w:r w:rsidR="00A3477D">
        <w:t>zuer</w:t>
      </w:r>
      <w:r w:rsidR="001C474B">
        <w:t>st von J. Lanier 1988, jedoch beinhalten alle Definitionen dieselbe Aussage</w:t>
      </w:r>
      <w:ins w:id="164" w:author="Autor">
        <w:r w:rsidR="00B307C6">
          <w:t xml:space="preserve">: </w:t>
        </w:r>
      </w:ins>
      <w:del w:id="165" w:author="Autor">
        <w:r w:rsidR="001C474B" w:rsidDel="00B307C6">
          <w:delText>, nämlich die, dass v</w:delText>
        </w:r>
      </w:del>
      <w:ins w:id="166" w:author="Autor">
        <w:r w:rsidR="00B307C6">
          <w:t>V</w:t>
        </w:r>
      </w:ins>
      <w:commentRangeStart w:id="167"/>
      <w:r w:rsidR="001C474B">
        <w:t xml:space="preserve">irtuelle Umgebungen, Realitäten, etc. Computer und deren Simulationen </w:t>
      </w:r>
      <w:ins w:id="168" w:author="Autor">
        <w:r w:rsidR="00B307C6">
          <w:t>werden ben</w:t>
        </w:r>
        <w:r w:rsidR="00277D9B">
          <w:t>ö</w:t>
        </w:r>
        <w:del w:id="169" w:author="Autor">
          <w:r w:rsidR="00B307C6" w:rsidDel="00277D9B">
            <w:delText>oe</w:delText>
          </w:r>
        </w:del>
        <w:r w:rsidR="00B307C6">
          <w:t>tigt</w:t>
        </w:r>
      </w:ins>
      <w:del w:id="170" w:author="Autor">
        <w:r w:rsidR="001C474B" w:rsidDel="00B307C6">
          <w:delText>benötigen</w:delText>
        </w:r>
      </w:del>
      <w:r w:rsidR="001C474B">
        <w:t xml:space="preserve">, um digitale Repräsentationen in für den Menschen visuell, akustisch oder mechanisch wahrnehmbare Reize umzuwandeln. </w:t>
      </w:r>
      <w:commentRangeEnd w:id="167"/>
      <w:r w:rsidR="00B307C6">
        <w:rPr>
          <w:rStyle w:val="Kommentarzeichen"/>
        </w:rPr>
        <w:commentReference w:id="167"/>
      </w:r>
    </w:p>
    <w:p w14:paraId="18B3D288" w14:textId="070CC2BD" w:rsidR="00BE6661" w:rsidRDefault="00BE6661" w:rsidP="008E7D87">
      <w:pPr>
        <w:pStyle w:val="Folgeabsatz"/>
      </w:pPr>
      <w:r>
        <w:t xml:space="preserve">Dörner et al. (Dörner, 2013) </w:t>
      </w:r>
      <w:r w:rsidR="00D34269">
        <w:t>beruft sich ebenfalls auf Sutherlands Artikel „The Ultimate Display“ aus dem Jahre 1965. Zusätzlich wird Steve Bryson zitiert, der VR mit der Nutzung von drei-dimensionalen Displays und Geräten zur Interaktion verbindet, wel</w:t>
      </w:r>
      <w:r w:rsidR="00D34269">
        <w:lastRenderedPageBreak/>
        <w:t xml:space="preserve">che dem Nutzer erlauben computer-generierte Umgebungen zu erforschen. </w:t>
      </w:r>
      <w:r w:rsidR="00A611B3">
        <w:t>Dörner charakterisiert VR auch in Abgrenzung zur 3D-Computergrafik (Tab. 1).</w:t>
      </w:r>
      <w:r w:rsidR="00FF3B8E">
        <w:t xml:space="preserve"> Hier beruhen die Unterschiede beispielsweise auf drei-dimensionalen Displays zur Darstellung von 3D-Inhalten, das Ansprechen weiterer Sinne wie dem Hör- und Tastsinn sowie dem Einsatz von speziellen Eingabegeräten, die es erlauben, den Nutzer im 3D-Raum zu tracken. Somit ist die Anwendung von Gesten möglich, durch die der Nutzer Gegenstände im virtuellen Raum greifen oder anderweitig mit ihnen interagieren kann. Zusätzlich findet eine blickpunktabhängige Bildgenerierung statt, d.h. sobald der Nutzer seinen Kopf bewegt, passt das System die Umgebung automatisch an die neue</w:t>
      </w:r>
      <w:r w:rsidR="00E86266">
        <w:t xml:space="preserve"> Perspektive an. Dörner verweist hier noch einmal auf ein Zitat von Bryson, welches wie folgt lautet: „If I turn my head and nothing happens, it ain’t VR!“</w:t>
      </w:r>
      <w:r w:rsidR="00FF3B8E">
        <w:t xml:space="preserve"> </w:t>
      </w:r>
    </w:p>
    <w:p w14:paraId="7F7F01D4" w14:textId="4D6383E6" w:rsidR="00DE56F0" w:rsidRDefault="00DE56F0" w:rsidP="00DE56F0">
      <w:pPr>
        <w:pStyle w:val="Beschriftung"/>
        <w:keepNext/>
      </w:pPr>
      <w:r>
        <w:t xml:space="preserve">Tabelle </w:t>
      </w:r>
      <w:fldSimple w:instr=" SEQ Tabelle \* ARABIC ">
        <w:r w:rsidR="005F1D32">
          <w:rPr>
            <w:noProof/>
          </w:rPr>
          <w:t>1</w:t>
        </w:r>
      </w:fldSimple>
      <w:r>
        <w:t xml:space="preserve">: Merkmale von VR im Vergleich zu konventioneller Computergrafik (Quelle: Dörner, 2013) </w:t>
      </w:r>
    </w:p>
    <w:tbl>
      <w:tblPr>
        <w:tblStyle w:val="Tabellenraster"/>
        <w:tblW w:w="0" w:type="auto"/>
        <w:tblLook w:val="04A0" w:firstRow="1" w:lastRow="0" w:firstColumn="1" w:lastColumn="0" w:noHBand="0" w:noVBand="1"/>
      </w:tblPr>
      <w:tblGrid>
        <w:gridCol w:w="4246"/>
        <w:gridCol w:w="4247"/>
      </w:tblGrid>
      <w:tr w:rsidR="00A611B3" w14:paraId="6557BCCC" w14:textId="77777777" w:rsidTr="00DE56F0">
        <w:tc>
          <w:tcPr>
            <w:tcW w:w="4246" w:type="dxa"/>
            <w:shd w:val="clear" w:color="auto" w:fill="C4BC96" w:themeFill="background2" w:themeFillShade="BF"/>
          </w:tcPr>
          <w:p w14:paraId="4AC2975B" w14:textId="4C4D449F" w:rsidR="00A611B3" w:rsidRDefault="00A611B3" w:rsidP="00DE56F0">
            <w:pPr>
              <w:pStyle w:val="Folgeabsatz"/>
              <w:ind w:firstLine="0"/>
              <w:jc w:val="center"/>
            </w:pPr>
            <w:r>
              <w:t>3D-Computergrafik</w:t>
            </w:r>
          </w:p>
        </w:tc>
        <w:tc>
          <w:tcPr>
            <w:tcW w:w="4247" w:type="dxa"/>
            <w:shd w:val="clear" w:color="auto" w:fill="C4BC96" w:themeFill="background2" w:themeFillShade="BF"/>
          </w:tcPr>
          <w:p w14:paraId="263549AA" w14:textId="4B4E5C81" w:rsidR="00A611B3" w:rsidRDefault="00A611B3" w:rsidP="00DE56F0">
            <w:pPr>
              <w:pStyle w:val="Folgeabsatz"/>
              <w:ind w:firstLine="0"/>
              <w:jc w:val="center"/>
            </w:pPr>
            <w:r>
              <w:t>Virtuelle Realität</w:t>
            </w:r>
          </w:p>
        </w:tc>
      </w:tr>
      <w:tr w:rsidR="00A611B3" w14:paraId="5C9EC383" w14:textId="77777777" w:rsidTr="00DE56F0">
        <w:tc>
          <w:tcPr>
            <w:tcW w:w="4246" w:type="dxa"/>
            <w:shd w:val="clear" w:color="auto" w:fill="D9D9D9" w:themeFill="background1" w:themeFillShade="D9"/>
          </w:tcPr>
          <w:p w14:paraId="71F2C73B" w14:textId="183FAB6A" w:rsidR="00A611B3" w:rsidRPr="00DE56F0" w:rsidRDefault="00A611B3" w:rsidP="008E7D87">
            <w:pPr>
              <w:pStyle w:val="Folgeabsatz"/>
              <w:ind w:firstLine="0"/>
              <w:rPr>
                <w:sz w:val="18"/>
                <w:szCs w:val="18"/>
              </w:rPr>
            </w:pPr>
            <w:r w:rsidRPr="00DE56F0">
              <w:rPr>
                <w:sz w:val="18"/>
                <w:szCs w:val="18"/>
              </w:rPr>
              <w:t>Rein visuelle Präsentation</w:t>
            </w:r>
          </w:p>
        </w:tc>
        <w:tc>
          <w:tcPr>
            <w:tcW w:w="4247" w:type="dxa"/>
            <w:shd w:val="clear" w:color="auto" w:fill="D9D9D9" w:themeFill="background1" w:themeFillShade="D9"/>
          </w:tcPr>
          <w:p w14:paraId="09D21C92" w14:textId="5A1BA2F0" w:rsidR="00A611B3" w:rsidRPr="00DE56F0" w:rsidRDefault="00A611B3" w:rsidP="008E7D87">
            <w:pPr>
              <w:pStyle w:val="Folgeabsatz"/>
              <w:ind w:firstLine="0"/>
              <w:rPr>
                <w:sz w:val="18"/>
                <w:szCs w:val="18"/>
              </w:rPr>
            </w:pPr>
            <w:r w:rsidRPr="00DE56F0">
              <w:rPr>
                <w:sz w:val="18"/>
                <w:szCs w:val="18"/>
              </w:rPr>
              <w:t>Multimodale Präsentation: visuell, akustisch, haptisch</w:t>
            </w:r>
          </w:p>
        </w:tc>
      </w:tr>
      <w:tr w:rsidR="00A611B3" w14:paraId="0C66A64B" w14:textId="77777777" w:rsidTr="00A611B3">
        <w:tc>
          <w:tcPr>
            <w:tcW w:w="4246" w:type="dxa"/>
          </w:tcPr>
          <w:p w14:paraId="51BF5474" w14:textId="088D0C07" w:rsidR="00A611B3" w:rsidRPr="00DE56F0" w:rsidRDefault="00A611B3" w:rsidP="008E7D87">
            <w:pPr>
              <w:pStyle w:val="Folgeabsatz"/>
              <w:ind w:firstLine="0"/>
              <w:rPr>
                <w:sz w:val="18"/>
                <w:szCs w:val="18"/>
              </w:rPr>
            </w:pPr>
            <w:r w:rsidRPr="00DE56F0">
              <w:rPr>
                <w:sz w:val="18"/>
                <w:szCs w:val="18"/>
              </w:rPr>
              <w:t>Präsentation nicht notwendigerweise zeitkritisch</w:t>
            </w:r>
          </w:p>
        </w:tc>
        <w:tc>
          <w:tcPr>
            <w:tcW w:w="4247" w:type="dxa"/>
          </w:tcPr>
          <w:p w14:paraId="3417B424" w14:textId="5B2D2308" w:rsidR="00A611B3" w:rsidRPr="00DE56F0" w:rsidRDefault="00A611B3" w:rsidP="008E7D87">
            <w:pPr>
              <w:pStyle w:val="Folgeabsatz"/>
              <w:ind w:firstLine="0"/>
              <w:rPr>
                <w:sz w:val="18"/>
                <w:szCs w:val="18"/>
              </w:rPr>
            </w:pPr>
            <w:r w:rsidRPr="00DE56F0">
              <w:rPr>
                <w:sz w:val="18"/>
                <w:szCs w:val="18"/>
              </w:rPr>
              <w:t>Echtzeitdarstellung</w:t>
            </w:r>
          </w:p>
        </w:tc>
      </w:tr>
      <w:tr w:rsidR="00A611B3" w14:paraId="23911B51" w14:textId="77777777" w:rsidTr="00DE56F0">
        <w:tc>
          <w:tcPr>
            <w:tcW w:w="4246" w:type="dxa"/>
            <w:shd w:val="clear" w:color="auto" w:fill="D9D9D9" w:themeFill="background1" w:themeFillShade="D9"/>
          </w:tcPr>
          <w:p w14:paraId="59063D39" w14:textId="52A4D58E" w:rsidR="00A611B3" w:rsidRPr="00DE56F0" w:rsidRDefault="00A611B3" w:rsidP="008E7D87">
            <w:pPr>
              <w:pStyle w:val="Folgeabsatz"/>
              <w:ind w:firstLine="0"/>
              <w:rPr>
                <w:sz w:val="18"/>
                <w:szCs w:val="18"/>
              </w:rPr>
            </w:pPr>
            <w:r w:rsidRPr="00DE56F0">
              <w:rPr>
                <w:sz w:val="18"/>
                <w:szCs w:val="18"/>
              </w:rPr>
              <w:t>Betrachterunabhängige Präsentation (exozentrische Perspektive)</w:t>
            </w:r>
          </w:p>
        </w:tc>
        <w:tc>
          <w:tcPr>
            <w:tcW w:w="4247" w:type="dxa"/>
            <w:shd w:val="clear" w:color="auto" w:fill="D9D9D9" w:themeFill="background1" w:themeFillShade="D9"/>
          </w:tcPr>
          <w:p w14:paraId="5F679377" w14:textId="7DD71D25" w:rsidR="00A611B3" w:rsidRPr="00DE56F0" w:rsidRDefault="00A611B3" w:rsidP="008E7D87">
            <w:pPr>
              <w:pStyle w:val="Folgeabsatz"/>
              <w:ind w:firstLine="0"/>
              <w:rPr>
                <w:sz w:val="18"/>
                <w:szCs w:val="18"/>
              </w:rPr>
            </w:pPr>
            <w:r w:rsidRPr="00DE56F0">
              <w:rPr>
                <w:sz w:val="18"/>
                <w:szCs w:val="18"/>
              </w:rPr>
              <w:t>Betrachterabhängige Präsentation (egozentrische Perspektive)</w:t>
            </w:r>
          </w:p>
        </w:tc>
      </w:tr>
      <w:tr w:rsidR="00A611B3" w14:paraId="50F4A825" w14:textId="77777777" w:rsidTr="00A611B3">
        <w:tc>
          <w:tcPr>
            <w:tcW w:w="4246" w:type="dxa"/>
          </w:tcPr>
          <w:p w14:paraId="10D1B929" w14:textId="6D791F10" w:rsidR="00A611B3" w:rsidRPr="00DE56F0" w:rsidRDefault="00DE56F0" w:rsidP="008E7D87">
            <w:pPr>
              <w:pStyle w:val="Folgeabsatz"/>
              <w:ind w:firstLine="0"/>
              <w:rPr>
                <w:sz w:val="18"/>
                <w:szCs w:val="18"/>
              </w:rPr>
            </w:pPr>
            <w:r w:rsidRPr="00DE56F0">
              <w:rPr>
                <w:sz w:val="18"/>
                <w:szCs w:val="18"/>
              </w:rPr>
              <w:t>Statische Szene oder vorberechnete Animation</w:t>
            </w:r>
          </w:p>
        </w:tc>
        <w:tc>
          <w:tcPr>
            <w:tcW w:w="4247" w:type="dxa"/>
          </w:tcPr>
          <w:p w14:paraId="58B91F5A" w14:textId="7857377B" w:rsidR="00A611B3" w:rsidRPr="00DE56F0" w:rsidRDefault="00DE56F0" w:rsidP="008E7D87">
            <w:pPr>
              <w:pStyle w:val="Folgeabsatz"/>
              <w:ind w:firstLine="0"/>
              <w:rPr>
                <w:sz w:val="18"/>
                <w:szCs w:val="18"/>
              </w:rPr>
            </w:pPr>
            <w:r w:rsidRPr="00DE56F0">
              <w:rPr>
                <w:sz w:val="18"/>
                <w:szCs w:val="18"/>
              </w:rPr>
              <w:t>Echtzeitinteraktion und –simulation</w:t>
            </w:r>
          </w:p>
        </w:tc>
      </w:tr>
      <w:tr w:rsidR="00A611B3" w14:paraId="7DF35AD0" w14:textId="77777777" w:rsidTr="00DE56F0">
        <w:tc>
          <w:tcPr>
            <w:tcW w:w="4246" w:type="dxa"/>
            <w:shd w:val="clear" w:color="auto" w:fill="D9D9D9" w:themeFill="background1" w:themeFillShade="D9"/>
          </w:tcPr>
          <w:p w14:paraId="54E37539" w14:textId="18B46673" w:rsidR="00A611B3" w:rsidRPr="00DE56F0" w:rsidRDefault="00DE56F0" w:rsidP="008E7D87">
            <w:pPr>
              <w:pStyle w:val="Folgeabsatz"/>
              <w:ind w:firstLine="0"/>
              <w:rPr>
                <w:sz w:val="18"/>
                <w:szCs w:val="18"/>
              </w:rPr>
            </w:pPr>
            <w:r w:rsidRPr="00DE56F0">
              <w:rPr>
                <w:sz w:val="18"/>
                <w:szCs w:val="18"/>
              </w:rPr>
              <w:t>2D-Interaktion (Maus, Tastatur)</w:t>
            </w:r>
          </w:p>
        </w:tc>
        <w:tc>
          <w:tcPr>
            <w:tcW w:w="4247" w:type="dxa"/>
            <w:shd w:val="clear" w:color="auto" w:fill="D9D9D9" w:themeFill="background1" w:themeFillShade="D9"/>
          </w:tcPr>
          <w:p w14:paraId="3514E71F" w14:textId="343F5D76" w:rsidR="00A611B3" w:rsidRPr="00DE56F0" w:rsidRDefault="00DE56F0" w:rsidP="008E7D87">
            <w:pPr>
              <w:pStyle w:val="Folgeabsatz"/>
              <w:ind w:firstLine="0"/>
              <w:rPr>
                <w:sz w:val="18"/>
                <w:szCs w:val="18"/>
              </w:rPr>
            </w:pPr>
            <w:r w:rsidRPr="00DE56F0">
              <w:rPr>
                <w:sz w:val="18"/>
                <w:szCs w:val="18"/>
              </w:rPr>
              <w:t>3D-Interaktion (Körperbewegung, Hand-, Kopf- und Körpergestik) + Spracheingabe</w:t>
            </w:r>
          </w:p>
        </w:tc>
      </w:tr>
      <w:tr w:rsidR="00A611B3" w14:paraId="01767490" w14:textId="77777777" w:rsidTr="00A611B3">
        <w:tc>
          <w:tcPr>
            <w:tcW w:w="4246" w:type="dxa"/>
          </w:tcPr>
          <w:p w14:paraId="7BEFD37F" w14:textId="2E0EFBF8" w:rsidR="00A611B3" w:rsidRPr="00DE56F0" w:rsidRDefault="00DE56F0" w:rsidP="008E7D87">
            <w:pPr>
              <w:pStyle w:val="Folgeabsatz"/>
              <w:ind w:firstLine="0"/>
              <w:rPr>
                <w:sz w:val="18"/>
                <w:szCs w:val="18"/>
              </w:rPr>
            </w:pPr>
            <w:r w:rsidRPr="00DE56F0">
              <w:rPr>
                <w:sz w:val="18"/>
                <w:szCs w:val="18"/>
              </w:rPr>
              <w:t>Nicht-immersive Präsentation</w:t>
            </w:r>
          </w:p>
        </w:tc>
        <w:tc>
          <w:tcPr>
            <w:tcW w:w="4247" w:type="dxa"/>
          </w:tcPr>
          <w:p w14:paraId="3A91ABBE" w14:textId="66950FDB" w:rsidR="00A611B3" w:rsidRPr="00DE56F0" w:rsidRDefault="00DE56F0" w:rsidP="008E7D87">
            <w:pPr>
              <w:pStyle w:val="Folgeabsatz"/>
              <w:ind w:firstLine="0"/>
              <w:rPr>
                <w:sz w:val="18"/>
                <w:szCs w:val="18"/>
              </w:rPr>
            </w:pPr>
            <w:r w:rsidRPr="00DE56F0">
              <w:rPr>
                <w:sz w:val="18"/>
                <w:szCs w:val="18"/>
              </w:rPr>
              <w:t>Immersive Präsentation</w:t>
            </w:r>
          </w:p>
        </w:tc>
      </w:tr>
    </w:tbl>
    <w:p w14:paraId="28304C48" w14:textId="77777777" w:rsidR="00A611B3" w:rsidRDefault="00A611B3" w:rsidP="006D07FA">
      <w:pPr>
        <w:pStyle w:val="Folgeabsatz"/>
        <w:ind w:firstLine="0"/>
      </w:pPr>
    </w:p>
    <w:p w14:paraId="4B7412D3" w14:textId="03CF27F3" w:rsidR="00277D9B" w:rsidRDefault="00277D9B">
      <w:pPr>
        <w:pStyle w:val="Folgeabsatz"/>
        <w:ind w:firstLine="0"/>
        <w:rPr>
          <w:ins w:id="171" w:author="Autor"/>
        </w:rPr>
        <w:pPrChange w:id="172" w:author="Autor">
          <w:pPr>
            <w:pStyle w:val="Folgeabsatz"/>
          </w:pPr>
        </w:pPrChange>
      </w:pPr>
      <w:ins w:id="173" w:author="Autor">
        <w:r>
          <w:t xml:space="preserve">VR wird auch als Umgebung oder synthetische Welt beschrieben, in die der Nutzer völlig vertieft ist und mit der er interagieren kann. Diese Umgebung kann sowohl die echte Welt mit ihren physikalischen Gesetzen nachstellen, aber auch deren Grenzen überwinden und Regeln über Raum, Zeit und sonstige Naturgesetze außer Kraft setzen (Milgram &amp; Kishino, 1994). Es gibt jedoch auch </w:t>
        </w:r>
        <w:r w:rsidR="00837021">
          <w:t>Anwendungsfälle, die nicht auf volle Immersion und Synthese ausgelegt sind, sondern wie von Milgram et al. in ein sog. „Virtuality Continuum“ fallen (Abb. 3)</w:t>
        </w:r>
        <w:r w:rsidR="00055FA7">
          <w:t xml:space="preserve">. Am einen Ende dieser Skala steht das „Real Environment“, also Umgebungen die ausschließlich aus echten Objekten bestehen, beispielsweise Displays oder Szenen der echten Welt. Am anderen Ende findet sich das „Virtual Environment“, wie es z.B. durch eine VR-Brille gesehen werden kann. </w:t>
        </w:r>
        <w:r w:rsidR="00080302">
          <w:t xml:space="preserve">Dazwischen liegt der Bereich der </w:t>
        </w:r>
        <w:r w:rsidR="00B2337D">
          <w:lastRenderedPageBreak/>
          <w:t>Augmented</w:t>
        </w:r>
        <w:r w:rsidR="00080302">
          <w:t xml:space="preserve"> Reality</w:t>
        </w:r>
        <w:r w:rsidR="00B2337D">
          <w:t xml:space="preserve"> (AR</w:t>
        </w:r>
        <w:r w:rsidR="00080302">
          <w:t xml:space="preserve">), in dem echte und künstlich erzeugte Objekte gleichzeitig angezeigt werden. </w:t>
        </w:r>
      </w:ins>
    </w:p>
    <w:p w14:paraId="1AFD5349" w14:textId="77777777" w:rsidR="00837021" w:rsidRDefault="00837021">
      <w:pPr>
        <w:pStyle w:val="Folgeabsatz"/>
        <w:keepNext/>
        <w:ind w:firstLine="0"/>
        <w:jc w:val="center"/>
        <w:rPr>
          <w:ins w:id="174" w:author="Autor"/>
        </w:rPr>
        <w:pPrChange w:id="175" w:author="Autor">
          <w:pPr>
            <w:pStyle w:val="Folgeabsatz"/>
            <w:ind w:firstLine="0"/>
          </w:pPr>
        </w:pPrChange>
      </w:pPr>
      <w:ins w:id="176" w:author="Autor">
        <w:r>
          <w:rPr>
            <w:noProof/>
          </w:rPr>
          <w:drawing>
            <wp:inline distT="0" distB="0" distL="0" distR="0" wp14:anchorId="3E169528" wp14:editId="2EE5F93B">
              <wp:extent cx="4250023" cy="1352739"/>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ity continuum.PNG"/>
                      <pic:cNvPicPr/>
                    </pic:nvPicPr>
                    <pic:blipFill>
                      <a:blip r:embed="rId19">
                        <a:extLst>
                          <a:ext uri="{28A0092B-C50C-407E-A947-70E740481C1C}">
                            <a14:useLocalDpi xmlns:a14="http://schemas.microsoft.com/office/drawing/2010/main" val="0"/>
                          </a:ext>
                        </a:extLst>
                      </a:blip>
                      <a:stretch>
                        <a:fillRect/>
                      </a:stretch>
                    </pic:blipFill>
                    <pic:spPr>
                      <a:xfrm>
                        <a:off x="0" y="0"/>
                        <a:ext cx="4250023" cy="1352739"/>
                      </a:xfrm>
                      <a:prstGeom prst="rect">
                        <a:avLst/>
                      </a:prstGeom>
                    </pic:spPr>
                  </pic:pic>
                </a:graphicData>
              </a:graphic>
            </wp:inline>
          </w:drawing>
        </w:r>
      </w:ins>
    </w:p>
    <w:p w14:paraId="56922643" w14:textId="764921BE" w:rsidR="00837021" w:rsidRDefault="00837021">
      <w:pPr>
        <w:pStyle w:val="Beschriftung"/>
        <w:rPr>
          <w:ins w:id="177" w:author="Autor"/>
        </w:rPr>
        <w:pPrChange w:id="178" w:author="Autor">
          <w:pPr>
            <w:pStyle w:val="Folgeabsatz"/>
          </w:pPr>
        </w:pPrChange>
      </w:pPr>
      <w:bookmarkStart w:id="179" w:name="_Toc500502839"/>
      <w:ins w:id="180" w:author="Autor">
        <w:r>
          <w:t xml:space="preserve">Abbildung </w:t>
        </w:r>
        <w:r>
          <w:fldChar w:fldCharType="begin"/>
        </w:r>
        <w:r>
          <w:instrText xml:space="preserve"> SEQ Abbildung \* ARABIC </w:instrText>
        </w:r>
      </w:ins>
      <w:r>
        <w:fldChar w:fldCharType="separate"/>
      </w:r>
      <w:r w:rsidR="005F1D32">
        <w:rPr>
          <w:noProof/>
        </w:rPr>
        <w:t>3</w:t>
      </w:r>
      <w:ins w:id="181" w:author="Autor">
        <w:r>
          <w:fldChar w:fldCharType="end"/>
        </w:r>
        <w:r>
          <w:t>: virtuality continuum</w:t>
        </w:r>
        <w:r w:rsidR="00080302">
          <w:t xml:space="preserve"> (nach Milgram et al., 1994)</w:t>
        </w:r>
        <w:bookmarkEnd w:id="179"/>
      </w:ins>
    </w:p>
    <w:p w14:paraId="10A707F5" w14:textId="3115F306" w:rsidR="00B2337D" w:rsidRDefault="00B2337D">
      <w:pPr>
        <w:pStyle w:val="Folgeabsatz"/>
        <w:ind w:firstLine="0"/>
        <w:rPr>
          <w:ins w:id="182" w:author="Autor"/>
        </w:rPr>
        <w:pPrChange w:id="183" w:author="Autor">
          <w:pPr>
            <w:pStyle w:val="Folgeabsatz"/>
          </w:pPr>
        </w:pPrChange>
      </w:pPr>
      <w:commentRangeStart w:id="184"/>
      <w:ins w:id="185" w:author="Autor">
        <w:r>
          <w:t>Die Abgrenzung von AR zur VR liegt darin, dass bei AR die echte Welt durch künstlich erzeugte Objekte erweitert wird.</w:t>
        </w:r>
        <w:r w:rsidR="00D76704">
          <w:t xml:space="preserve"> Die echte Umgebung wird somit durch virtuelle Computergrafiken augmentiert.</w:t>
        </w:r>
        <w:r>
          <w:t xml:space="preserve"> Ein </w:t>
        </w:r>
        <w:r w:rsidR="00301938">
          <w:t>bekanntes Beispiel ist die „Pokémon Go“ App für Smartphones (</w:t>
        </w:r>
        <w:r w:rsidR="00301938" w:rsidRPr="00301938">
          <w:t>http://pokemongo.nianticlabs.com/de/</w:t>
        </w:r>
        <w:r w:rsidR="00301938">
          <w:t xml:space="preserve">), bei der die Spieler durch Erkundung der echten Welt auf Pokémon stoßen können, die ihnen auf dem Display ihres Smartphones dann angezeigt werden. </w:t>
        </w:r>
      </w:ins>
      <w:commentRangeEnd w:id="184"/>
      <w:r w:rsidR="00A32CD7">
        <w:rPr>
          <w:rStyle w:val="Kommentarzeichen"/>
        </w:rPr>
        <w:commentReference w:id="184"/>
      </w:r>
    </w:p>
    <w:p w14:paraId="32A9FFC4" w14:textId="79A47812" w:rsidR="006D07FA" w:rsidDel="00B307C6" w:rsidRDefault="006D07FA" w:rsidP="00C141C7">
      <w:pPr>
        <w:pStyle w:val="Folgeabsatz"/>
        <w:ind w:firstLine="0"/>
        <w:rPr>
          <w:del w:id="186" w:author="Autor"/>
        </w:rPr>
      </w:pPr>
      <w:r>
        <w:t>Als Motivation für die Weiterentwicklung von VR nennen Dörner et al. mehrere Aspekte. Zum einen spielt die Natürlichkeit der Interaktion eine große Rolle. Bei einem guten VR-System können Nutzer intuitiv handeln und sich so verhalten, wie sie es in der wirklichen Welt tun würden, ohne die virtuelle Umgebung überhaupt als solche wahrzunehmen. Zudem bietet die virtuelle Realität in vielen Bereichen der Forschung und in der Industrie Möglichkeiten Daten zu veranschaulichen und Arbeitsschritte zu visualisieren. Architekten können durch VR-Applikationen Baupläne dreidimensional darstellen um diese für Kunden ersichtlicher zu machen. Die Autoindustrie kann</w:t>
      </w:r>
      <w:r w:rsidR="00BE50D9">
        <w:t xml:space="preserve"> </w:t>
      </w:r>
      <w:r>
        <w:t xml:space="preserve">Prototypen kostengünstiger </w:t>
      </w:r>
      <w:r w:rsidR="00BE50D9">
        <w:t xml:space="preserve">und realitätsnäher darstellen und angehende Piloten sammeln erste Erfahrungen in Flugsimulatoren. Diese Möglichkeiten beruhen auf der Eigenschaft, dass Menschen willentlich die virtuelle Realität als tatsächliche Realität anerkennen, wobei der vom </w:t>
      </w:r>
      <w:commentRangeStart w:id="187"/>
      <w:r w:rsidR="00BE50D9">
        <w:t>Philosophen Samuel T. Cole</w:t>
      </w:r>
      <w:del w:id="188" w:author="Autor">
        <w:r w:rsidR="00BE50D9" w:rsidDel="00B16A63">
          <w:delText>b</w:delText>
        </w:r>
      </w:del>
      <w:r w:rsidR="00BE50D9">
        <w:t>ridge 1817 (</w:t>
      </w:r>
      <w:ins w:id="189" w:author="Autor">
        <w:r w:rsidR="00B16A63">
          <w:t xml:space="preserve">Coleridge, 1817) </w:t>
        </w:r>
      </w:ins>
      <w:del w:id="190" w:author="Autor">
        <w:r w:rsidR="00BE50D9" w:rsidDel="00B16A63">
          <w:delText xml:space="preserve">QUELLE??) </w:delText>
        </w:r>
        <w:commentRangeEnd w:id="187"/>
        <w:r w:rsidR="00B307C6" w:rsidDel="00B16A63">
          <w:rPr>
            <w:rStyle w:val="Kommentarzeichen"/>
          </w:rPr>
          <w:commentReference w:id="187"/>
        </w:r>
      </w:del>
      <w:r w:rsidR="00BE50D9">
        <w:t>geprägte Begriff „willing suspension of disbelief“ (dt.: willentliche</w:t>
      </w:r>
      <w:del w:id="191" w:author="Autor">
        <w:r w:rsidR="00BE50D9" w:rsidDel="00B16A63">
          <w:delText>s</w:delText>
        </w:r>
      </w:del>
      <w:r w:rsidR="00BE50D9">
        <w:t xml:space="preserve"> </w:t>
      </w:r>
      <w:del w:id="192" w:author="Autor">
        <w:r w:rsidR="00BE50D9" w:rsidDel="00B16A63">
          <w:delText xml:space="preserve">Ausblenden </w:delText>
        </w:r>
      </w:del>
      <w:ins w:id="193" w:author="Autor">
        <w:r w:rsidR="00B16A63">
          <w:t xml:space="preserve">Aussetzung </w:t>
        </w:r>
      </w:ins>
      <w:r w:rsidR="00BE50D9">
        <w:t xml:space="preserve">der </w:t>
      </w:r>
      <w:commentRangeStart w:id="194"/>
      <w:del w:id="195" w:author="Autor">
        <w:r w:rsidR="00BE50D9" w:rsidDel="00B16A63">
          <w:delText>Realität</w:delText>
        </w:r>
        <w:commentRangeEnd w:id="194"/>
        <w:r w:rsidR="00B307C6" w:rsidDel="00B16A63">
          <w:rPr>
            <w:rStyle w:val="Kommentarzeichen"/>
          </w:rPr>
          <w:commentReference w:id="194"/>
        </w:r>
      </w:del>
      <w:ins w:id="196" w:author="Autor">
        <w:r w:rsidR="00B16A63">
          <w:t>Ungläubigkeit</w:t>
        </w:r>
      </w:ins>
      <w:r w:rsidR="00BE50D9">
        <w:t>) genannt wird.</w:t>
      </w:r>
      <w:r w:rsidR="003618A1">
        <w:t xml:space="preserve"> Er beschreibt, wie Menschen zu verschiedenen zwecken, wie zur Unterhaltung, virtuelle bzw. nicht-existente Dinge als wahr ansehen – z.B. Comic-Figuren oder virtuelle Welten in Romanen. </w:t>
      </w:r>
    </w:p>
    <w:p w14:paraId="58286FD3" w14:textId="77777777" w:rsidR="00EE5D34" w:rsidDel="00B307C6" w:rsidRDefault="00EE5D34" w:rsidP="00C141C7">
      <w:pPr>
        <w:pStyle w:val="Folgeabsatz"/>
        <w:rPr>
          <w:del w:id="197" w:author="Autor"/>
        </w:rPr>
      </w:pPr>
    </w:p>
    <w:p w14:paraId="423DE58D" w14:textId="77777777" w:rsidR="00EE5D34" w:rsidRDefault="00EE5D34">
      <w:pPr>
        <w:pStyle w:val="Folgeabsatz"/>
        <w:ind w:firstLine="0"/>
        <w:pPrChange w:id="198" w:author="Autor">
          <w:pPr>
            <w:pStyle w:val="Folgeabsatz"/>
          </w:pPr>
        </w:pPrChange>
      </w:pPr>
    </w:p>
    <w:p w14:paraId="2256E1E6" w14:textId="4BD551B0" w:rsidR="00EE5D34" w:rsidRDefault="00EE5D34" w:rsidP="00EE5D34">
      <w:pPr>
        <w:pStyle w:val="berschrift3"/>
      </w:pPr>
      <w:bookmarkStart w:id="199" w:name="_Toc500502811"/>
      <w:r>
        <w:lastRenderedPageBreak/>
        <w:t>Technologie</w:t>
      </w:r>
      <w:bookmarkEnd w:id="199"/>
    </w:p>
    <w:p w14:paraId="51ABADF8" w14:textId="6FCF480A" w:rsidR="00EE5D34" w:rsidRDefault="00EE5D34" w:rsidP="00EE5D34">
      <w:r>
        <w:t>Brill (2009) nennt zwei ausschlaggebende Bereiche, die zur Entwicklung von VR</w:t>
      </w:r>
      <w:r w:rsidR="00B61EBE">
        <w:t xml:space="preserve"> beigetragen haben: der militärisch-technische Bereich und die Filmtechnik. D</w:t>
      </w:r>
      <w:commentRangeStart w:id="200"/>
      <w:commentRangeStart w:id="201"/>
      <w:r w:rsidR="00B61EBE">
        <w:t xml:space="preserve">as Militär nutzte </w:t>
      </w:r>
      <w:r w:rsidR="0016154C">
        <w:t xml:space="preserve">mechanische Flugsimulatoren, </w:t>
      </w:r>
      <w:r w:rsidR="00B61EBE">
        <w:t>sogenannte „Link-Trainer“</w:t>
      </w:r>
      <w:r w:rsidR="0016154C">
        <w:t xml:space="preserve">, </w:t>
      </w:r>
      <w:r w:rsidR="00B61EBE">
        <w:t>während des ersten Weltkriegs zur Ausbildung von Piloten</w:t>
      </w:r>
      <w:commentRangeEnd w:id="200"/>
      <w:r w:rsidR="00B307C6">
        <w:rPr>
          <w:rStyle w:val="Kommentarzeichen"/>
        </w:rPr>
        <w:commentReference w:id="200"/>
      </w:r>
      <w:commentRangeEnd w:id="201"/>
      <w:r w:rsidR="00B16A63">
        <w:rPr>
          <w:rStyle w:val="Kommentarzeichen"/>
        </w:rPr>
        <w:commentReference w:id="201"/>
      </w:r>
      <w:r w:rsidR="00B61EBE">
        <w:t xml:space="preserve">. Dieser wurde später mit der Verfügbarkeit von Computergrafiken – und Simulationen ersetzt. </w:t>
      </w:r>
      <w:r w:rsidR="0016154C">
        <w:t>Aus diesem Bereich entwickelten sich die heutigen Flugsimulationen im Entertainmentbereich. Die University of Pennsylvania entwickelte den „UDOFT“ (Universal Digit</w:t>
      </w:r>
      <w:r w:rsidR="007A6B26">
        <w:t xml:space="preserve">al Operational Flight Trainer). Zur selben Zeit entstand der „Link Mark I“, ebenfalls ein Echtzeit-Flugsimulator. 1982 </w:t>
      </w:r>
      <w:r w:rsidR="008C1969">
        <w:t xml:space="preserve">erschien der </w:t>
      </w:r>
      <w:r w:rsidR="007A6B26">
        <w:t>„VCASS“ (Visually Coupled Airborne System)</w:t>
      </w:r>
      <w:r w:rsidR="008C1969">
        <w:t xml:space="preserve"> </w:t>
      </w:r>
      <w:commentRangeStart w:id="202"/>
      <w:r w:rsidR="008C1969">
        <w:t>WEITERMACHEN UND FILMTECHNIK</w:t>
      </w:r>
      <w:commentRangeEnd w:id="202"/>
      <w:r w:rsidR="00B307C6">
        <w:rPr>
          <w:rStyle w:val="Kommentarzeichen"/>
        </w:rPr>
        <w:commentReference w:id="202"/>
      </w:r>
    </w:p>
    <w:p w14:paraId="2363352E" w14:textId="4B1FF5F4" w:rsidR="00593E43" w:rsidRDefault="00CD2BD4" w:rsidP="008C1969">
      <w:pPr>
        <w:pStyle w:val="Folgeabsatz"/>
      </w:pPr>
      <w:r>
        <w:t xml:space="preserve">Die ersten VR-Ansätze beschreibt Sutherland 1965 in seinem „The Ultimate Display“ (Dörner, 2013). Sein von ihm entwickelter „Head-Mounted Display“ erlaubte dem Nutzer eine simulierte 3D-Umgeung zu betrachten. Das VIEW-Projekt (Virtual Environment Interface Workstation) der NASA sowie der „DataGlove“ der Firma VPL, gegründet von Thomas Zimmermann und Jason Lapier, einem der Pioniere der VR, folgten. Die Firma Polhemus 3Space entwickelte im Jahr 1989 elektromagnetische Tracker, die es erstmals ermöglichten, Ziele in bestimmter Entfernung zu bestimmen. Es folgten </w:t>
      </w:r>
      <w:r w:rsidR="00D44EEF">
        <w:t>Vertreter projektionsbasierter Darstellung wie der „Powerwall“, der</w:t>
      </w:r>
      <w:r w:rsidR="003A7EA0">
        <w:t xml:space="preserve"> 1992  an der University of Illinois entwickelten</w:t>
      </w:r>
      <w:r w:rsidR="00D44EEF">
        <w:t xml:space="preserve"> CAVE (Cave Automatic Virtual Envirnoment) oder die „Responsive Workbench“</w:t>
      </w:r>
      <w:r w:rsidR="003A7EA0">
        <w:t xml:space="preserve"> (1993 von GMD entwickelt)</w:t>
      </w:r>
      <w:r w:rsidR="00D44EEF">
        <w:t xml:space="preserve">. </w:t>
      </w:r>
      <w:r>
        <w:t>1993 stand mit dem „PHANTom“ das erste Gerät mit Kraftrückkopplung zur Verfügung.</w:t>
      </w:r>
      <w:r w:rsidR="00593E43">
        <w:t xml:space="preserve"> </w:t>
      </w:r>
      <w:r w:rsidR="00D36FA7">
        <w:t xml:space="preserve">Sega forschte Anfang der 90er Jahre an einem Add-On für die </w:t>
      </w:r>
      <w:r w:rsidR="00D36FA7">
        <w:rPr>
          <w:i/>
        </w:rPr>
        <w:t xml:space="preserve">Sega Mega Drive, </w:t>
      </w:r>
      <w:r w:rsidR="00D36FA7">
        <w:t xml:space="preserve">der sogenannten </w:t>
      </w:r>
      <w:r w:rsidR="00D36FA7">
        <w:rPr>
          <w:i/>
        </w:rPr>
        <w:t>Sega VR</w:t>
      </w:r>
      <w:r w:rsidR="00D36FA7">
        <w:t xml:space="preserve">. Dieses HMD war mit LCD-Screens und </w:t>
      </w:r>
      <w:r w:rsidR="00D36FA7" w:rsidRPr="00887F1D">
        <w:t xml:space="preserve">Stereokopfhörern ausgestattet und konnte </w:t>
      </w:r>
      <w:r w:rsidR="00D36FA7">
        <w:t>als erstes System durch Sensoren die Bewegungen des Nutzers mit einer Rate von 100Hz tracken und darauf reagieren</w:t>
      </w:r>
      <w:r w:rsidR="00740881">
        <w:t xml:space="preserve"> </w:t>
      </w:r>
      <w:r w:rsidR="00740881" w:rsidRPr="00641A17">
        <w:t>(n.a., 2017</w:t>
      </w:r>
      <w:r w:rsidR="00887F1D">
        <w:t>, 03.11.2017)</w:t>
      </w:r>
      <w:r w:rsidR="00740881" w:rsidRPr="00641A17">
        <w:t>)</w:t>
      </w:r>
      <w:r w:rsidR="00D36FA7">
        <w:t xml:space="preserve">. </w:t>
      </w:r>
      <w:r w:rsidR="00740881">
        <w:t>Das Projekt wurde jedoch 1994/95 eingestellt. Grund hierfür waren die hohen Kosten für die Ausrüstung zum Rendering einer 3D-Szenerie sowie das bis dato noch unerforschte Gebiet möglicher Interaktionstechniken mit der virtuellen Welt. Auch heutzutage sind die Kosten für HMDs immens hoch und somit für den privaten Gebrauch eher nicht geeignet. Der Bereich der Interaktionstechniken- und technologien wird heute von vielen Forschern untersucht um bestmögliche Lösungen zur Interaktionsgestaltung im 3D-Raum zu finden (siehe 2.2.5).</w:t>
      </w:r>
    </w:p>
    <w:p w14:paraId="6D6024FB" w14:textId="77777777" w:rsidR="00887F1D" w:rsidRDefault="00887F1D" w:rsidP="00D85676">
      <w:pPr>
        <w:pStyle w:val="Folgeabsatz"/>
        <w:keepNext/>
        <w:jc w:val="center"/>
      </w:pPr>
      <w:r>
        <w:rPr>
          <w:noProof/>
        </w:rPr>
        <w:lastRenderedPageBreak/>
        <w:drawing>
          <wp:inline distT="0" distB="0" distL="0" distR="0" wp14:anchorId="17E686C1" wp14:editId="77D9BC68">
            <wp:extent cx="2956684" cy="219973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a VR.jpg"/>
                    <pic:cNvPicPr/>
                  </pic:nvPicPr>
                  <pic:blipFill>
                    <a:blip r:embed="rId20">
                      <a:extLst>
                        <a:ext uri="{28A0092B-C50C-407E-A947-70E740481C1C}">
                          <a14:useLocalDpi xmlns:a14="http://schemas.microsoft.com/office/drawing/2010/main" val="0"/>
                        </a:ext>
                      </a:extLst>
                    </a:blip>
                    <a:stretch>
                      <a:fillRect/>
                    </a:stretch>
                  </pic:blipFill>
                  <pic:spPr>
                    <a:xfrm>
                      <a:off x="0" y="0"/>
                      <a:ext cx="2975400" cy="2213661"/>
                    </a:xfrm>
                    <a:prstGeom prst="rect">
                      <a:avLst/>
                    </a:prstGeom>
                  </pic:spPr>
                </pic:pic>
              </a:graphicData>
            </a:graphic>
          </wp:inline>
        </w:drawing>
      </w:r>
    </w:p>
    <w:p w14:paraId="5D1BE88D" w14:textId="5C02CBB0" w:rsidR="00887F1D" w:rsidRDefault="00887F1D" w:rsidP="00D85676">
      <w:pPr>
        <w:pStyle w:val="Beschriftung"/>
        <w:rPr>
          <w:ins w:id="203" w:author="Autor"/>
        </w:rPr>
      </w:pPr>
      <w:bookmarkStart w:id="204" w:name="_Toc500502840"/>
      <w:r>
        <w:t xml:space="preserve">Abbildung </w:t>
      </w:r>
      <w:fldSimple w:instr=" SEQ Abbildung \* ARABIC ">
        <w:r w:rsidR="005F1D32">
          <w:rPr>
            <w:noProof/>
          </w:rPr>
          <w:t>4</w:t>
        </w:r>
      </w:fldSimple>
      <w:r>
        <w:t>: Sega VR (</w:t>
      </w:r>
      <w:ins w:id="205" w:author="Autor">
        <w:r w:rsidR="00D85676">
          <w:fldChar w:fldCharType="begin"/>
        </w:r>
        <w:r w:rsidR="00D85676">
          <w:instrText xml:space="preserve"> HYPERLINK "</w:instrText>
        </w:r>
      </w:ins>
      <w:r w:rsidR="00D85676" w:rsidRPr="00887F1D">
        <w:instrText>http://segaretro.org/images/4/43/Segavr_physical01.jpg</w:instrText>
      </w:r>
      <w:ins w:id="206" w:author="Autor">
        <w:r w:rsidR="00D85676">
          <w:instrText xml:space="preserve">" </w:instrText>
        </w:r>
        <w:r w:rsidR="00D85676">
          <w:fldChar w:fldCharType="separate"/>
        </w:r>
      </w:ins>
      <w:r w:rsidR="00D85676" w:rsidRPr="005D55C5">
        <w:rPr>
          <w:rStyle w:val="Hyperlink"/>
        </w:rPr>
        <w:t>http://segaretro.org/images/4/43/Segavr_physical01.jpg</w:t>
      </w:r>
      <w:ins w:id="207" w:author="Autor">
        <w:r w:rsidR="00D85676">
          <w:fldChar w:fldCharType="end"/>
        </w:r>
      </w:ins>
      <w:r>
        <w:t>)</w:t>
      </w:r>
      <w:bookmarkEnd w:id="204"/>
    </w:p>
    <w:p w14:paraId="475A4762" w14:textId="77777777" w:rsidR="00D85676" w:rsidRPr="00D85676" w:rsidRDefault="00D85676">
      <w:pPr>
        <w:pPrChange w:id="208" w:author="Autor">
          <w:pPr>
            <w:pStyle w:val="Beschriftung"/>
            <w:jc w:val="both"/>
          </w:pPr>
        </w:pPrChange>
      </w:pPr>
    </w:p>
    <w:p w14:paraId="470D99BA" w14:textId="5EA6A4C3" w:rsidR="008C1969" w:rsidRDefault="00593E43" w:rsidP="00265346">
      <w:pPr>
        <w:pStyle w:val="Folgeabsatz"/>
      </w:pPr>
      <w:r>
        <w:t xml:space="preserve">All diese Entwicklungen waren Vorreiter für aktuelle VR-Systeme. Head-Mounted Displays können in der heutigen Zeit größere Auflösungen darstellen – im Vergleich dazu stehen die 2016 erschienene HTC Vive mit einer Auflösung von 2160 x 1200 Pixel </w:t>
      </w:r>
      <w:r w:rsidR="00B04BA2">
        <w:t xml:space="preserve">(QUELLE </w:t>
      </w:r>
      <w:commentRangeStart w:id="209"/>
      <w:r w:rsidR="0039496D">
        <w:fldChar w:fldCharType="begin"/>
      </w:r>
      <w:r w:rsidR="0039496D">
        <w:instrText xml:space="preserve"> HYPERLINK "https://www.vive.com/de/product/" </w:instrText>
      </w:r>
      <w:r w:rsidR="0039496D">
        <w:fldChar w:fldCharType="separate"/>
      </w:r>
      <w:r w:rsidR="00B04BA2" w:rsidRPr="006F1BAA">
        <w:rPr>
          <w:rStyle w:val="Hyperlink"/>
        </w:rPr>
        <w:t>https://www.vive.com/de/product/</w:t>
      </w:r>
      <w:r w:rsidR="0039496D">
        <w:rPr>
          <w:rStyle w:val="Hyperlink"/>
        </w:rPr>
        <w:fldChar w:fldCharType="end"/>
      </w:r>
      <w:commentRangeEnd w:id="209"/>
      <w:r w:rsidR="00C141C7">
        <w:rPr>
          <w:rStyle w:val="Kommentarzeichen"/>
        </w:rPr>
        <w:commentReference w:id="209"/>
      </w:r>
      <w:r w:rsidR="00B04BA2">
        <w:t xml:space="preserve">) </w:t>
      </w:r>
      <w:r w:rsidR="00D02EB4">
        <w:t>und die HRX-Version des</w:t>
      </w:r>
      <w:r>
        <w:t xml:space="preserve"> „EyePhone“</w:t>
      </w:r>
      <w:r w:rsidR="00D02EB4">
        <w:t xml:space="preserve"> von VPL, einer Fortführung des HMD von Sutherland, mit einer Auflösung von 720 x 480 Pixel. </w:t>
      </w:r>
      <w:r w:rsidR="00EF5232">
        <w:t xml:space="preserve">Die vorher erwähnten elektromagnetischen Tracker wurden durch Infrarot-Stationen ersetzt, welche die in der VR-Brille verbauten Sensoren orten und somit die Bewegungen des Nutzers in die virtuelle Welt übertragen können. Zusätzlich werden inzwischen </w:t>
      </w:r>
      <w:r w:rsidR="00265346">
        <w:t>Controller verwendet. Diese werden ebenfalls getracked</w:t>
      </w:r>
      <w:r w:rsidR="00EF5232">
        <w:t xml:space="preserve"> </w:t>
      </w:r>
      <w:r w:rsidR="00265346">
        <w:t xml:space="preserve">und dienen </w:t>
      </w:r>
      <w:r w:rsidR="00EF5232">
        <w:t xml:space="preserve">zugleich als Ein-und Ausgabegeräte. Durch sie kann der Nutzer </w:t>
      </w:r>
      <w:r w:rsidR="00265346">
        <w:t>Gegenstände in der virtuellen Umgebung greifen und gleichzeitig haptisches Feedback bekommen. Abb. 2 zeigt die HTC Vive inklusive Tracker und Controller.</w:t>
      </w:r>
    </w:p>
    <w:p w14:paraId="070B057D" w14:textId="77777777" w:rsidR="00265346" w:rsidRDefault="00265346" w:rsidP="00265346">
      <w:pPr>
        <w:pStyle w:val="Folgeabsatz"/>
        <w:keepNext/>
      </w:pPr>
      <w:r>
        <w:rPr>
          <w:noProof/>
        </w:rPr>
        <w:lastRenderedPageBreak/>
        <w:drawing>
          <wp:inline distT="0" distB="0" distL="0" distR="0" wp14:anchorId="2886D11A" wp14:editId="614591FF">
            <wp:extent cx="5399405" cy="235458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C Vive Setup.png"/>
                    <pic:cNvPicPr/>
                  </pic:nvPicPr>
                  <pic:blipFill>
                    <a:blip r:embed="rId21">
                      <a:extLst>
                        <a:ext uri="{28A0092B-C50C-407E-A947-70E740481C1C}">
                          <a14:useLocalDpi xmlns:a14="http://schemas.microsoft.com/office/drawing/2010/main" val="0"/>
                        </a:ext>
                      </a:extLst>
                    </a:blip>
                    <a:stretch>
                      <a:fillRect/>
                    </a:stretch>
                  </pic:blipFill>
                  <pic:spPr>
                    <a:xfrm>
                      <a:off x="0" y="0"/>
                      <a:ext cx="5399405" cy="2354580"/>
                    </a:xfrm>
                    <a:prstGeom prst="rect">
                      <a:avLst/>
                    </a:prstGeom>
                  </pic:spPr>
                </pic:pic>
              </a:graphicData>
            </a:graphic>
          </wp:inline>
        </w:drawing>
      </w:r>
    </w:p>
    <w:p w14:paraId="6DFEAFAE" w14:textId="5CB667CD" w:rsidR="00265346" w:rsidRDefault="00265346" w:rsidP="00265346">
      <w:pPr>
        <w:pStyle w:val="Beschriftung"/>
        <w:jc w:val="both"/>
      </w:pPr>
      <w:bookmarkStart w:id="210" w:name="_Toc500502841"/>
      <w:r>
        <w:t xml:space="preserve">Abbildung </w:t>
      </w:r>
      <w:fldSimple w:instr=" SEQ Abbildung \* ARABIC ">
        <w:r w:rsidR="005F1D32">
          <w:rPr>
            <w:noProof/>
          </w:rPr>
          <w:t>5</w:t>
        </w:r>
      </w:fldSimple>
      <w:r>
        <w:t xml:space="preserve">: HTC Vive inkl. Tracker und Controller (Quelle: </w:t>
      </w:r>
      <w:hyperlink r:id="rId22" w:history="1">
        <w:r w:rsidRPr="006F1BAA">
          <w:rPr>
            <w:rStyle w:val="Hyperlink"/>
          </w:rPr>
          <w:t>https://www.vive.com/media/filer_public/b1/5f/b15f1847-5e1a-4b35-8afe-dca0aa08f35a/vive-pdp-ce-ksp-family-2.png</w:t>
        </w:r>
      </w:hyperlink>
      <w:r>
        <w:t>)</w:t>
      </w:r>
      <w:bookmarkEnd w:id="210"/>
    </w:p>
    <w:p w14:paraId="48A8FD84" w14:textId="3B966845" w:rsidR="00265346" w:rsidRDefault="000C32E0" w:rsidP="00265346">
      <w:r>
        <w:t xml:space="preserve">Abb. 3 zeigt einen Überblick über die Teilsysteme eines VR-Systems. Sie beschreibt die einzelnen Schritte von der Eingabe und Erfassung der Daten bis hin zu der computergenerierten Ausgabe. </w:t>
      </w:r>
    </w:p>
    <w:p w14:paraId="3E2C0224" w14:textId="77777777" w:rsidR="000B4FD9" w:rsidRDefault="000B4FD9" w:rsidP="000B4FD9">
      <w:pPr>
        <w:pStyle w:val="Folgeabsatz"/>
        <w:keepNext/>
      </w:pPr>
      <w:commentRangeStart w:id="211"/>
      <w:commentRangeStart w:id="212"/>
      <w:r>
        <w:rPr>
          <w:noProof/>
        </w:rPr>
        <w:drawing>
          <wp:inline distT="0" distB="0" distL="0" distR="0" wp14:anchorId="4D31B1FE" wp14:editId="7E82AED8">
            <wp:extent cx="5399405" cy="30372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ilsystem VR.jpg"/>
                    <pic:cNvPicPr/>
                  </pic:nvPicPr>
                  <pic:blipFill>
                    <a:blip r:embed="rId23">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commentRangeEnd w:id="211"/>
      <w:r w:rsidR="00C141C7">
        <w:rPr>
          <w:rStyle w:val="Kommentarzeichen"/>
        </w:rPr>
        <w:commentReference w:id="211"/>
      </w:r>
      <w:commentRangeEnd w:id="212"/>
      <w:r w:rsidR="00B00C63">
        <w:rPr>
          <w:rStyle w:val="Kommentarzeichen"/>
        </w:rPr>
        <w:commentReference w:id="212"/>
      </w:r>
    </w:p>
    <w:p w14:paraId="31DC8D27" w14:textId="1A078265" w:rsidR="000B4FD9" w:rsidRPr="000B4FD9" w:rsidRDefault="000B4FD9" w:rsidP="000B4FD9">
      <w:pPr>
        <w:pStyle w:val="Beschriftung"/>
        <w:jc w:val="both"/>
      </w:pPr>
      <w:bookmarkStart w:id="213" w:name="_Toc500502842"/>
      <w:r>
        <w:t xml:space="preserve">Abbildung </w:t>
      </w:r>
      <w:fldSimple w:instr=" SEQ Abbildung \* ARABIC ">
        <w:r w:rsidR="005F1D32">
          <w:rPr>
            <w:noProof/>
          </w:rPr>
          <w:t>6</w:t>
        </w:r>
      </w:fldSimple>
      <w:r>
        <w:t>: Teilsysteme eines VR-Systems (nach Dörner et al., 2013)</w:t>
      </w:r>
      <w:bookmarkEnd w:id="213"/>
    </w:p>
    <w:p w14:paraId="164C20A5" w14:textId="7C0B6161" w:rsidR="00541287" w:rsidRDefault="000C7D9B" w:rsidP="008E7D87">
      <w:pPr>
        <w:pStyle w:val="Folgeabsatz"/>
      </w:pPr>
      <w:r>
        <w:t xml:space="preserve">Zusätzlich hat man bei der HTC Vive die Möglichkeit, reale physische Objekte mittels der eingebauten Kamera an der Vorderseite der Brille in die virtuelle Umgebung einfließen zu lassen. Sie bietet ein Sichtfeld von 110 Grad und enthält 32 Bewegungssensoren die eine 360 Grad – Verfolgung der Bewegungen zulassen. Die Bewegungsverfolgung erfolgt über die bereits erwähnten Tracker oder Basisstationen, die sich in einem Raum gegenüberstehen. Die hier erfassten Daten werden anschließend an einen PC </w:t>
      </w:r>
      <w:r>
        <w:lastRenderedPageBreak/>
        <w:t xml:space="preserve">übermittelt, der dadurch die Position des Nutzers im Raum berechnen und diese auf die VR-Brille übertragen </w:t>
      </w:r>
      <w:commentRangeStart w:id="214"/>
      <w:r>
        <w:t>kann</w:t>
      </w:r>
      <w:commentRangeEnd w:id="214"/>
      <w:r w:rsidR="00C141C7">
        <w:rPr>
          <w:rStyle w:val="Kommentarzeichen"/>
        </w:rPr>
        <w:commentReference w:id="214"/>
      </w:r>
      <w:r>
        <w:t xml:space="preserve">. </w:t>
      </w:r>
    </w:p>
    <w:p w14:paraId="0CF7C90D" w14:textId="11BD7A5E" w:rsidR="00FA5517" w:rsidDel="00C141C7" w:rsidRDefault="00FA5517" w:rsidP="008E7D87">
      <w:pPr>
        <w:pStyle w:val="Folgeabsatz"/>
        <w:rPr>
          <w:del w:id="215" w:author="Autor"/>
        </w:rPr>
      </w:pPr>
    </w:p>
    <w:p w14:paraId="2D0C2956" w14:textId="77777777" w:rsidR="00C141C7" w:rsidRDefault="00C141C7" w:rsidP="008E7D87">
      <w:pPr>
        <w:pStyle w:val="Folgeabsatz"/>
        <w:rPr>
          <w:ins w:id="216" w:author="Autor"/>
        </w:rPr>
      </w:pPr>
    </w:p>
    <w:p w14:paraId="23B338F9" w14:textId="353A1ED4" w:rsidR="00C141C7" w:rsidRDefault="00C141C7" w:rsidP="008E7D87">
      <w:pPr>
        <w:pStyle w:val="Folgeabsatz"/>
        <w:rPr>
          <w:ins w:id="217" w:author="Autor"/>
        </w:rPr>
      </w:pPr>
      <w:ins w:id="218" w:author="Autor">
        <w:r>
          <w:t>Fehlender Inhalt</w:t>
        </w:r>
        <w:del w:id="219" w:author="Autor">
          <w:r w:rsidDel="00C141C7">
            <w:delText>r Kontent</w:delText>
          </w:r>
        </w:del>
        <w:r>
          <w:t xml:space="preserve">: Charakteristika von VR, Abgrenzung von Mixed Reality und Augmented Reality </w:t>
        </w:r>
      </w:ins>
    </w:p>
    <w:p w14:paraId="18E8ABCD" w14:textId="770352D9" w:rsidR="00FA5517" w:rsidDel="00C141C7" w:rsidRDefault="00C141C7" w:rsidP="008E7D87">
      <w:pPr>
        <w:pStyle w:val="Folgeabsatz"/>
        <w:rPr>
          <w:del w:id="220" w:author="Autor"/>
        </w:rPr>
      </w:pPr>
      <w:ins w:id="221" w:author="Autor">
        <w:r>
          <w:fldChar w:fldCharType="begin" w:fldLock="1"/>
        </w:r>
      </w:ins>
      <w:r>
        <w:instrText>ADDIN CSL_CITATION { "citationItems" : [ { "id" : "ITEM-1", "itemData" : { "DOI" : "10.1.1.102.4646", "ISBN" : "0916-8532", "ISSN" : "09168532", "abstract" : "This paper focuses on Mixed Reality (MR) visual displays, a particular subset of Virtual Reality (VR) related technologies that involve the merging of real and virtual worlds somewhere along the \"virtuality continuum\" which connects completely real environments to completely virtual ones. Probably the best known of these is Augmented Reality (AR), which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an attempt to distinguish these classes on the basis of whether they are primarily video or computer graphics based, whether the real world is viewed directly or via some electronic display medium, whether the viewer is intended to feel part of the world or on the outside looking in, and whether or not the scale of the display is intended to map orthoscopically onto the real world leads to quite different groupings among the six identified classes, thereby demonstrating the need for an efficient taxonomy, or classification framework, according to which essential differences can be identified. The 'obvious' distinction between the terms \"real\" and \"virtual\" is shown to have a number of different aspects, depending on whether one is dealing with real or virtual objects, real or virtual images, and direct or non-direct viewing of these. An (approximately) three dimensional taxonomy is proposed, comprising the following dimensions: Extent of World Knowledge (\"how much do we know about the world being displayed?\"), Reproduction Fidelity (\"how 'realistically' are we able to display it?\"), and Extent of Presence Metaphor (\"what is the extent of the illusion that the observer is present within that world?\"). key words: virtual reality (VR), augmented reality (AR), mixed reality (MR)", "author" : [ { "dropping-particle" : "", "family" : "Milgram", "given" : "Paul", "non-dropping-particle" : "", "parse-names" : false, "suffix" : "" }, { "dropping-particle" : "", "family" : "Kishino", "given" : "Fumio", "non-dropping-particle" : "", "parse-names" : false, "suffix" : "" } ], "container-title" : "IEICE Transactions on Information and Systems", "id" : "ITEM-1", "issue" : "12", "issued" : { "date-parts" : [ [ "1994" ] ] }, "page" : "1321-1329", "title" : "Taxonomy of mixed reality visual displays", "type" : "article-journal", "volume" : "E77-D" }, "uris" : [ "http://www.mendeley.com/documents/?uuid=944e7ee5-89f1-4a23-bcad-810efe2bdbb0" ] }, { "id" : "ITEM-2", "itemData" : { "DOI" : "10.1145/215585.215639", "ISBN" : "089791709X", "PMID" : "360", "abstract" : "Current user interface techniques such as WIMP or the desk- top metaphor do not support real world tasks, because the focus of these user interfaces is only on humancomputer in- teractions, not on humanreal world interactions. In this pa- per, we propose a method of building computer augmented environments using a situation-aware portable device. This device, called NaviCam, has the ability to recognize the users situation by detecting color-code IDs in real world environ- ments. It displays situation sensitive information by superim- posing messages on its video see-through screen. Combina- tion of ID-awareness and portable video-see-through display solves several problems with current ubiquitous computers systems and augmented reality systems.", "author" : [ { "dropping-particle" : "", "family" : "Rekimoto", "given" : "Jun", "non-dropping-particle" : "", "parse-names" : false, "suffix" : "" }, { "dropping-particle" : "", "family" : "Nagao", "given" : "Katashi", "non-dropping-particle" : "", "parse-names" : false, "suffix" : "" } ], "container-title" : "Proc 8th Ann ACM Symp User Interface and Software Technology UIST ACM Press", "id" : "ITEM-2", "issued" : { "date-parts" : [ [ "1995" ] ] }, "page" : "29-36", "title" : "The World through the Computer: Computer Augmented Interaction with Real World Environments", "type" : "article-journal", "volume" : "pages" }, "uris" : [ "http://www.mendeley.com/documents/?uuid=0f2abe59-7096-4ab4-a483-0c9bdbc0c50b" ] }, { "id" : "ITEM-3", "itemData" : { "ISSN" : "12938505", "PMID" : "8850839", "abstract" : "This note addresses the confounding of the term 'presence' with several different distinct aspects of experience. Distinctions should be made between immersion, presence, involvement, emotional response, degree of interest. An analogy with colour science is pursued, specifically the difference between wavelength distribution and perception of colour - where the former is like 'immersion' the latter is like 'presence' (a human response). On top of this colours may be experienced as interesting, emotion-producing and so on. Just as the emotional experience engendered by a colour is not the same as the perception of the colour, which is not a simple function of the wavelength distribution, so involvement, interest or emotional response in a virtual reality is not the same as presence, which is not the same as immersion.", "author" : [ { "dropping-particle" : "", "family" : "Slater", "given" : "Mel", "non-dropping-particle" : "", "parse-names" : false, "suffix" : "" } ], "container-title" : "Emotion", "id" : "ITEM-3", "issued" : { "date-parts" : [ [ "2003" ] ] }, "page" : "1-5", "title" : "A Note on Presence Terminology", "type" : "article-journal", "volume" : "3" }, "uris" : [ "http://www.mendeley.com/documents/?uuid=fb1940e5-3bc9-4b6b-868a-2d4f2e3c0551" ] } ], "mendeley" : { "formattedCitation" : "(Milgram &amp; Kishino, 1994; Rekimoto &amp; Nagao, 1995; Slater, 2003)", "plainTextFormattedCitation" : "(Milgram &amp; Kishino, 1994; Rekimoto &amp; Nagao, 1995; Slater, 2003)", "previouslyFormattedCitation" : "(Milgram &amp; Kishino, 1994; Rekimoto &amp; Nagao, 1995; Slater, 2003)" }, "properties" : { "noteIndex" : 25 }, "schema" : "https://github.com/citation-style-language/schema/raw/master/csl-citation.json" }</w:instrText>
      </w:r>
      <w:r>
        <w:fldChar w:fldCharType="separate"/>
      </w:r>
      <w:r w:rsidRPr="00C141C7">
        <w:rPr>
          <w:noProof/>
        </w:rPr>
        <w:t>(Milgram &amp; Kishino, 1994; Rekimoto &amp; Nagao, 1995; Slater, 2003)</w:t>
      </w:r>
      <w:ins w:id="222" w:author="Autor">
        <w:r>
          <w:fldChar w:fldCharType="end"/>
        </w:r>
      </w:ins>
    </w:p>
    <w:p w14:paraId="34E9C662" w14:textId="6185A0F5" w:rsidR="00C141C7" w:rsidRPr="00C141C7" w:rsidRDefault="00C141C7" w:rsidP="00C141C7">
      <w:pPr>
        <w:widowControl w:val="0"/>
        <w:autoSpaceDE w:val="0"/>
        <w:autoSpaceDN w:val="0"/>
        <w:adjustRightInd w:val="0"/>
        <w:ind w:left="480" w:hanging="480"/>
        <w:rPr>
          <w:noProof/>
          <w:szCs w:val="24"/>
        </w:rPr>
      </w:pPr>
      <w:ins w:id="223" w:author="Autor">
        <w:r>
          <w:fldChar w:fldCharType="begin" w:fldLock="1"/>
        </w:r>
        <w:r>
          <w:instrText xml:space="preserve">ADDIN Mendeley Bibliography CSL_BIBLIOGRAPHY </w:instrText>
        </w:r>
      </w:ins>
      <w:r>
        <w:fldChar w:fldCharType="separate"/>
      </w:r>
      <w:r w:rsidRPr="00C141C7">
        <w:rPr>
          <w:noProof/>
          <w:szCs w:val="24"/>
        </w:rPr>
        <w:t xml:space="preserve">Milgram, P., &amp; Kishino, F. (1994). Taxonomy of mixed reality visual displays. </w:t>
      </w:r>
      <w:r w:rsidRPr="00C141C7">
        <w:rPr>
          <w:i/>
          <w:iCs/>
          <w:noProof/>
          <w:szCs w:val="24"/>
        </w:rPr>
        <w:t>IEICE Transactions on Information and Systems</w:t>
      </w:r>
      <w:r w:rsidRPr="00C141C7">
        <w:rPr>
          <w:noProof/>
          <w:szCs w:val="24"/>
        </w:rPr>
        <w:t xml:space="preserve">, </w:t>
      </w:r>
      <w:r w:rsidRPr="00C141C7">
        <w:rPr>
          <w:i/>
          <w:iCs/>
          <w:noProof/>
          <w:szCs w:val="24"/>
        </w:rPr>
        <w:t>E77</w:t>
      </w:r>
      <w:r w:rsidRPr="00C141C7">
        <w:rPr>
          <w:noProof/>
          <w:szCs w:val="24"/>
        </w:rPr>
        <w:t>–</w:t>
      </w:r>
      <w:r w:rsidRPr="00C141C7">
        <w:rPr>
          <w:i/>
          <w:iCs/>
          <w:noProof/>
          <w:szCs w:val="24"/>
        </w:rPr>
        <w:t>D</w:t>
      </w:r>
      <w:r w:rsidRPr="00C141C7">
        <w:rPr>
          <w:noProof/>
          <w:szCs w:val="24"/>
        </w:rPr>
        <w:t>(12), 1321–1329. https://doi.org/10.1.1.102.4646</w:t>
      </w:r>
    </w:p>
    <w:p w14:paraId="076C5CD8" w14:textId="77777777" w:rsidR="00C141C7" w:rsidRPr="00C141C7" w:rsidRDefault="00C141C7" w:rsidP="00C141C7">
      <w:pPr>
        <w:widowControl w:val="0"/>
        <w:autoSpaceDE w:val="0"/>
        <w:autoSpaceDN w:val="0"/>
        <w:adjustRightInd w:val="0"/>
        <w:ind w:left="480" w:hanging="480"/>
        <w:rPr>
          <w:noProof/>
          <w:szCs w:val="24"/>
        </w:rPr>
      </w:pPr>
      <w:r w:rsidRPr="00C141C7">
        <w:rPr>
          <w:noProof/>
          <w:szCs w:val="24"/>
        </w:rPr>
        <w:t xml:space="preserve">Rekimoto, J., &amp; Nagao, K. (1995). The World through the Computer: Computer Augmented Interaction with Real World Environments. </w:t>
      </w:r>
      <w:r w:rsidRPr="00C141C7">
        <w:rPr>
          <w:i/>
          <w:iCs/>
          <w:noProof/>
          <w:szCs w:val="24"/>
        </w:rPr>
        <w:t>Proc 8th Ann ACM Symp User Interface and Software Technology UIST ACM Press</w:t>
      </w:r>
      <w:r w:rsidRPr="00C141C7">
        <w:rPr>
          <w:noProof/>
          <w:szCs w:val="24"/>
        </w:rPr>
        <w:t xml:space="preserve">, </w:t>
      </w:r>
      <w:r w:rsidRPr="00C141C7">
        <w:rPr>
          <w:i/>
          <w:iCs/>
          <w:noProof/>
          <w:szCs w:val="24"/>
        </w:rPr>
        <w:t>pages</w:t>
      </w:r>
      <w:r w:rsidRPr="00C141C7">
        <w:rPr>
          <w:noProof/>
          <w:szCs w:val="24"/>
        </w:rPr>
        <w:t>, 29–36. https://doi.org/10.1145/215585.215639</w:t>
      </w:r>
    </w:p>
    <w:p w14:paraId="633289A2" w14:textId="77777777" w:rsidR="00C141C7" w:rsidRPr="00C141C7" w:rsidRDefault="00C141C7" w:rsidP="00C141C7">
      <w:pPr>
        <w:widowControl w:val="0"/>
        <w:autoSpaceDE w:val="0"/>
        <w:autoSpaceDN w:val="0"/>
        <w:adjustRightInd w:val="0"/>
        <w:ind w:left="480" w:hanging="480"/>
        <w:rPr>
          <w:noProof/>
        </w:rPr>
      </w:pPr>
      <w:r w:rsidRPr="00C141C7">
        <w:rPr>
          <w:noProof/>
          <w:szCs w:val="24"/>
        </w:rPr>
        <w:t xml:space="preserve">Slater, M. (2003). A Note on Presence Terminology. </w:t>
      </w:r>
      <w:r w:rsidRPr="00C141C7">
        <w:rPr>
          <w:i/>
          <w:iCs/>
          <w:noProof/>
          <w:szCs w:val="24"/>
        </w:rPr>
        <w:t>Emotion</w:t>
      </w:r>
      <w:r w:rsidRPr="00C141C7">
        <w:rPr>
          <w:noProof/>
          <w:szCs w:val="24"/>
        </w:rPr>
        <w:t xml:space="preserve">, </w:t>
      </w:r>
      <w:r w:rsidRPr="00C141C7">
        <w:rPr>
          <w:i/>
          <w:iCs/>
          <w:noProof/>
          <w:szCs w:val="24"/>
        </w:rPr>
        <w:t>3</w:t>
      </w:r>
      <w:r w:rsidRPr="00C141C7">
        <w:rPr>
          <w:noProof/>
          <w:szCs w:val="24"/>
        </w:rPr>
        <w:t>, 1–5.</w:t>
      </w:r>
    </w:p>
    <w:p w14:paraId="3113942A" w14:textId="63EBA0D3" w:rsidR="00FA5517" w:rsidDel="00C141C7" w:rsidRDefault="00C141C7" w:rsidP="008E7D87">
      <w:pPr>
        <w:pStyle w:val="Folgeabsatz"/>
        <w:rPr>
          <w:del w:id="224" w:author="Autor"/>
        </w:rPr>
      </w:pPr>
      <w:ins w:id="225" w:author="Autor">
        <w:r>
          <w:fldChar w:fldCharType="end"/>
        </w:r>
      </w:ins>
    </w:p>
    <w:p w14:paraId="5727EE0A" w14:textId="213923FA" w:rsidR="00FA5517" w:rsidDel="00C141C7" w:rsidRDefault="00FA5517" w:rsidP="008E7D87">
      <w:pPr>
        <w:pStyle w:val="Folgeabsatz"/>
        <w:rPr>
          <w:del w:id="226" w:author="Autor"/>
        </w:rPr>
      </w:pPr>
    </w:p>
    <w:p w14:paraId="31E3ED38" w14:textId="2825E7F7" w:rsidR="00FA5517" w:rsidDel="00C141C7" w:rsidRDefault="00FA5517" w:rsidP="008E7D87">
      <w:pPr>
        <w:pStyle w:val="Folgeabsatz"/>
        <w:rPr>
          <w:del w:id="227" w:author="Autor"/>
        </w:rPr>
      </w:pPr>
    </w:p>
    <w:p w14:paraId="1010534A" w14:textId="5140C6C5" w:rsidR="00FA5517" w:rsidDel="00C141C7" w:rsidRDefault="00FA5517" w:rsidP="008E7D87">
      <w:pPr>
        <w:pStyle w:val="Folgeabsatz"/>
        <w:rPr>
          <w:del w:id="228" w:author="Autor"/>
        </w:rPr>
      </w:pPr>
    </w:p>
    <w:p w14:paraId="5D57FE78" w14:textId="3D165DD1" w:rsidR="00FA5517" w:rsidDel="00C141C7" w:rsidRDefault="00FA5517" w:rsidP="008E7D87">
      <w:pPr>
        <w:pStyle w:val="Folgeabsatz"/>
        <w:rPr>
          <w:del w:id="229" w:author="Autor"/>
        </w:rPr>
      </w:pPr>
    </w:p>
    <w:p w14:paraId="13CA3177" w14:textId="1E19E422" w:rsidR="00FA5517" w:rsidDel="00C141C7" w:rsidRDefault="00FA5517" w:rsidP="008E7D87">
      <w:pPr>
        <w:pStyle w:val="Folgeabsatz"/>
        <w:rPr>
          <w:del w:id="230" w:author="Autor"/>
        </w:rPr>
      </w:pPr>
    </w:p>
    <w:p w14:paraId="4ED85CF9" w14:textId="6251B195" w:rsidR="00FA5517" w:rsidDel="00C141C7" w:rsidRDefault="00FA5517" w:rsidP="008E7D87">
      <w:pPr>
        <w:pStyle w:val="Folgeabsatz"/>
        <w:rPr>
          <w:del w:id="231" w:author="Autor"/>
        </w:rPr>
      </w:pPr>
    </w:p>
    <w:p w14:paraId="5D73A5E1" w14:textId="77777777" w:rsidR="00FA5517" w:rsidRDefault="00FA5517" w:rsidP="008E7D87">
      <w:pPr>
        <w:pStyle w:val="Folgeabsatz"/>
      </w:pPr>
    </w:p>
    <w:p w14:paraId="5D2DE42B" w14:textId="65F84026" w:rsidR="004F1D8D" w:rsidRDefault="004F1D8D" w:rsidP="004F1D8D">
      <w:pPr>
        <w:pStyle w:val="berschrift3"/>
      </w:pPr>
      <w:bookmarkStart w:id="232" w:name="_Toc500502812"/>
      <w:r>
        <w:t>Anwendungs</w:t>
      </w:r>
      <w:r w:rsidR="00721B9E">
        <w:t>fälle</w:t>
      </w:r>
      <w:bookmarkEnd w:id="232"/>
    </w:p>
    <w:p w14:paraId="114819CD" w14:textId="7317C158" w:rsidR="009C621E" w:rsidRDefault="009C621E" w:rsidP="009C621E">
      <w:r>
        <w:t xml:space="preserve">Neben den genannten Beispielen in Punkt 2.2.1 gibt es große Anzahl weiterer Anwendungsmöglichkeiten von Virtual Reality </w:t>
      </w:r>
      <w:r w:rsidR="008502C8">
        <w:t xml:space="preserve">als Unterstützung und zur Visualisierung von </w:t>
      </w:r>
      <w:r>
        <w:t xml:space="preserve"> </w:t>
      </w:r>
      <w:r w:rsidR="008502C8">
        <w:t xml:space="preserve">Daten und Objekten. </w:t>
      </w:r>
      <w:r w:rsidR="007C189C">
        <w:t xml:space="preserve">Wie Döner (2013) darstellt, können </w:t>
      </w:r>
      <w:r w:rsidR="008502C8">
        <w:t xml:space="preserve">Ingenieure und Designer in der Automobilindustrie in der virtuellen Welt gemeinsam an Karosserien arbeiten, die ästhetisch ansprechend und zugleich </w:t>
      </w:r>
      <w:r w:rsidR="00113195">
        <w:t xml:space="preserve">aerodynamisch geformt sind. Mit anderen Simulationen können die Nutzer bzw. Spieler an andere Orte gebracht werden. So können bei Stadtführungen die Besucher in das historische Regensburg zurückversetzt werden und Museen können die Geschichte greifbar machen. </w:t>
      </w:r>
      <w:r w:rsidR="00727791">
        <w:t xml:space="preserve">Auch im Bereich Marketing können Kunden durch VR das Produkt besser kennenlernen. Wie der Punkt </w:t>
      </w:r>
      <w:r w:rsidR="00727791" w:rsidRPr="00727791">
        <w:rPr>
          <w:i/>
        </w:rPr>
        <w:t>Serious Games (2.1.1.2)</w:t>
      </w:r>
      <w:r w:rsidR="00727791">
        <w:rPr>
          <w:i/>
        </w:rPr>
        <w:t xml:space="preserve"> </w:t>
      </w:r>
      <w:r w:rsidR="00727791">
        <w:t xml:space="preserve">bereits anspricht, können VR-Applikationen auch dazu genutzt werden, </w:t>
      </w:r>
      <w:r w:rsidR="007C189C">
        <w:t xml:space="preserve">um Lerninhalte zu vermitteln. Dies gilt nicht nur für Schüler, sondern auch für </w:t>
      </w:r>
      <w:r w:rsidR="00727791">
        <w:t>Ärzte und Pflegepersonal</w:t>
      </w:r>
      <w:r w:rsidR="007C189C">
        <w:t>, die dadurch</w:t>
      </w:r>
      <w:r w:rsidR="00727791">
        <w:t xml:space="preserve"> gefahrlos den Umgang mit Patienten oder Operationen üben können. </w:t>
      </w:r>
      <w:r w:rsidR="0027488F">
        <w:t xml:space="preserve">Bei der Behandlung von Phobien gibt es den Vorteil, dass die angstauslösende Situation vollständig kontrolliert und somit jederzeit verändert werden kann sobald der Proband positiv oder negativ darauf reagiert. Schüler könnten durch VR-Anwendungen dazu motiviert werden, den Unterricht aufmerksamer zu verfolgen und </w:t>
      </w:r>
      <w:r w:rsidR="0027488F">
        <w:lastRenderedPageBreak/>
        <w:t xml:space="preserve">Lerninhalte schneller aufzunehmen. </w:t>
      </w:r>
      <w:r w:rsidR="007C189C">
        <w:t>In Zukunft könnte VR in fast jeden Bereich des alltäglichen Lebens Einzug finden, jedoch muss die Technologie bis dahin noch handlicher und portabler werden. Im Folgenden sollen Anwendungsfäl</w:t>
      </w:r>
      <w:r w:rsidR="005D0408">
        <w:t>le von VR-Anwendungen dargestellt werden.</w:t>
      </w:r>
    </w:p>
    <w:p w14:paraId="2C43F6CD" w14:textId="5FA4CE63" w:rsidR="00F52734" w:rsidRDefault="00495B89" w:rsidP="00F52734">
      <w:pPr>
        <w:pStyle w:val="Folgeabsatz"/>
      </w:pPr>
      <w:r>
        <w:t>Eckhardt, Huttner und Robra-Bissantz</w:t>
      </w:r>
      <w:r w:rsidR="00F80737">
        <w:t xml:space="preserve"> (2015) erstellen in ihrem Beitrag ein Konzept zur spielerischen Vermittlung von Lerninhalten für Studenten. </w:t>
      </w:r>
      <w:r w:rsidR="00854902">
        <w:t>Sie stellen eine virtuelle Umgebung vor, in der den Studierenden m</w:t>
      </w:r>
      <w:r w:rsidR="00F80737">
        <w:t>it H</w:t>
      </w:r>
      <w:r w:rsidR="00854902">
        <w:t>ilfe der</w:t>
      </w:r>
      <w:r w:rsidR="00F80737">
        <w:t xml:space="preserve"> Google C</w:t>
      </w:r>
      <w:r w:rsidR="00854902">
        <w:t xml:space="preserve">ardboard (Coz, Plagemann und Smus, 2015) Vorlesungsinhalte </w:t>
      </w:r>
      <w:r w:rsidR="0017617E">
        <w:t>präsentiert werden und diese die Möglichkeit haben ihre Lernzeiten individuell einzuteilen.</w:t>
      </w:r>
      <w:r w:rsidR="006D0EC8">
        <w:t xml:space="preserve"> Die Nutzer befinden sich hierzu in mehreren virtuellen Räumen, in denen sich Inhalte aus der Vorlesung, z.B. in der Form eines eBooks, befinden.</w:t>
      </w:r>
      <w:r w:rsidR="0017617E">
        <w:t xml:space="preserve"> Der Aspekt der Gamification, also der spielerischen Auseinandersetzung mit nicht-spielerischen Themen (Detderding, Khaled, Nacke und Dixon, 2011), wird hier verwendet um die Motivation der Nutzer aufrecht zu erhalten. </w:t>
      </w:r>
    </w:p>
    <w:p w14:paraId="6E0164F4" w14:textId="77777777" w:rsidR="00CD2673" w:rsidRDefault="00CD2673" w:rsidP="00F52734">
      <w:pPr>
        <w:pStyle w:val="Folgeabsatz"/>
      </w:pPr>
    </w:p>
    <w:p w14:paraId="468ACC31" w14:textId="77777777" w:rsidR="00CD2673" w:rsidRDefault="00CD2673" w:rsidP="00F52734">
      <w:pPr>
        <w:pStyle w:val="Folgeabsatz"/>
      </w:pPr>
    </w:p>
    <w:p w14:paraId="55C84ED6" w14:textId="00855C2F" w:rsidR="00CD2673" w:rsidRPr="00F52734" w:rsidRDefault="00CD2673" w:rsidP="00F52734">
      <w:pPr>
        <w:pStyle w:val="Folgeabsatz"/>
      </w:pPr>
      <w:r>
        <w:t>LEHRE</w:t>
      </w:r>
    </w:p>
    <w:p w14:paraId="172E34E5" w14:textId="412EFDD7" w:rsidR="00CD2673" w:rsidRDefault="006D0EC8" w:rsidP="00F52734">
      <w:pPr>
        <w:pStyle w:val="Folgeabsatz"/>
        <w:jc w:val="left"/>
      </w:pPr>
      <w:r>
        <w:t xml:space="preserve">Hoffman und Vu (1997) nutzten bereits 1997 Virtual Reality um biologische Konzepte und Wissen über Zellen zu vermitteln. </w:t>
      </w:r>
    </w:p>
    <w:p w14:paraId="42CCE72A" w14:textId="77777777" w:rsidR="0014492F" w:rsidRDefault="0014492F" w:rsidP="00F52734">
      <w:pPr>
        <w:pStyle w:val="Folgeabsatz"/>
        <w:jc w:val="left"/>
      </w:pPr>
    </w:p>
    <w:p w14:paraId="49CD09BA" w14:textId="0810011B" w:rsidR="0014492F" w:rsidRDefault="0014492F" w:rsidP="00F52734">
      <w:pPr>
        <w:pStyle w:val="Folgeabsatz"/>
        <w:jc w:val="left"/>
      </w:pPr>
      <w:r>
        <w:t>INDUSTRIE</w:t>
      </w:r>
    </w:p>
    <w:p w14:paraId="1670FFBF" w14:textId="011D58E2" w:rsidR="0014492F" w:rsidRDefault="005658E3" w:rsidP="00F52734">
      <w:pPr>
        <w:pStyle w:val="Folgeabsatz"/>
        <w:jc w:val="left"/>
      </w:pPr>
      <w:r>
        <w:t>MEDIZIN</w:t>
      </w:r>
    </w:p>
    <w:p w14:paraId="345E8108" w14:textId="01670E17" w:rsidR="005658E3" w:rsidRDefault="005658E3" w:rsidP="00F52734">
      <w:pPr>
        <w:pStyle w:val="Folgeabsatz"/>
        <w:jc w:val="left"/>
      </w:pPr>
      <w:r>
        <w:t xml:space="preserve">Virtual Reality kann, wie bereits angesprochen, als Hilfe für Ärzte und Pflegepersonal dienen. Doch auch die Patienten selbst können davon profitieren. Gershon, Zimand, Lemos, Rothbaum und Hodges (2003) führten eine Studie durch, in der untersucht wurde, wie verschiedene Arten der Ablenkung Einfluss auf das Schmerzempfinden und die Angst von Krebspatienten während einer schmerzhaften Behandlung haben. Hierfür wurden die Bedingungen „Ablenkung durch VR“, „Ablenkung durch einen Computerbildschirm“ und „keine Ablenkung“ gegenüber gestellt. </w:t>
      </w:r>
      <w:r w:rsidR="00F837CA">
        <w:t xml:space="preserve">Während der Behandlung wurden das Verhalten und Äußerungen bzgl. Schmerz und Angst sowie der Puls des Patienten beobachtet. Die Ergebnisse (ruhigerer Puls und geringeres </w:t>
      </w:r>
      <w:r w:rsidR="00F837CA">
        <w:lastRenderedPageBreak/>
        <w:t>Schmerzempfinde bei VR-Ablenkung) lassen auf einen positiven Effekt der „Ablenkung durch VR“</w:t>
      </w:r>
      <w:r w:rsidR="00BB0B75">
        <w:t xml:space="preserve"> schließen. Jedoch müssen hierzu noch weitere Studien mit größeren Versuchsreihen durchgeführt werden.</w:t>
      </w:r>
      <w:r w:rsidR="00F70931">
        <w:t xml:space="preserve"> </w:t>
      </w:r>
    </w:p>
    <w:p w14:paraId="47D2E9FB" w14:textId="139B78F1" w:rsidR="00F70931" w:rsidRDefault="00F70931" w:rsidP="00F52734">
      <w:pPr>
        <w:pStyle w:val="Folgeabsatz"/>
        <w:jc w:val="left"/>
      </w:pPr>
      <w:r>
        <w:t xml:space="preserve">Virtual Reality wird auch im psychologischen Bereich verwendet, beispielsweise bei der Behandlung von Phobien (Carlin, Hoffman &amp; Weghorst, 1997). Bei Spinnenphobien werden Patienten anfangs wie üblich mit Bildern von Spinnen konfrontiert. Später kommen z.B. Plastikspinnen oder Halloween-Spinnendekoration hinzu. Carlin et al. verwendeten anschließend ein HMD sowie einen 6D-Sensor der an einem Fahrradhandschuh befestigt war, um die Position der virtuellen Hand zu steuern. Ein zweiter Sensor wurde zur Positionierung der Spinne verwendet. Die virtuellen Spinnen wurden in Schränken und in ihren Netzen platziert, konnten hin und her springen und verhielten sich allgemein eher unvorhersehbar. Die Probandin musste mit der Spinne interagieren, d.h. sie oder ihr Netz aufheben bzw. entfernen. Nach dreimonatiger Behandlung konnte ein Rückgang der Angst festgestellt werden. Nach weiteren zwei Monaten konnte die VR-Spinne bei der Probandin keine Angst mehr auslösen. </w:t>
      </w:r>
      <w:r w:rsidR="00EF53CC">
        <w:t xml:space="preserve">Eine weitere Studie (Sierra, Haynes, Eysenck, Buela-Casal, Castro, Roca Sánchez &amp; Marco, 2014) befasst sich mit der Behandlung von Platzangst durch VR. Es wurden verschiedene Behandlungsarten verglichen, wobei festgestellt wurde, dass die VR-Therapie die geringste Abbruchquote aufwies (von 30 Probanden </w:t>
      </w:r>
      <w:r w:rsidR="00B321B6">
        <w:t>haben noch 14 die Studie beendet)</w:t>
      </w:r>
      <w:r w:rsidR="00EF53CC">
        <w:t>.</w:t>
      </w:r>
      <w:r w:rsidR="00B321B6">
        <w:t xml:space="preserve"> Auch im Gegensatz zur Gruppe, die nur mit Medikamenten behandelt wurde, konnten bessere Ergebnisse in Bezug auf Angstzustände erzielt werden. </w:t>
      </w:r>
      <w:r w:rsidR="00EF53CC">
        <w:t xml:space="preserve"> </w:t>
      </w:r>
      <w:r w:rsidR="00B321B6">
        <w:t xml:space="preserve">Zusammen mit der Einnahme von Medikamenten konnte die Wirksamkeit der Therapie gesteigert werden. </w:t>
      </w:r>
    </w:p>
    <w:p w14:paraId="23E43F72" w14:textId="77777777" w:rsidR="005658E3" w:rsidRDefault="005658E3" w:rsidP="00F52734">
      <w:pPr>
        <w:pStyle w:val="Folgeabsatz"/>
        <w:jc w:val="left"/>
      </w:pPr>
    </w:p>
    <w:p w14:paraId="62AFE30C" w14:textId="2888D1C5" w:rsidR="00CD2673" w:rsidRDefault="00CD2673" w:rsidP="00F52734">
      <w:pPr>
        <w:pStyle w:val="Folgeabsatz"/>
        <w:jc w:val="left"/>
      </w:pPr>
      <w:r>
        <w:t>GAMING</w:t>
      </w:r>
    </w:p>
    <w:p w14:paraId="0E066E12" w14:textId="1556F1D7" w:rsidR="00CD2673" w:rsidRDefault="00CD2673" w:rsidP="007C189C">
      <w:pPr>
        <w:pStyle w:val="Folgeabsatz"/>
      </w:pPr>
      <w:r w:rsidRPr="00CD2673">
        <w:t xml:space="preserve">In „An Ant’s Life“ (Leo, Tsai, Yoon und Liu, 2015) muss der Spieler </w:t>
      </w:r>
      <w:r>
        <w:t xml:space="preserve">als Ameise den Weg zurück zum heimischen Ameisenhügel meistern. Die Ameise befindet sich auf einem Blatt, welches als kleines Boot dient, da gerade Regen herrscht. Als VR-Brille wurde die Oculus Rift verwendet, womit das Gefühl des „klein seins“ noch verstärkt werden konnte. Zur Steuerung wurde der Playstation Move Controller verwendet, um die Bedienung so intuitiv wie möglich zu gestalten.  Zudem wurde der Spieler in der realen </w:t>
      </w:r>
      <w:r>
        <w:lastRenderedPageBreak/>
        <w:t>Welt auf ein großes, künstliches Blatt gestellt und der Controller an einem Stamm montiert, welcher dem Stamm des Blattes im Spiel glich (Abb. 4). Dies diente zusätzlich noch der Immersion.</w:t>
      </w:r>
    </w:p>
    <w:p w14:paraId="50552F46" w14:textId="5D3A6606" w:rsidR="00CD2673" w:rsidRDefault="00864D68" w:rsidP="00CD2673">
      <w:pPr>
        <w:pStyle w:val="Folgeabsatz"/>
        <w:keepNext/>
        <w:jc w:val="center"/>
      </w:pPr>
      <w:r>
        <w:rPr>
          <w:noProof/>
        </w:rPr>
        <w:drawing>
          <wp:inline distT="0" distB="0" distL="0" distR="0" wp14:anchorId="2468E2C7" wp14:editId="08DEF1DE">
            <wp:extent cx="5399405" cy="332041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ts life.PNG"/>
                    <pic:cNvPicPr/>
                  </pic:nvPicPr>
                  <pic:blipFill>
                    <a:blip r:embed="rId24">
                      <a:extLst>
                        <a:ext uri="{28A0092B-C50C-407E-A947-70E740481C1C}">
                          <a14:useLocalDpi xmlns:a14="http://schemas.microsoft.com/office/drawing/2010/main" val="0"/>
                        </a:ext>
                      </a:extLst>
                    </a:blip>
                    <a:stretch>
                      <a:fillRect/>
                    </a:stretch>
                  </pic:blipFill>
                  <pic:spPr>
                    <a:xfrm>
                      <a:off x="0" y="0"/>
                      <a:ext cx="5399405" cy="3320415"/>
                    </a:xfrm>
                    <a:prstGeom prst="rect">
                      <a:avLst/>
                    </a:prstGeom>
                  </pic:spPr>
                </pic:pic>
              </a:graphicData>
            </a:graphic>
          </wp:inline>
        </w:drawing>
      </w:r>
    </w:p>
    <w:p w14:paraId="47330406" w14:textId="444BAA56" w:rsidR="007C189C" w:rsidRDefault="00CD2673" w:rsidP="00CD2673">
      <w:pPr>
        <w:pStyle w:val="Beschriftung"/>
      </w:pPr>
      <w:bookmarkStart w:id="233" w:name="_Toc500502843"/>
      <w:r>
        <w:t xml:space="preserve">Abbildung </w:t>
      </w:r>
      <w:fldSimple w:instr=" SEQ Abbildung \* ARABIC ">
        <w:r w:rsidR="005F1D32">
          <w:rPr>
            <w:noProof/>
          </w:rPr>
          <w:t>7</w:t>
        </w:r>
      </w:fldSimple>
      <w:r>
        <w:t>: „An Ant’s Life“ (Leo et al., 2015)</w:t>
      </w:r>
      <w:bookmarkEnd w:id="233"/>
    </w:p>
    <w:p w14:paraId="5AA89E60" w14:textId="77777777" w:rsidR="00CD2673" w:rsidRPr="00CD2673" w:rsidRDefault="00CD2673" w:rsidP="007C189C">
      <w:pPr>
        <w:pStyle w:val="Folgeabsatz"/>
      </w:pPr>
    </w:p>
    <w:p w14:paraId="3AD2D101" w14:textId="5F8C8B1F" w:rsidR="00727791" w:rsidRDefault="005D70F7" w:rsidP="00727791">
      <w:pPr>
        <w:pStyle w:val="Folgeabsatz"/>
        <w:rPr>
          <w:szCs w:val="22"/>
        </w:rPr>
      </w:pPr>
      <w:r w:rsidRPr="005D70F7">
        <w:rPr>
          <w:szCs w:val="22"/>
        </w:rPr>
        <w:t xml:space="preserve">„Injustice“ (Cho, Won, Kothari, Fawaz, Ding und Cheng, 2016) behandelt das Thema </w:t>
      </w:r>
      <w:r>
        <w:rPr>
          <w:szCs w:val="22"/>
        </w:rPr>
        <w:t xml:space="preserve">Rassendiskriminierung. Der Spieler befindet sich in einem VR-Szenario, in dem er Zeuge von Diskriminierung wird. </w:t>
      </w:r>
      <w:r w:rsidR="00D96B06">
        <w:rPr>
          <w:szCs w:val="22"/>
        </w:rPr>
        <w:t xml:space="preserve">Er muss dabei moralische Entscheidungen treffen und durch Blick- und Sprachsteuerung mit den Charakteren interagieren. Das Szenario wurde im Vorhinein mit 10 Go Pro Kameras aufgenommen und anschließend mit Hilfe spezieller Software zu einem Panorama-Video zusammengefügt. </w:t>
      </w:r>
      <w:r w:rsidR="00E9091E">
        <w:rPr>
          <w:szCs w:val="22"/>
        </w:rPr>
        <w:t>Je nach Entscheidung des Spielers wurde dann ein neuer Abschnitt des Videos geladen. Somit war es den Entwicklern möglich dem Spieler eine VR-Umgebung zu bieten die se</w:t>
      </w:r>
      <w:r w:rsidR="009F7034">
        <w:rPr>
          <w:szCs w:val="22"/>
        </w:rPr>
        <w:t>hr nahe an der echten Welt liegt</w:t>
      </w:r>
      <w:r w:rsidR="00E9091E">
        <w:rPr>
          <w:szCs w:val="22"/>
        </w:rPr>
        <w:t>.</w:t>
      </w:r>
    </w:p>
    <w:p w14:paraId="0ADBCD6B" w14:textId="2E632A2F" w:rsidR="00E9091E" w:rsidRPr="005D70F7" w:rsidRDefault="00DA27EF" w:rsidP="00727791">
      <w:pPr>
        <w:pStyle w:val="Folgeabsatz"/>
        <w:rPr>
          <w:szCs w:val="22"/>
        </w:rPr>
      </w:pPr>
      <w:r>
        <w:rPr>
          <w:szCs w:val="22"/>
        </w:rPr>
        <w:t>„CarVR“ (Hock, Benedikter, Gugenheimer und Rukzio, 2017) entwickelten ein VR-Spiel, welches während einer Autofahrt gespielt werden kann bzw. soll. Die Bewegungen des Fahrzeugs werden auf die virtuelle Umgebung im Spiel übertragen und fördern somit nicht nur den Spielspaß und die Immersion, sondern wirken zugleich der „simulator sickness“</w:t>
      </w:r>
      <w:r w:rsidR="0014492F">
        <w:rPr>
          <w:szCs w:val="22"/>
        </w:rPr>
        <w:t xml:space="preserve"> (QUELLE) entgegen, da die Bewegungen im echten Leben auf die des Spiels zutreffen. Es konnte festgestellt werden, dass die Spieler beim Spielen mehr Spaß </w:t>
      </w:r>
      <w:r w:rsidR="0014492F">
        <w:rPr>
          <w:szCs w:val="22"/>
        </w:rPr>
        <w:lastRenderedPageBreak/>
        <w:t>als in e</w:t>
      </w:r>
      <w:r w:rsidR="0070005C">
        <w:rPr>
          <w:szCs w:val="22"/>
        </w:rPr>
        <w:t>inem stehenden Fahrzeug hatten. Durch Forschung in diesem Bereich könnte es möglich sein, das Problem der simulator sickness zu lösen und somit VR als attraktive Möglichkeit zur Überbrückung der Reisezeit zu etablieren.</w:t>
      </w:r>
    </w:p>
    <w:p w14:paraId="6D4DBAE7" w14:textId="77777777" w:rsidR="008E7D87" w:rsidRPr="003163BE" w:rsidRDefault="008E7D87" w:rsidP="008E7D87">
      <w:pPr>
        <w:pStyle w:val="Folgeabsatz"/>
      </w:pPr>
    </w:p>
    <w:p w14:paraId="5A080FAD" w14:textId="56282466" w:rsidR="008E7D87" w:rsidRDefault="009520C3" w:rsidP="009520C3">
      <w:pPr>
        <w:pStyle w:val="berschrift3"/>
      </w:pPr>
      <w:bookmarkStart w:id="234" w:name="_Toc500502813"/>
      <w:r>
        <w:t>Virtual Reality und Exertion Games</w:t>
      </w:r>
      <w:bookmarkEnd w:id="234"/>
    </w:p>
    <w:p w14:paraId="1E62FA46" w14:textId="1B7B18FF" w:rsidR="009520C3" w:rsidRPr="004E2DD9" w:rsidRDefault="00C70C90" w:rsidP="009520C3">
      <w:r>
        <w:t xml:space="preserve">Wie bereits in Punkt </w:t>
      </w:r>
      <w:r w:rsidRPr="00C70C90">
        <w:rPr>
          <w:i/>
        </w:rPr>
        <w:t xml:space="preserve">2.1.1.1 </w:t>
      </w:r>
      <w:ins w:id="235" w:author="Autor">
        <w:r w:rsidR="00B16A63">
          <w:rPr>
            <w:i/>
          </w:rPr>
          <w:t>„</w:t>
        </w:r>
      </w:ins>
      <w:r w:rsidRPr="00C70C90">
        <w:rPr>
          <w:i/>
        </w:rPr>
        <w:t>Exertion Games</w:t>
      </w:r>
      <w:ins w:id="236" w:author="Autor">
        <w:r w:rsidR="00B16A63">
          <w:rPr>
            <w:i/>
          </w:rPr>
          <w:t>“</w:t>
        </w:r>
      </w:ins>
      <w:r>
        <w:rPr>
          <w:i/>
        </w:rPr>
        <w:t xml:space="preserve"> </w:t>
      </w:r>
      <w:r>
        <w:t xml:space="preserve">beschrieben, zeichnen sich </w:t>
      </w:r>
      <w:ins w:id="237" w:author="Autor">
        <w:r w:rsidR="00B16A63">
          <w:t>„</w:t>
        </w:r>
      </w:ins>
      <w:r>
        <w:t>Exertion Games</w:t>
      </w:r>
      <w:ins w:id="238" w:author="Autor">
        <w:r w:rsidR="00B16A63">
          <w:t>“</w:t>
        </w:r>
      </w:ins>
      <w:r>
        <w:t xml:space="preserve"> dadurch aus, dass die Spieler körperliche Bewegungen bzw. Übungen ausführen müssen (welche mit einem gewissen Grad an Anstrengung verbunden sind), um das Ziel des Spiels zu erreichen. </w:t>
      </w:r>
      <w:r w:rsidR="00A60F0D">
        <w:t>Diese Bewegungen und Anstrengungen können mit klassischen Spielekonsolen wie</w:t>
      </w:r>
      <w:ins w:id="239" w:author="Autor">
        <w:r w:rsidR="00D76704">
          <w:t xml:space="preserve"> </w:t>
        </w:r>
      </w:ins>
      <w:r w:rsidR="00A60F0D">
        <w:t>der Nintendo Wii oder der Xbox mit Kinect oder aber</w:t>
      </w:r>
      <w:ins w:id="240" w:author="Autor">
        <w:r w:rsidR="00D76704">
          <w:t xml:space="preserve"> auch</w:t>
        </w:r>
      </w:ins>
      <w:r w:rsidR="00A60F0D">
        <w:t xml:space="preserve"> mit Smartphones verfolgt und in das Spiel übertragen werden. Mit dem Fortschritt der Head-Mounted Displays eröffnen sich den Entwicklern und Nutzern neue Möglichkeiten, den Spieler noch weiter in das Spielgeschehen miteinzubeziehen. VR-Brillen können im R</w:t>
      </w:r>
      <w:r w:rsidR="00191168">
        <w:t>aum getrackt werden, wodurch auch die Position des Spielers in der virtuellen Welt darauf angepasst werden kann. Neben dem HMD gibt es bereits neue Eingabemöglichkeiten, die für eine immersivere Erfahrung s</w:t>
      </w:r>
      <w:r w:rsidR="004E2DD9">
        <w:t xml:space="preserve">orgen und klassische Controller ablösen sollen. Beispiele sind sog. </w:t>
      </w:r>
      <w:r w:rsidR="004E2DD9" w:rsidRPr="004E2DD9">
        <w:t>„Exer Cycles“ (Shaw, Wunsche, Lutteroth, Marks, Buckley &amp; Corballis, 2015; Bolton, Lambert Lirette &amp; Unsworth, 2014) oder aber auch Nachbildunge</w:t>
      </w:r>
      <w:r w:rsidR="004E2DD9">
        <w:t xml:space="preserve">n von den im Spiel verwendeten Waffen (Yasumoto, 2015). </w:t>
      </w:r>
    </w:p>
    <w:p w14:paraId="726742E1" w14:textId="17B08833" w:rsidR="00191168" w:rsidRDefault="00191168" w:rsidP="00191168">
      <w:pPr>
        <w:pStyle w:val="Folgeabsatz"/>
      </w:pPr>
      <w:r w:rsidRPr="00191168">
        <w:t xml:space="preserve">Yoo, Ackad, Heywood und Kay (2017) </w:t>
      </w:r>
      <w:r w:rsidR="00487EAF">
        <w:t>verwendeten</w:t>
      </w:r>
      <w:r w:rsidRPr="00191168">
        <w:t xml:space="preserve"> </w:t>
      </w:r>
      <w:r>
        <w:t xml:space="preserve">in ihrer Studie </w:t>
      </w:r>
      <w:r w:rsidR="00487EAF">
        <w:t xml:space="preserve">Virtual Reality Exertion Games und untersuchten den Unterschied zwischen tatsächlicher und wahrgenommener Anstrengung. </w:t>
      </w:r>
      <w:r w:rsidR="00513D7F">
        <w:t xml:space="preserve">Erstere ist die physische Anstrengung des Körpers, welche durch die Messung des Herzschlags bestimmt werden kann. Die wahrgenommene Anstrengung hingegen ist die subjektive Einschätzung des Nutzers wie belastend eine Übung bzw. das Spiel für diese Person ist. </w:t>
      </w:r>
      <w:r w:rsidR="003F2189">
        <w:t xml:space="preserve">Diese wird mit Hilfe des </w:t>
      </w:r>
      <w:r w:rsidR="003F2189">
        <w:rPr>
          <w:i/>
        </w:rPr>
        <w:t xml:space="preserve">Borg Rating of Perceived Exertion (RPE) </w:t>
      </w:r>
      <w:r w:rsidR="003F2189">
        <w:t xml:space="preserve">(Borg, 1998) ermittelt. Es </w:t>
      </w:r>
      <w:r w:rsidR="0035237A">
        <w:t>wurd</w:t>
      </w:r>
      <w:r w:rsidR="003F2189">
        <w:t xml:space="preserve">en vier Spiele, die jeweils verschiedene Bewegungen mit Armen oder Füßen erforderten, aus dem Steam Shop ausgewählt, </w:t>
      </w:r>
      <w:del w:id="241" w:author="Autor">
        <w:r w:rsidR="003F2189" w:rsidDel="00D76704">
          <w:delText>die mit der HTC Vive gespielt wurden</w:delText>
        </w:r>
      </w:del>
      <w:ins w:id="242" w:author="Autor">
        <w:r w:rsidR="00D76704">
          <w:t>und mit der HTC Vive gespielt</w:t>
        </w:r>
      </w:ins>
      <w:r w:rsidR="003F2189">
        <w:t xml:space="preserve">. </w:t>
      </w:r>
      <w:r w:rsidR="00F57444">
        <w:t xml:space="preserve">Die Ergebnisse lassen darauf schließen, dass </w:t>
      </w:r>
      <w:r w:rsidR="00C93934">
        <w:t xml:space="preserve">die Belastung bei </w:t>
      </w:r>
      <w:ins w:id="243" w:author="Autor">
        <w:r w:rsidR="00D76704">
          <w:t>„</w:t>
        </w:r>
      </w:ins>
      <w:r w:rsidR="004818C4">
        <w:t>Exer Games</w:t>
      </w:r>
      <w:ins w:id="244" w:author="Autor">
        <w:r w:rsidR="00D76704">
          <w:t>“</w:t>
        </w:r>
      </w:ins>
      <w:r w:rsidR="00C93934">
        <w:t xml:space="preserve"> der einer sportlichen Aktivität gleicht und</w:t>
      </w:r>
      <w:r w:rsidR="004818C4">
        <w:t xml:space="preserve"> </w:t>
      </w:r>
      <w:r w:rsidR="00C93934">
        <w:t xml:space="preserve">diese Spiele </w:t>
      </w:r>
      <w:r w:rsidR="004818C4">
        <w:t xml:space="preserve">von den Nutzern </w:t>
      </w:r>
      <w:r w:rsidR="00C93934">
        <w:t xml:space="preserve">auch </w:t>
      </w:r>
      <w:r w:rsidR="004818C4">
        <w:t xml:space="preserve">als sportliche Betätigung angesehen werden. </w:t>
      </w:r>
      <w:r w:rsidR="00C93934">
        <w:t xml:space="preserve">Bei hoher Vereinnahmung des </w:t>
      </w:r>
      <w:r w:rsidR="00C93934">
        <w:lastRenderedPageBreak/>
        <w:t>Spielers sinkt sogar die wahrgenommene Anstrengung, wobei die tatsächliche physische Anstrengung der beim Sport gleicht. Die Autoren sprechen sich noch für eine Etablierung eines Ratings aus, welches die Bewegungen in einem VR-Spiel bewertet.</w:t>
      </w:r>
      <w:r w:rsidR="00EC64BF">
        <w:t xml:space="preserve"> Auf Basis dieser Ergebnisse entwickelten Yoo, Parker</w:t>
      </w:r>
      <w:r w:rsidR="00BB61F8">
        <w:t xml:space="preserve"> und Kay (2017) ein VR-Spiel. Das Design soll sich an die Vorgaben halten, die aus der vorherigen Studie abgeleitet wurden:</w:t>
      </w:r>
    </w:p>
    <w:p w14:paraId="719E3C6C" w14:textId="277D7D6A" w:rsidR="00BB61F8" w:rsidRDefault="00BB61F8" w:rsidP="005A15FA">
      <w:pPr>
        <w:pStyle w:val="Folgeabsatz"/>
        <w:numPr>
          <w:ilvl w:val="0"/>
          <w:numId w:val="5"/>
        </w:numPr>
      </w:pPr>
      <w:r>
        <w:t xml:space="preserve">Das Spiel soll so designed sein, dass es nicht als Übung wahrgenommen wird. </w:t>
      </w:r>
      <w:r w:rsidR="00992F4E">
        <w:t>Es soll den Spieler beschäftigen, ihm Spaß machen und das Gameplay soll aus einer Mischung aus verschiedenen Bewegungen bestehen.</w:t>
      </w:r>
    </w:p>
    <w:p w14:paraId="14410C19" w14:textId="4D5FA6B6" w:rsidR="00992F4E" w:rsidRDefault="0090545A" w:rsidP="005A15FA">
      <w:pPr>
        <w:pStyle w:val="Folgeabsatz"/>
        <w:numPr>
          <w:ilvl w:val="0"/>
          <w:numId w:val="5"/>
        </w:numPr>
      </w:pPr>
      <w:r>
        <w:t>Wichtige Spielinformationen (Herzschlagrate, Anzahl an Leben) sollten in einem HUD (Heads Up Display) dargestellt werden. Das Design muss aber so gewählt werden, dass es nicht vom eigentlichen Spiel ablenkt.</w:t>
      </w:r>
    </w:p>
    <w:p w14:paraId="698B73B9" w14:textId="151E3F24" w:rsidR="0090545A" w:rsidRDefault="00E8653D" w:rsidP="005A15FA">
      <w:pPr>
        <w:pStyle w:val="Folgeabsatz"/>
        <w:numPr>
          <w:ilvl w:val="0"/>
          <w:numId w:val="5"/>
        </w:numPr>
      </w:pPr>
      <w:r>
        <w:t>Um die Überanstrengung des Spielers zu vermeiden, sollten dessen Ziele, Fitnesslevel und Fähigkeiten in Betracht gezogen werden.</w:t>
      </w:r>
    </w:p>
    <w:p w14:paraId="0F460983" w14:textId="3F8EDF92" w:rsidR="00C93934" w:rsidRDefault="006A302F" w:rsidP="00191168">
      <w:pPr>
        <w:pStyle w:val="Folgeabsatz"/>
      </w:pPr>
      <w:r>
        <w:t xml:space="preserve">Das Ziel des Spiels ist die höchstmögliche Anzahl an Runden zu überleben. Dabei wird er von Schneemännern angegriffen, die ihm bei Berührung ein Leben abziehen. Durch das Werfen von Schneebällen kann der Spieler die Gegner zerstören. Schneebälle können durch Bücken und Greifen aufgehoben und mit einer Wurfgeste geworfen werden. Um den Geschossen der Gegner auszuweichen muss der sich der Spieler in der Spielfläche bewegen. Dies stellt eine Mischung aus verschiedenen Bewegungen sicher. Der Schwierigkeitsgrad des Spiels (Geschwindigkeit der Gegner) berechnet sich durch das Fitnesslevel und die Performance des Spielers. Eine </w:t>
      </w:r>
      <w:r w:rsidR="0076552C">
        <w:t xml:space="preserve">geplante </w:t>
      </w:r>
      <w:r>
        <w:t xml:space="preserve">langfristige Studie, die vor allem die Überwachung der Werte des Spielers zur Vermeidung von Überanstrengung in den Mittelpunkt stellt, soll </w:t>
      </w:r>
      <w:r w:rsidR="0076552C">
        <w:t>Aufschluss über den Erfolg dieses Konzepts geben.</w:t>
      </w:r>
    </w:p>
    <w:p w14:paraId="51FA3F61" w14:textId="77777777" w:rsidR="0076552C" w:rsidRDefault="0076552C" w:rsidP="0076552C">
      <w:pPr>
        <w:pStyle w:val="Folgeabsatz"/>
        <w:keepNext/>
        <w:jc w:val="center"/>
      </w:pPr>
      <w:r>
        <w:rPr>
          <w:noProof/>
        </w:rPr>
        <w:lastRenderedPageBreak/>
        <w:drawing>
          <wp:inline distT="0" distB="0" distL="0" distR="0" wp14:anchorId="26B56F35" wp14:editId="22A8E117">
            <wp:extent cx="3820058" cy="2695951"/>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owballz.PNG"/>
                    <pic:cNvPicPr/>
                  </pic:nvPicPr>
                  <pic:blipFill>
                    <a:blip r:embed="rId25">
                      <a:extLst>
                        <a:ext uri="{28A0092B-C50C-407E-A947-70E740481C1C}">
                          <a14:useLocalDpi xmlns:a14="http://schemas.microsoft.com/office/drawing/2010/main" val="0"/>
                        </a:ext>
                      </a:extLst>
                    </a:blip>
                    <a:stretch>
                      <a:fillRect/>
                    </a:stretch>
                  </pic:blipFill>
                  <pic:spPr>
                    <a:xfrm>
                      <a:off x="0" y="0"/>
                      <a:ext cx="3820058" cy="2695951"/>
                    </a:xfrm>
                    <a:prstGeom prst="rect">
                      <a:avLst/>
                    </a:prstGeom>
                  </pic:spPr>
                </pic:pic>
              </a:graphicData>
            </a:graphic>
          </wp:inline>
        </w:drawing>
      </w:r>
    </w:p>
    <w:p w14:paraId="6723A885" w14:textId="1CDE50F6" w:rsidR="0076552C" w:rsidRPr="00191168" w:rsidRDefault="0076552C" w:rsidP="0076552C">
      <w:pPr>
        <w:pStyle w:val="Beschriftung"/>
      </w:pPr>
      <w:bookmarkStart w:id="245" w:name="_Toc500502844"/>
      <w:r>
        <w:t xml:space="preserve">Abbildung </w:t>
      </w:r>
      <w:fldSimple w:instr=" SEQ Abbildung \* ARABIC ">
        <w:r w:rsidR="005F1D32">
          <w:rPr>
            <w:noProof/>
          </w:rPr>
          <w:t>8</w:t>
        </w:r>
      </w:fldSimple>
      <w:r>
        <w:t>: Ausschnitt aus dem Spiel „snowballz“ (Yoo et al., 2017)</w:t>
      </w:r>
      <w:bookmarkEnd w:id="245"/>
    </w:p>
    <w:p w14:paraId="024E3F16" w14:textId="469AA321" w:rsidR="008E7D87" w:rsidRDefault="00A56991" w:rsidP="008E7D87">
      <w:pPr>
        <w:pStyle w:val="Folgeabsatz"/>
        <w:rPr>
          <w:ins w:id="246" w:author="Autor"/>
        </w:rPr>
      </w:pPr>
      <w:r>
        <w:t xml:space="preserve">Um festzustellen, ob Spieler durch VR Exertion Games dazu motiviert werden können diese für regelmäßige sportliche Aktivität zu nutzen entwickelten Tang, Leung, Ng, Hui, Kong und Pang (2016) ein VR-Spiel das sich die Muskelaktivität des Spielers zu Nutzen machte. Hierfür verwendeten sie ein VR Headset, die Kinect sowie günstige Sensoren zur Messung der Muskelaktivität. Bei Letzterem handelt es sich um einen MyoWare-Sensor (QUELLE), welcher am Arm des Spielers festgemacht wurde. Durch ihn wurde die aufgewandte Muskelkraft gemessen und an den Computer weitergeleitet. </w:t>
      </w:r>
      <w:r w:rsidR="00BD41B9">
        <w:t xml:space="preserve">Das Ziel des Spiels bestand darin, so viele Monster wie möglich durch Tritte oder Faustschläge außer Gefecht zu setzen. Je fester der Schlag durchgeführt wurde, desto mehr Punkte konnten erzielt werden und Special Effects erschienen. Zusätzlich konnten Kombos freigeschaltet werden, die es erlaubten mehrere Monster gleichzeitig zu treffen. Die Studie zeigte, dass die Spieler Gefallen daran fanden, sich durch das Spiel sportlich zu betätigen und dies auch wieder tun </w:t>
      </w:r>
      <w:commentRangeStart w:id="247"/>
      <w:commentRangeStart w:id="248"/>
      <w:r w:rsidR="00BD41B9">
        <w:t>würden</w:t>
      </w:r>
      <w:commentRangeEnd w:id="247"/>
      <w:r w:rsidR="00C141C7">
        <w:rPr>
          <w:rStyle w:val="Kommentarzeichen"/>
        </w:rPr>
        <w:commentReference w:id="247"/>
      </w:r>
      <w:commentRangeEnd w:id="248"/>
      <w:r w:rsidR="000A31DC">
        <w:rPr>
          <w:rStyle w:val="Kommentarzeichen"/>
        </w:rPr>
        <w:commentReference w:id="248"/>
      </w:r>
      <w:r w:rsidR="00BD41B9">
        <w:t xml:space="preserve">. </w:t>
      </w:r>
    </w:p>
    <w:p w14:paraId="35710F7E" w14:textId="4C08B162" w:rsidR="00C141C7" w:rsidRDefault="00D76704" w:rsidP="008E7D87">
      <w:pPr>
        <w:pStyle w:val="Folgeabsatz"/>
      </w:pPr>
      <w:ins w:id="249" w:author="Autor">
        <w:r>
          <w:t xml:space="preserve">Zusammenfassend kann gesagt werden, dass „Exertion Games“ in VR tatsächlich eine Alternative zu traditionellen sportlichen Aktivitäten bieten können. </w:t>
        </w:r>
        <w:r w:rsidR="00E57E59">
          <w:t xml:space="preserve">Der Schwierigkeitsgrad kann von den Entwicklern angepasst werden um den Grad der Anstrengung zu bestimmen. Zusätzlich kann das spielerische Element dazu beitragen, dass der Spieler die aufgebrachte Anstrengung weniger wahr nimmt und somit länger Zeit damit verbringt, sich körperlich zu betätigen, als er es vielleicht beim normalen Sport tun würde. Diese Tatsache kann eventuell dazu genutzt werden, um Menschen näher an </w:t>
        </w:r>
        <w:r w:rsidR="00E57E59">
          <w:lastRenderedPageBreak/>
          <w:t>sportliche Betätigungen heranzuführen oder um die Motivation dafür längerfristig hoch zu halten.</w:t>
        </w:r>
      </w:ins>
    </w:p>
    <w:p w14:paraId="1AFB6D73" w14:textId="1E807FA2" w:rsidR="009C0962" w:rsidRDefault="003702E2" w:rsidP="008E7D87">
      <w:pPr>
        <w:pStyle w:val="Folgeabsatz"/>
      </w:pPr>
      <w:ins w:id="250" w:author="Autor">
        <w:r>
          <w:t>--- ENDE KORREKTUR 0.1 MD---</w:t>
        </w:r>
      </w:ins>
    </w:p>
    <w:p w14:paraId="3AA29D15" w14:textId="57219358" w:rsidR="009C0962" w:rsidRDefault="009C0962" w:rsidP="009C0962">
      <w:pPr>
        <w:pStyle w:val="berschrift3"/>
      </w:pPr>
      <w:bookmarkStart w:id="251" w:name="_Toc500502814"/>
      <w:r>
        <w:t>Interaktionsdesign für Virtual Reality</w:t>
      </w:r>
      <w:bookmarkEnd w:id="251"/>
    </w:p>
    <w:p w14:paraId="643EC53D" w14:textId="5374C724" w:rsidR="009C0962" w:rsidRDefault="006B57C2" w:rsidP="009C0962">
      <w:r>
        <w:t xml:space="preserve">Der Kern der Mensch-Computer-Interaktion (MCI) ist gute Usability (DEF. BZW. QUELLE??). Das Ziel ist es, unter Berücksichtigung von Erkenntnissen aus der Informatik, Psychologie, Kognitionswissenschaften, etc. Schnittstellen einfach zu gestalten. </w:t>
      </w:r>
      <w:r w:rsidR="00843670">
        <w:t>Dörner, Geiger, Oppermann</w:t>
      </w:r>
      <w:del w:id="252" w:author="Autor">
        <w:r w:rsidR="00843670" w:rsidDel="000A31DC">
          <w:delText xml:space="preserve"> </w:delText>
        </w:r>
      </w:del>
      <w:r w:rsidR="00843670">
        <w:t xml:space="preserve"> und Paelke (2013) nennen die vier Hauptinteraktionen des Nutzers mit dem System: Selektion, Manipulation, Navigation und die Systemsteuerung. </w:t>
      </w:r>
      <w:r>
        <w:t xml:space="preserve">Die klassischen Benutzerschnittstellen nach dem WIMP-Prinzip sind für VR weitestgehend nicht geeignet wodurch </w:t>
      </w:r>
      <w:r w:rsidR="007F07A8">
        <w:t xml:space="preserve">der Bedarf an neuen Designs entsteht. Bei VR-Interaktionstechniken kann zwischen </w:t>
      </w:r>
      <w:r w:rsidR="007F07A8">
        <w:rPr>
          <w:i/>
        </w:rPr>
        <w:t xml:space="preserve">natürlich </w:t>
      </w:r>
      <w:r w:rsidR="007F07A8">
        <w:t xml:space="preserve">und </w:t>
      </w:r>
      <w:r w:rsidR="007F07A8">
        <w:rPr>
          <w:i/>
        </w:rPr>
        <w:t xml:space="preserve">magisch </w:t>
      </w:r>
      <w:r w:rsidR="007F07A8">
        <w:t xml:space="preserve">unterschieden werden. </w:t>
      </w:r>
      <w:r w:rsidR="006D34B3">
        <w:rPr>
          <w:i/>
        </w:rPr>
        <w:t xml:space="preserve">Natürlich </w:t>
      </w:r>
      <w:r w:rsidR="006D34B3">
        <w:t xml:space="preserve">bedeutet, dass der Nutzer im virtuellen Raum nur Sachen greifen kann, die sich in seiner Nähe befinden, währenddessen die </w:t>
      </w:r>
      <w:r w:rsidR="006D34B3">
        <w:rPr>
          <w:i/>
        </w:rPr>
        <w:t xml:space="preserve">magische 3D-Interaktion </w:t>
      </w:r>
      <w:r w:rsidR="006D34B3">
        <w:t xml:space="preserve">die Manipulation von weit entfernten Gegenständen (z.B. durch Verlängerung der Arme) erlauben würde. </w:t>
      </w:r>
      <w:r w:rsidR="00AC1129">
        <w:t xml:space="preserve">Durch die notwendige Nutzung technischer Hilfsmittel </w:t>
      </w:r>
      <w:r w:rsidR="0048412C">
        <w:t xml:space="preserve"> </w:t>
      </w:r>
      <w:r w:rsidR="00AC1129">
        <w:t xml:space="preserve">ist die Interaktion mit virtuellen Objekten anders als die mit realen Objekten. Kann der Nutzer mit Eingabegeräten </w:t>
      </w:r>
      <w:r w:rsidR="00932BC5">
        <w:t xml:space="preserve">mit </w:t>
      </w:r>
      <w:r w:rsidR="00AC1129">
        <w:t>eine</w:t>
      </w:r>
      <w:r w:rsidR="00932BC5">
        <w:t>r</w:t>
      </w:r>
      <w:r w:rsidR="00AC1129">
        <w:t xml:space="preserve"> graphische</w:t>
      </w:r>
      <w:r w:rsidR="00932BC5">
        <w:t>n</w:t>
      </w:r>
      <w:r w:rsidR="00AC1129">
        <w:t xml:space="preserve"> Repräsentation eines Objekt</w:t>
      </w:r>
      <w:r w:rsidR="00932BC5">
        <w:t xml:space="preserve">s interagieren und bekommt sofortiges Feedback, so spricht man von </w:t>
      </w:r>
      <w:r w:rsidR="00932BC5">
        <w:rPr>
          <w:i/>
        </w:rPr>
        <w:t>direkter Manipulation</w:t>
      </w:r>
      <w:r w:rsidR="00932BC5">
        <w:t xml:space="preserve"> (Shneiderman &amp; Plaisant, 2009). </w:t>
      </w:r>
      <w:r w:rsidR="00843670">
        <w:t xml:space="preserve">Im Folgenden werden </w:t>
      </w:r>
      <w:r w:rsidR="00932BC5">
        <w:t xml:space="preserve">die oben </w:t>
      </w:r>
      <w:r w:rsidR="00843670">
        <w:t>genannte</w:t>
      </w:r>
      <w:r w:rsidR="00932BC5">
        <w:t>n</w:t>
      </w:r>
      <w:r w:rsidR="00843670">
        <w:t xml:space="preserve"> Interaktionsformen genauer beschrieben, wobei sich ebenfalls auf Dörner et al. (2013) berufen wird. </w:t>
      </w:r>
    </w:p>
    <w:p w14:paraId="1ACC61B8" w14:textId="434A2EE5" w:rsidR="00666562" w:rsidRPr="00666562" w:rsidRDefault="00666562" w:rsidP="00666562">
      <w:pPr>
        <w:pStyle w:val="Zwischenberschriftnichtnummeriert"/>
        <w:rPr>
          <w:rStyle w:val="Hervorhebung"/>
        </w:rPr>
      </w:pPr>
      <w:r w:rsidRPr="00666562">
        <w:rPr>
          <w:rStyle w:val="Hervorhebung"/>
          <w:i w:val="0"/>
          <w:iCs w:val="0"/>
        </w:rPr>
        <w:t>Selektion</w:t>
      </w:r>
    </w:p>
    <w:p w14:paraId="4F04D47C" w14:textId="77777777" w:rsidR="00666562" w:rsidRDefault="00437773" w:rsidP="00113F4C">
      <w:r>
        <w:t xml:space="preserve">„Selektion bedeutet, dass der Nutzer einen Punkt, eine Fläche oder ein Volumen in der Virtuellen Welt bestimmt (z.B. um dort ein Objekt einzufügen) oder eine für ihn semantische bedeutsame Teilmenge dieser Welt auswählt (z.B. ein bestimmtes virtuelles Objekt oder Teilobjekt, um es zu bewegen)“ (Dörner et al., 2013). Man unterscheidet zwischen </w:t>
      </w:r>
      <w:r>
        <w:rPr>
          <w:i/>
        </w:rPr>
        <w:t xml:space="preserve">direkten </w:t>
      </w:r>
      <w:r>
        <w:t xml:space="preserve">und </w:t>
      </w:r>
      <w:r>
        <w:rPr>
          <w:i/>
        </w:rPr>
        <w:t>indirekten Zeigegeräten</w:t>
      </w:r>
      <w:r>
        <w:t xml:space="preserve">. Der </w:t>
      </w:r>
      <w:r>
        <w:rPr>
          <w:i/>
        </w:rPr>
        <w:t xml:space="preserve">Fokus </w:t>
      </w:r>
      <w:r>
        <w:t xml:space="preserve">beschreibt die Aufmerksamkeit des Nutzers auf einen bestimmten Teilbereich des Gesamtraums, wohingegen der </w:t>
      </w:r>
      <w:r>
        <w:rPr>
          <w:i/>
        </w:rPr>
        <w:t xml:space="preserve">Nimbus </w:t>
      </w:r>
      <w:r>
        <w:t xml:space="preserve">die Aktivitäten zur Interaktion, die in einem anderen Teilbereich stattfinden, definiert (Benford &amp; Fahlén, 1993). Bei direkten Zeigegeräten, wie z.B. einem Zeigestab mit dem Cursor an der Spitze, werden absolute Koordinaten zur Manipulation verwendet, was </w:t>
      </w:r>
      <w:r>
        <w:lastRenderedPageBreak/>
        <w:t>eine leichte Bedienung aber auch eine schnellere Ermüdung</w:t>
      </w:r>
      <w:r w:rsidR="00992A26">
        <w:t xml:space="preserve"> des Nutzers und Ungenauigkeit</w:t>
      </w:r>
      <w:r>
        <w:t xml:space="preserve"> zur Folge hat. </w:t>
      </w:r>
      <w:r w:rsidR="00992A26">
        <w:t xml:space="preserve">Hier stimmen Fokus und Nimbus überein. Bei indirekten Zeigegeräten wird die Veränderung der Position durch Richtungsvektoren beschrieben, d.h. die neue Position wird relativ zur vorherigen Position ermittelt. Hier kann es vorkommen, dass Fokus und Nimbus nicht übereinstimmen. Ein Beispiel hierfür ist die Verwendung der Maus. Stößt diese auf ein Hindernis in der realen Welt, so richtet sich die Aufmerksamkeit des Nutzers auf das Interaktionsgerät, was vermieden werden sollte. </w:t>
      </w:r>
      <w:r w:rsidR="00113F4C">
        <w:t xml:space="preserve">Zusätzlich lassen sich noch nahe (dt. local) und entfernte (dt. remote) Interaktionstechniken unterscheiden. Fitts Gesetz wird hauptsächlich im 2D-Bereich verwendet, um zu bestimmen, wie </w:t>
      </w:r>
      <w:r w:rsidR="0025490C">
        <w:t>lange ein Nutzer für die Selektion eines bestimmten Objekts benötigt. Hierbei werden Größe und Entfernung des Objekts vom Cursor</w:t>
      </w:r>
      <w:r w:rsidR="00113F4C">
        <w:t xml:space="preserve"> </w:t>
      </w:r>
      <w:r w:rsidR="0025490C">
        <w:t>miteinbezogen</w:t>
      </w:r>
      <w:r w:rsidR="00774B8E">
        <w:t xml:space="preserve"> (Fitts, 1992)</w:t>
      </w:r>
      <w:r w:rsidR="0025490C">
        <w:t>. Dies kann auch im 3D-Kontext verwendet werden um Aussagen über die Dauer der Selektion eines weiter entfernten Ziels im virtuellen Raum zu treffen.</w:t>
      </w:r>
      <w:r w:rsidR="00C911A7">
        <w:t xml:space="preserve"> Bei dreidimensionalen Räumen sind grundsätzlich sechs Freiheitsgrade für die Positionierung entlang der x-, y- und z-Achsen sowie für die Rotation um diese Achsen erforderlich. Bei vielen Anwendungsfällen sind jedoch nicht alle Freiheitsgrade notwendig. </w:t>
      </w:r>
    </w:p>
    <w:p w14:paraId="009289F6" w14:textId="60E892FD" w:rsidR="0025490C" w:rsidRDefault="00666562" w:rsidP="00365CA3">
      <w:pPr>
        <w:pStyle w:val="Folgeabsatz"/>
      </w:pPr>
      <w:r>
        <w:t xml:space="preserve">Das Midas Touch Problem </w:t>
      </w:r>
      <w:r w:rsidR="00365CA3">
        <w:t xml:space="preserve">(Jacob, 1990) beschreibt den Umstand, dass bei der Selektion mit den Augen, die weit blicken und schnell fokussieren könne, nicht nur das gewünschte Objekte, sondern auch alle anderen Objekte auf dem Blickpfad selektiert werden. Somit könnte der Nutzer nirgendwo mehr hinblicken, ohne unbeabsichtigt automatisch Objekte zu selektieren, was für den Nutzer sehr unkomfortabel sein würde. </w:t>
      </w:r>
      <w:r w:rsidR="008358F4">
        <w:t>Zu diesem Zweck, wurden fünf Fragen entwickelt, die sich an Gestalter interaktiver Systeme richten (Belotti, Back, Edwards, Grinter, Henderson &amp; Lopes, 2002):</w:t>
      </w:r>
    </w:p>
    <w:p w14:paraId="5C11BB1D" w14:textId="3CCB2D1A" w:rsidR="008358F4" w:rsidRDefault="008358F4" w:rsidP="005A15FA">
      <w:pPr>
        <w:pStyle w:val="Folgeabsatz"/>
        <w:numPr>
          <w:ilvl w:val="0"/>
          <w:numId w:val="6"/>
        </w:numPr>
      </w:pPr>
      <w:r>
        <w:t>Wenn ich das System anspreche, wie weiß das System, dass ich es anspreche?</w:t>
      </w:r>
    </w:p>
    <w:p w14:paraId="31163A66" w14:textId="28D69A93" w:rsidR="008358F4" w:rsidRDefault="006405AA" w:rsidP="005A15FA">
      <w:pPr>
        <w:pStyle w:val="Folgeabsatz"/>
        <w:numPr>
          <w:ilvl w:val="0"/>
          <w:numId w:val="6"/>
        </w:numPr>
      </w:pPr>
      <w:r>
        <w:t>Wenn ich das System anspreche, wie weiß ich, dass es mir zuhört?</w:t>
      </w:r>
    </w:p>
    <w:p w14:paraId="4BF4BB44" w14:textId="26218930" w:rsidR="006405AA" w:rsidRDefault="006405AA" w:rsidP="005A15FA">
      <w:pPr>
        <w:pStyle w:val="Folgeabsatz"/>
        <w:numPr>
          <w:ilvl w:val="0"/>
          <w:numId w:val="6"/>
        </w:numPr>
      </w:pPr>
      <w:r>
        <w:t>Wenn ich ein Kommando gebe, woher weiß das System, worauf es sich bezieht?</w:t>
      </w:r>
    </w:p>
    <w:p w14:paraId="46FAFF50" w14:textId="18FC0F85" w:rsidR="006405AA" w:rsidRDefault="006405AA" w:rsidP="005A15FA">
      <w:pPr>
        <w:pStyle w:val="Folgeabsatz"/>
        <w:numPr>
          <w:ilvl w:val="0"/>
          <w:numId w:val="6"/>
        </w:numPr>
      </w:pPr>
      <w:r>
        <w:t>Wie weiß ich, dass das System mich versteht und die von mir gewollte Aktion ausführt?</w:t>
      </w:r>
    </w:p>
    <w:p w14:paraId="64D52B6F" w14:textId="141D9C60" w:rsidR="008358F4" w:rsidRDefault="006405AA" w:rsidP="005A15FA">
      <w:pPr>
        <w:pStyle w:val="Folgeabsatz"/>
        <w:numPr>
          <w:ilvl w:val="0"/>
          <w:numId w:val="6"/>
        </w:numPr>
      </w:pPr>
      <w:r>
        <w:t>Wie kann ich einen Fehler korrigieren?</w:t>
      </w:r>
    </w:p>
    <w:p w14:paraId="555BEC78" w14:textId="5FE83C1E" w:rsidR="00365CA3" w:rsidRPr="00365CA3" w:rsidRDefault="00365CA3" w:rsidP="00365CA3">
      <w:pPr>
        <w:pStyle w:val="Folgeabsatz"/>
        <w:ind w:firstLine="0"/>
      </w:pPr>
      <w:r>
        <w:lastRenderedPageBreak/>
        <w:t xml:space="preserve">Verschiedene Ansätze wie z.B. das </w:t>
      </w:r>
      <w:r>
        <w:rPr>
          <w:i/>
        </w:rPr>
        <w:t>Ray-Casting</w:t>
      </w:r>
      <w:r>
        <w:t xml:space="preserve">, bei dem Objekte anhand eines vom Cursor ausgehenden Strahls selektiert werden, oder die </w:t>
      </w:r>
      <w:r>
        <w:rPr>
          <w:i/>
        </w:rPr>
        <w:t xml:space="preserve">Go-Go-Technik </w:t>
      </w:r>
      <w:r>
        <w:t>die eine Verlängerung des virtuellen Arms ermöglicht, versuchen die Interaktion des Nutzers mit dem System zu vereinfachen.</w:t>
      </w:r>
    </w:p>
    <w:p w14:paraId="12B4D4E9" w14:textId="6BF6B269" w:rsidR="00666562" w:rsidRPr="008358F4" w:rsidRDefault="00666562" w:rsidP="00666562">
      <w:pPr>
        <w:pStyle w:val="Zwischenberschriftnichtnummeriert"/>
      </w:pPr>
      <w:r>
        <w:t>Manipulation</w:t>
      </w:r>
    </w:p>
    <w:p w14:paraId="3E1E7D2C" w14:textId="36D700D5" w:rsidR="009C0962" w:rsidRDefault="00252295" w:rsidP="00252295">
      <w:pPr>
        <w:pStyle w:val="Folgeabsatz"/>
        <w:ind w:firstLine="0"/>
      </w:pPr>
      <w:r>
        <w:t xml:space="preserve">Dörner et al. (2013) definieren die Manipulation von Objekten als „interaktive Änderung von den das Objekt charakterisierenden Objektparametern, wie z.B. dessen Ort, dessen Orientierung im Raum, dessen Größe, dessen Form, dessen Gewicht, dessen Geschwindigkeit oder dessen Erscheinung (engl. Appearance) bestimmt durch Objektparameter wie Farbe oder Textur“. Wie auch bei der Selektion, ist es bei der Manipulation möglich, nicht nur realistische sondern auch magische Techniken anzuwenden. Bei Trainingssimulationen ist es eher wünschenswert, dass der Nutzer realitätsnahe Interaktionstechniken verwenden muss. Im Entertainmentbereich können jedoch auch </w:t>
      </w:r>
      <w:r w:rsidR="00C1026D">
        <w:t>beispielsweise Objekte manipulierbar sein, die eigentlich außerhalb der Reichweite des Nutzers liegen würden. Dieser Punkt bietet die Möglichkeit, den wichtigen Teil der Interaktion, z.B. die Verschiebung eines Objekts, hervorzuheben, ohne dass der Nutzer sich zuerst in greifbare</w:t>
      </w:r>
      <w:r w:rsidR="00674F00">
        <w:t xml:space="preserve"> Nähe des Objekts bewegen muss. </w:t>
      </w:r>
    </w:p>
    <w:p w14:paraId="7147B51B" w14:textId="054C875F" w:rsidR="00674F00" w:rsidRDefault="00674F00" w:rsidP="00674F00">
      <w:pPr>
        <w:pStyle w:val="Folgeabsatz"/>
        <w:rPr>
          <w:i/>
        </w:rPr>
      </w:pPr>
      <w:r>
        <w:t xml:space="preserve">Die </w:t>
      </w:r>
      <w:r>
        <w:rPr>
          <w:i/>
        </w:rPr>
        <w:t xml:space="preserve">egozentrische Manipulation </w:t>
      </w:r>
      <w:r>
        <w:t xml:space="preserve">ist der Nutzer selbst Teil der virtuellen Welt und sieht alles aus der Ich-Perspektive und ist somit sehr präsent in der Virtuellen Realität. Bei der </w:t>
      </w:r>
      <w:r>
        <w:rPr>
          <w:i/>
        </w:rPr>
        <w:t xml:space="preserve">exozentrischen Manipulation </w:t>
      </w:r>
      <w:r>
        <w:t xml:space="preserve">befindet sich der Nutzer außerhalb der virtuellen Umgebung und nimmt diese von außen wahr. Diese Perspektive kann hilfreich sein, wenn der Umgang mit komplexen räumlichen Inhalten priorisiert werden soll. Ein Beispiel hierfür sind </w:t>
      </w:r>
      <w:r>
        <w:rPr>
          <w:i/>
        </w:rPr>
        <w:t>World-In-Miniature (WIM) Techniken</w:t>
      </w:r>
      <w:r w:rsidR="00A03F1E">
        <w:rPr>
          <w:i/>
        </w:rPr>
        <w:t xml:space="preserve"> </w:t>
      </w:r>
      <w:r w:rsidR="00A03F1E">
        <w:t>(Abb. 6)</w:t>
      </w:r>
      <w:r>
        <w:rPr>
          <w:i/>
        </w:rPr>
        <w:t xml:space="preserve">. </w:t>
      </w:r>
    </w:p>
    <w:p w14:paraId="66E75CCF" w14:textId="77777777" w:rsidR="00A03F1E" w:rsidRDefault="00A03F1E" w:rsidP="00A03F1E">
      <w:pPr>
        <w:pStyle w:val="Folgeabsatz"/>
        <w:keepNext/>
        <w:jc w:val="center"/>
      </w:pPr>
      <w:r>
        <w:rPr>
          <w:noProof/>
        </w:rPr>
        <w:lastRenderedPageBreak/>
        <w:drawing>
          <wp:inline distT="0" distB="0" distL="0" distR="0" wp14:anchorId="1AE1B9FC" wp14:editId="22647EC4">
            <wp:extent cx="3721210" cy="282712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M.gif"/>
                    <pic:cNvPicPr/>
                  </pic:nvPicPr>
                  <pic:blipFill>
                    <a:blip r:embed="rId26">
                      <a:extLst>
                        <a:ext uri="{28A0092B-C50C-407E-A947-70E740481C1C}">
                          <a14:useLocalDpi xmlns:a14="http://schemas.microsoft.com/office/drawing/2010/main" val="0"/>
                        </a:ext>
                      </a:extLst>
                    </a:blip>
                    <a:stretch>
                      <a:fillRect/>
                    </a:stretch>
                  </pic:blipFill>
                  <pic:spPr>
                    <a:xfrm>
                      <a:off x="0" y="0"/>
                      <a:ext cx="3725829" cy="2830631"/>
                    </a:xfrm>
                    <a:prstGeom prst="rect">
                      <a:avLst/>
                    </a:prstGeom>
                  </pic:spPr>
                </pic:pic>
              </a:graphicData>
            </a:graphic>
          </wp:inline>
        </w:drawing>
      </w:r>
    </w:p>
    <w:p w14:paraId="7BF28013" w14:textId="6F20C5E1" w:rsidR="00A03F1E" w:rsidRPr="00A03F1E" w:rsidDel="000A31DC" w:rsidRDefault="00A03F1E" w:rsidP="008B3090">
      <w:pPr>
        <w:pStyle w:val="Beschriftung"/>
        <w:rPr>
          <w:del w:id="253" w:author="Autor"/>
        </w:rPr>
      </w:pPr>
      <w:bookmarkStart w:id="254" w:name="_Toc500502845"/>
      <w:r>
        <w:t xml:space="preserve">Abbildung </w:t>
      </w:r>
      <w:r w:rsidR="00BB1CD3">
        <w:fldChar w:fldCharType="begin"/>
      </w:r>
      <w:r w:rsidR="00BB1CD3">
        <w:rPr>
          <w:b w:val="0"/>
          <w:bCs w:val="0"/>
        </w:rPr>
        <w:instrText xml:space="preserve"> SEQ Abbildung \* ARABIC </w:instrText>
      </w:r>
      <w:r w:rsidR="00BB1CD3">
        <w:fldChar w:fldCharType="separate"/>
      </w:r>
      <w:r w:rsidR="005F1D32">
        <w:rPr>
          <w:b w:val="0"/>
          <w:bCs w:val="0"/>
          <w:noProof/>
        </w:rPr>
        <w:t>9</w:t>
      </w:r>
      <w:r w:rsidR="00BB1CD3">
        <w:rPr>
          <w:noProof/>
        </w:rPr>
        <w:fldChar w:fldCharType="end"/>
      </w:r>
      <w:r>
        <w:t xml:space="preserve">: Ausschnitt einer World-In-Miniature Ansicht (Stoakley, Conway &amp; Pausch, </w:t>
      </w:r>
      <w:r w:rsidRPr="00A03F1E">
        <w:t>1995)</w:t>
      </w:r>
      <w:bookmarkEnd w:id="254"/>
    </w:p>
    <w:p w14:paraId="05405BB7" w14:textId="77777777" w:rsidR="00D76704" w:rsidRDefault="00D76704">
      <w:pPr>
        <w:pStyle w:val="Beschriftung"/>
        <w:rPr>
          <w:ins w:id="255" w:author="Autor"/>
        </w:rPr>
        <w:pPrChange w:id="256" w:author="Autor">
          <w:pPr>
            <w:pStyle w:val="Folgeabsatz"/>
          </w:pPr>
        </w:pPrChange>
      </w:pPr>
    </w:p>
    <w:p w14:paraId="110B3C26" w14:textId="77777777" w:rsidR="00D76704" w:rsidRDefault="00D76704" w:rsidP="009C0962">
      <w:pPr>
        <w:pStyle w:val="Folgeabsatz"/>
      </w:pPr>
    </w:p>
    <w:p w14:paraId="5DD7325C" w14:textId="56D0273C" w:rsidR="009C0962" w:rsidRDefault="002E4C15" w:rsidP="002E4C15">
      <w:pPr>
        <w:pStyle w:val="Zwischenberschriftnichtnummeriert"/>
      </w:pPr>
      <w:r>
        <w:t>Navigation</w:t>
      </w:r>
    </w:p>
    <w:p w14:paraId="1FDC059D" w14:textId="344BFF8B" w:rsidR="002E4C15" w:rsidRDefault="009E49C1" w:rsidP="002E4C15">
      <w:pPr>
        <w:pStyle w:val="Folgeabsatz"/>
      </w:pPr>
      <w:r>
        <w:t xml:space="preserve">In der realen Welt definiert Dörner die Navigation als „das Zurechtfinden in einem Raum durch die Ermittlung der Position und Berechnung einer Route, um einen gewünschten Ort zu erreichen sowie die notwendigen Aktivitäten, das gewählte Ziel zu erreichen“. In der MCI und vor allem in der VR ist die Navigation insofern wichtig, da sie sich auf das Immersionsgefühl des Nutzers auswirkt. Hierbei unterscheidet man zwischen der </w:t>
      </w:r>
      <w:r>
        <w:rPr>
          <w:i/>
        </w:rPr>
        <w:t xml:space="preserve">Wegfindung </w:t>
      </w:r>
      <w:r>
        <w:t xml:space="preserve">und der </w:t>
      </w:r>
      <w:r>
        <w:rPr>
          <w:i/>
        </w:rPr>
        <w:t>Bewegungskontrolle</w:t>
      </w:r>
      <w:r>
        <w:t xml:space="preserve">. </w:t>
      </w:r>
      <w:r w:rsidR="00774494">
        <w:t>Die</w:t>
      </w:r>
      <w:r w:rsidR="00226351">
        <w:t xml:space="preserve"> Wegfindung betrachtet die „Analyse, Planung und Entscheidung über Wege in der virtuellen Welt“ wohingegen die Bewegungskontrolle die „grundlegenden Aktionen, die benötigt werden, damit Position und Orientierung des virtuellen Kameraausschnitts passend verändert werden“ betrachtet. </w:t>
      </w:r>
      <w:r w:rsidR="00774494">
        <w:t xml:space="preserve">Mit Hilfe der Wegfindung sollen Nutzer imstande sein eine kognitive Karte der virtuellen Welt zu erzeugen. Das entstandene räumliche Wissen wird in drei Arten unterteilt. Das </w:t>
      </w:r>
      <w:r w:rsidR="00774494" w:rsidRPr="00774494">
        <w:rPr>
          <w:i/>
        </w:rPr>
        <w:t>Landmarkenwissen</w:t>
      </w:r>
      <w:r w:rsidR="00774494">
        <w:rPr>
          <w:i/>
        </w:rPr>
        <w:t xml:space="preserve"> </w:t>
      </w:r>
      <w:r w:rsidR="00330117">
        <w:t xml:space="preserve">ist das Wissen über besondere, hervorstehende Punkte im Raum, sog. Landmarken, welche sich oft durch ihr Äußeres (Größe, Form, Struktur) von der Umgebung absetzen. Das </w:t>
      </w:r>
      <w:r w:rsidR="00330117" w:rsidRPr="00330117">
        <w:rPr>
          <w:i/>
        </w:rPr>
        <w:t>Routenwissen</w:t>
      </w:r>
      <w:r w:rsidR="00330117">
        <w:t xml:space="preserve">, oder auch </w:t>
      </w:r>
      <w:r w:rsidR="00330117">
        <w:rPr>
          <w:i/>
        </w:rPr>
        <w:t>prozedurales Wissen</w:t>
      </w:r>
      <w:r w:rsidR="00330117">
        <w:t xml:space="preserve">, ist das Wissen über notwendige Aktionen zur Verfolgung einer Route. Dieses Wissen kann in der virtuellen Welt durch Hilfsmittel wie einem Kompass, Schildern oder Wegmarkierungen </w:t>
      </w:r>
      <w:r w:rsidR="00330117">
        <w:lastRenderedPageBreak/>
        <w:t xml:space="preserve">unterstütz werden. Das </w:t>
      </w:r>
      <w:r w:rsidR="00330117">
        <w:rPr>
          <w:i/>
        </w:rPr>
        <w:t>Übersichtswissen</w:t>
      </w:r>
      <w:r w:rsidR="00330117">
        <w:t xml:space="preserve"> über die topologischen Eigenschaften der Umgebung ist das umfangreichste und am schwersten zu erbwerbende der drei Typen von Wissen. </w:t>
      </w:r>
    </w:p>
    <w:p w14:paraId="46A0E7A3" w14:textId="0E4C44F3" w:rsidR="00561773" w:rsidRDefault="00561773" w:rsidP="002E4C15">
      <w:pPr>
        <w:pStyle w:val="Folgeabsatz"/>
      </w:pPr>
      <w:r>
        <w:t>Die Möglichkeit sich im Raum bewegen zu können ist ein elementarer Bestandteil für VR-Applikationen. Ohne sie ist der Nutzer an einen Ort gebunden und kann kaum mit der Umgebung interagieren. Dörner et al. Die Bewegungskontrolle kann in drei Aufgaben unterteilt werden (Bowman, Kruijff, LaViola &amp; Poupyrev, 2004):</w:t>
      </w:r>
    </w:p>
    <w:p w14:paraId="23B3D91A" w14:textId="6A3E18E6" w:rsidR="009C0962" w:rsidRDefault="00561773" w:rsidP="005A15FA">
      <w:pPr>
        <w:pStyle w:val="Folgeabsatz"/>
        <w:numPr>
          <w:ilvl w:val="0"/>
          <w:numId w:val="7"/>
        </w:numPr>
      </w:pPr>
      <w:r>
        <w:t>Exploration: Nutzer ohne konkretes Ziel, untersucht die Virtuelle Umgebung, tritt meist zu Beginn der Nutzung auf</w:t>
      </w:r>
    </w:p>
    <w:p w14:paraId="6C2BE005" w14:textId="0F58B2EA" w:rsidR="00561773" w:rsidRDefault="00561773" w:rsidP="005A15FA">
      <w:pPr>
        <w:pStyle w:val="Folgeabsatz"/>
        <w:numPr>
          <w:ilvl w:val="0"/>
          <w:numId w:val="7"/>
        </w:numPr>
      </w:pPr>
      <w:r>
        <w:t>Suche: Ziel, einen bestimmten Ort zu erreichen. Ohne zusätzliche Informationen sog. „Naive Suche“, ansonsten „Vorbereitete Suche“</w:t>
      </w:r>
    </w:p>
    <w:p w14:paraId="58D464AB" w14:textId="627004A6" w:rsidR="00561773" w:rsidRDefault="00561773" w:rsidP="005A15FA">
      <w:pPr>
        <w:pStyle w:val="Folgeabsatz"/>
        <w:numPr>
          <w:ilvl w:val="0"/>
          <w:numId w:val="7"/>
        </w:numPr>
      </w:pPr>
      <w:r>
        <w:t>Manövrieren: Ermittlung einer exakten Position in der Nähe des Nutzers</w:t>
      </w:r>
    </w:p>
    <w:p w14:paraId="1298FFCA" w14:textId="4D5220E6" w:rsidR="005232C6" w:rsidRDefault="005232C6" w:rsidP="005232C6">
      <w:pPr>
        <w:pStyle w:val="Folgeabsatz"/>
      </w:pPr>
      <w:r>
        <w:t xml:space="preserve">Als Steuerungstechnik zur Bewegungskontrolle kann die </w:t>
      </w:r>
      <w:r>
        <w:rPr>
          <w:i/>
        </w:rPr>
        <w:t xml:space="preserve">blickgerichtete Steuerung </w:t>
      </w:r>
      <w:r>
        <w:t xml:space="preserve">verwendet werden. Der Nutzer rotiert in der Egoperspektive den Avatar in die gewünschte Richtung und bewegt sich anschließend auch in diese. Eine weitere Möglichkeit ist das </w:t>
      </w:r>
      <w:r w:rsidRPr="005232C6">
        <w:rPr>
          <w:i/>
        </w:rPr>
        <w:t>Walking</w:t>
      </w:r>
      <w:r>
        <w:rPr>
          <w:i/>
        </w:rPr>
        <w:t xml:space="preserve"> </w:t>
      </w:r>
      <w:r>
        <w:t xml:space="preserve">(dt. Laufen), also die Realisierung des Laufens in der realen Welt in </w:t>
      </w:r>
      <w:r w:rsidR="00064C54">
        <w:t>die virtuelle Welt. Diese Art benötigt jedoch einen großen Raum um sich bewegen zu können. Dieses Problem wird durch das „</w:t>
      </w:r>
      <w:r w:rsidR="00064C54">
        <w:rPr>
          <w:i/>
        </w:rPr>
        <w:t xml:space="preserve">Walking in Place“ </w:t>
      </w:r>
      <w:r w:rsidR="00064C54">
        <w:t>behoben, bei dem der Spieler auf der Stelle tritt und ein Tracking-System die Bewegungen verfolgt. Das Walking ist die natürlichste Form der Bewegung in VR und bietet dem Körper bzw. Spieler das natürlichste Feedback</w:t>
      </w:r>
      <w:r w:rsidR="00E665E4">
        <w:t xml:space="preserve"> in Sachen Propriozeption und Gleichgewichtssinn. </w:t>
      </w:r>
    </w:p>
    <w:p w14:paraId="1C7C579E" w14:textId="28677ECB" w:rsidR="001E4288" w:rsidRDefault="001E4288" w:rsidP="001E4288">
      <w:pPr>
        <w:pStyle w:val="Zwischenberschriftnichtnummeriert"/>
      </w:pPr>
      <w:r>
        <w:t>Systemsteuerung</w:t>
      </w:r>
    </w:p>
    <w:p w14:paraId="744C2655" w14:textId="24445AA2" w:rsidR="001E4288" w:rsidRDefault="005A2C77" w:rsidP="001E4288">
      <w:r>
        <w:t xml:space="preserve">Die Systemsteuerung wird benötigt, um Änderungen am VR-System vorzunehmen. Hierzu zählen beispielsweise das Wechseln eines Levels, Lautstärkeregelung, Grafikeinstellungen usw. Bei klassischen Schnittstellen werden weitestgehend Menüs, Buttons und Toolbars benutzt. Jedoch lassen sich die 2D-Darstellungen schlecht auf den virtuellen Raum übertragen. Viele Systeme verwenden dennoch Lösungen aus dem 2D-Bereich, indem sie z.B. einen Button im </w:t>
      </w:r>
      <w:r w:rsidR="0048004C">
        <w:t>VR-</w:t>
      </w:r>
      <w:r>
        <w:t xml:space="preserve">Raum schweben lassen der mit Hilfe </w:t>
      </w:r>
      <w:r w:rsidR="0048004C">
        <w:t>eines Eingabegeräts betätigt werden kann.</w:t>
      </w:r>
      <w:r w:rsidR="00CD2200">
        <w:t xml:space="preserve"> Im Bereich Computerspiele finden sich interessante Ansätze für die Systemkontrolle. Zu den fünf Konzepten hierfür zählen Menüs, 3D-Widgets, Tangibles, Sprachkommandos und Gesten. </w:t>
      </w:r>
      <w:r w:rsidR="00CD2200" w:rsidRPr="00CD2200">
        <w:rPr>
          <w:i/>
        </w:rPr>
        <w:t>Menüs</w:t>
      </w:r>
      <w:r w:rsidR="00CD2200">
        <w:t xml:space="preserve"> können fest in der Virtuellen </w:t>
      </w:r>
      <w:r w:rsidR="00CD2200">
        <w:lastRenderedPageBreak/>
        <w:t>Umgebung verankert oder an ein Objekt gebunden sein (</w:t>
      </w:r>
      <w:r w:rsidR="00CD2200">
        <w:rPr>
          <w:i/>
        </w:rPr>
        <w:t>Kontextmenü</w:t>
      </w:r>
      <w:r w:rsidR="00CD2200">
        <w:t xml:space="preserve">). Des Weiteren kann deren Darstellung 1-, 2- oder 3-dimensional sein. </w:t>
      </w:r>
      <w:r w:rsidR="00CD2200" w:rsidRPr="00CD2200">
        <w:rPr>
          <w:i/>
        </w:rPr>
        <w:t>3D-Widgets</w:t>
      </w:r>
      <w:r w:rsidR="00CD2200">
        <w:t xml:space="preserve"> sind 3D-Objekte, die vom Nutzer manipuliert werden können und somit Veränderungen am System ermöglichen. </w:t>
      </w:r>
      <w:r w:rsidR="00CD2200">
        <w:rPr>
          <w:i/>
        </w:rPr>
        <w:t xml:space="preserve">Tangibles </w:t>
      </w:r>
      <w:r w:rsidR="00CD2200">
        <w:t xml:space="preserve">sind reale Objekte, durch deren Benutzung der Spieler Änderungen am System vornehmen kann (vgl. Punkt 2.3.3). Bei der Sprach- und Gestenerkennung bieten sich jeweils die Vorteile, dass kein Bereich der Szene durch </w:t>
      </w:r>
      <w:r w:rsidR="0064010D">
        <w:t xml:space="preserve">Interaktionsobjekte überdeckt wird. Nachteile sind jedoch, dass der Nutzer Gesten und Kommandos erlernen muss, da keine graphische Repräsentation vorliegt und diese Art von Interaktion mit der Zeit ermüdend ist. </w:t>
      </w:r>
    </w:p>
    <w:p w14:paraId="2174E3DB" w14:textId="77777777" w:rsidR="000B2F45" w:rsidRDefault="000B2F45" w:rsidP="000B2F45">
      <w:pPr>
        <w:pStyle w:val="Folgeabsatz"/>
      </w:pPr>
    </w:p>
    <w:p w14:paraId="1C561763" w14:textId="69B845AB" w:rsidR="000B2F45" w:rsidRDefault="000B2F45" w:rsidP="000B2F45">
      <w:pPr>
        <w:pStyle w:val="Zwischenberschriftnichtnummeriert"/>
      </w:pPr>
      <w:r>
        <w:t>Design von VR-Interaktionen</w:t>
      </w:r>
    </w:p>
    <w:p w14:paraId="0EF86145" w14:textId="435929C2" w:rsidR="000B2F45" w:rsidRDefault="000B2F45" w:rsidP="000B2F45">
      <w:r>
        <w:t xml:space="preserve">Eine Besonderheit im Bereich Virtual Reality im Vergleich zu Desktop- oder Webanwendungen ist die nicht-standardisierte Hardware für VR. Es konnte sich im Laufe der Zeit keine Interaktions-Hardware dauerhaft etablieren um einen Standard zu setzen. Daher bedarf es bereits beim Entwurf </w:t>
      </w:r>
      <w:r w:rsidR="00455034">
        <w:t xml:space="preserve">der Anwendung </w:t>
      </w:r>
      <w:r>
        <w:t>einer Gleichsetzung von Hardware</w:t>
      </w:r>
      <w:r w:rsidR="00455034">
        <w:t xml:space="preserve">- und Softwareentwicklung, d.h. das im Entwicklungsprozess muss die Auswahl geeigneter Hardware miteinbezogen werden muss. Im Gegensatz zum Desktop- und Webbereich stehen Entwicklern von VR-Applikationen keine etablierten Baukästen zur Verfügung, welche Interaktions- oder Präsentationselemente beinhalten. Grundlegende Techniken zur Interaktion müssen oft komplett neu implementiert werden. Auch sind Prototyping-Tools im VR-Bereich wenig verbreitet und bieten den Entwicklern kaum Hilfe bei der Evaluation und beim Testen der </w:t>
      </w:r>
      <w:r w:rsidR="00B7061E">
        <w:t>Interaktionstechniken</w:t>
      </w:r>
      <w:r w:rsidR="00455034">
        <w:t>.</w:t>
      </w:r>
      <w:r w:rsidR="00B7061E">
        <w:t xml:space="preserve"> Bowman und Hodges (1999) sowie Card, Mackinlay </w:t>
      </w:r>
      <w:r w:rsidR="00E92545">
        <w:t xml:space="preserve">und Robertson (1990) entwickelten hierfür spezielle Ansätze zur Systematisierung der Entwicklung von VR-Interaktionen. Bowman et al. zerlegen hierbei größere Aufgaben in kleine, immer wiederkehrende Teilaufgaben, wie beispielsweise Selektion und Manipulation von Objekten. </w:t>
      </w:r>
    </w:p>
    <w:p w14:paraId="1235D41F" w14:textId="797C60AD" w:rsidR="00F1220E" w:rsidRDefault="00A27B70" w:rsidP="00F1220E">
      <w:pPr>
        <w:pStyle w:val="Folgeabsatz"/>
      </w:pPr>
      <w:r>
        <w:t>Die nutzerorientierte Entwicklung mit einer iterativen Vorgehensweise hat sich im Laufe der Zeit etabliert und konnte sich auch in ISO Standards festigen (vgl. Abb. 7 ISO 9241-210). Der unten aufgeführte Standard</w:t>
      </w:r>
      <w:r w:rsidR="00F1220E">
        <w:t xml:space="preserve"> hat vier Entwurfsaktivitäten: </w:t>
      </w:r>
      <w:r w:rsidR="00F1220E">
        <w:rPr>
          <w:i/>
        </w:rPr>
        <w:t xml:space="preserve">Analyse des Nutzungskontexts; Spezifikation von Anforderungen; Konzeption, Entwurf und Implementierung </w:t>
      </w:r>
      <w:r w:rsidR="00F1220E">
        <w:t xml:space="preserve">sowie </w:t>
      </w:r>
      <w:r w:rsidR="00F1220E">
        <w:rPr>
          <w:i/>
        </w:rPr>
        <w:t xml:space="preserve">Evaluation. </w:t>
      </w:r>
      <w:r w:rsidR="00F1220E">
        <w:t>WEITER DARAUF EINGEHEN?? (DÖRNER S.182)</w:t>
      </w:r>
    </w:p>
    <w:p w14:paraId="3F7A0576" w14:textId="77777777" w:rsidR="007B6B80" w:rsidRPr="007B6B80" w:rsidRDefault="007B6B80" w:rsidP="007B6B80"/>
    <w:p w14:paraId="459C8094" w14:textId="77777777" w:rsidR="009C0962" w:rsidRDefault="009C0962" w:rsidP="009C0962">
      <w:pPr>
        <w:pStyle w:val="Folgeabsatz"/>
      </w:pPr>
    </w:p>
    <w:p w14:paraId="67DDB7B2" w14:textId="77777777" w:rsidR="006E3B90" w:rsidRDefault="006E3B90" w:rsidP="006E3B90">
      <w:pPr>
        <w:pStyle w:val="Folgeabsatz"/>
        <w:keepNext/>
        <w:jc w:val="center"/>
      </w:pPr>
      <w:r>
        <w:rPr>
          <w:noProof/>
        </w:rPr>
        <w:drawing>
          <wp:inline distT="0" distB="0" distL="0" distR="0" wp14:anchorId="5252002F" wp14:editId="759CBF52">
            <wp:extent cx="5399405" cy="3154680"/>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ativer Entwicklungsprozess VR.jpg"/>
                    <pic:cNvPicPr/>
                  </pic:nvPicPr>
                  <pic:blipFill>
                    <a:blip r:embed="rId27">
                      <a:extLst>
                        <a:ext uri="{28A0092B-C50C-407E-A947-70E740481C1C}">
                          <a14:useLocalDpi xmlns:a14="http://schemas.microsoft.com/office/drawing/2010/main" val="0"/>
                        </a:ext>
                      </a:extLst>
                    </a:blip>
                    <a:stretch>
                      <a:fillRect/>
                    </a:stretch>
                  </pic:blipFill>
                  <pic:spPr>
                    <a:xfrm>
                      <a:off x="0" y="0"/>
                      <a:ext cx="5399405" cy="3154680"/>
                    </a:xfrm>
                    <a:prstGeom prst="rect">
                      <a:avLst/>
                    </a:prstGeom>
                  </pic:spPr>
                </pic:pic>
              </a:graphicData>
            </a:graphic>
          </wp:inline>
        </w:drawing>
      </w:r>
    </w:p>
    <w:p w14:paraId="1FFD8835" w14:textId="1BD29B67" w:rsidR="009C0962" w:rsidRDefault="006E3B90" w:rsidP="006E3B90">
      <w:pPr>
        <w:pStyle w:val="Beschriftung"/>
      </w:pPr>
      <w:bookmarkStart w:id="257" w:name="_Toc500502846"/>
      <w:r>
        <w:t xml:space="preserve">Abbildung </w:t>
      </w:r>
      <w:fldSimple w:instr=" SEQ Abbildung \* ARABIC ">
        <w:r w:rsidR="005F1D32">
          <w:rPr>
            <w:noProof/>
          </w:rPr>
          <w:t>10</w:t>
        </w:r>
      </w:fldSimple>
      <w:r>
        <w:t>: Iterativer Entwicklungsprozess nach ISO 9241-210 (nach Dörner et al., 2013, S. 181)</w:t>
      </w:r>
      <w:bookmarkEnd w:id="257"/>
    </w:p>
    <w:p w14:paraId="32190778" w14:textId="77777777" w:rsidR="00D76704" w:rsidRDefault="00D76704" w:rsidP="00D61B18">
      <w:pPr>
        <w:pStyle w:val="Zwischenberschriftnichtnummeriert"/>
        <w:rPr>
          <w:ins w:id="258" w:author="Autor"/>
        </w:rPr>
      </w:pPr>
    </w:p>
    <w:p w14:paraId="24978DC2" w14:textId="77777777" w:rsidR="00D61B18" w:rsidRDefault="00D61B18" w:rsidP="00D61B18">
      <w:pPr>
        <w:pStyle w:val="Zwischenberschriftnichtnummeriert"/>
      </w:pPr>
      <w:r>
        <w:t>Analyse des Nutzungskontexts</w:t>
      </w:r>
    </w:p>
    <w:p w14:paraId="65261A86" w14:textId="77777777" w:rsidR="00D61B18" w:rsidRDefault="00D61B18" w:rsidP="00D61B18">
      <w:r>
        <w:t>Diese Aktivität beschreibt die Dokumentation des Nutzungskontexts durch Interviews, Feldstudien und allgemeine Nutzerbefragungen und ist die Grundlage für die Entwicklung. Durch die Integration neuer Interaktionstechniken auf Basis zusätzlicher Sensoren können sich hier wichtige Änderungen im Verlauf der Entwicklung ergeben.</w:t>
      </w:r>
    </w:p>
    <w:p w14:paraId="01D478BA" w14:textId="77777777" w:rsidR="00D61B18" w:rsidRDefault="00D61B18" w:rsidP="00D61B18">
      <w:pPr>
        <w:pStyle w:val="Zwischenberschriftnichtnummeriert"/>
      </w:pPr>
      <w:r>
        <w:t>Spezifikation von Anforderungen</w:t>
      </w:r>
    </w:p>
    <w:p w14:paraId="4F281637" w14:textId="77777777" w:rsidR="00D61B18" w:rsidRDefault="00D61B18" w:rsidP="00D61B18">
      <w:r>
        <w:t xml:space="preserve">Hier werden die Anforderungen identifiziert, welche das System erfüllen soll. Neben den Punkten aus der Analyse des Nutzungskontexts fließen noch zusätzliche Themen wie z.B. Usability und Arbeitssicherheit mit ein. Mit sog. </w:t>
      </w:r>
      <w:r>
        <w:rPr>
          <w:i/>
        </w:rPr>
        <w:t xml:space="preserve">Use Cases </w:t>
      </w:r>
      <w:r>
        <w:t xml:space="preserve">(dt. Anwendungsfälle) werden Interaktionen des Nutzers mit dem System sowie Ziele beschrieben, die der Nutzer mit der VR-Applikation erreichen kann. Im Software Engineering werden diese Anwendungsfälle oftmals in einem </w:t>
      </w:r>
      <w:r>
        <w:rPr>
          <w:i/>
        </w:rPr>
        <w:t>UML Use-Case-Diagramm</w:t>
      </w:r>
      <w:r>
        <w:t xml:space="preserve"> festgehalten und zeigen dabei einzelne Schritte die zum Erreichen des Ziels benötigt werden.</w:t>
      </w:r>
    </w:p>
    <w:p w14:paraId="4FE920FC" w14:textId="77777777" w:rsidR="00D61B18" w:rsidRDefault="00D61B18" w:rsidP="00D61B18">
      <w:pPr>
        <w:pStyle w:val="Zwischenberschriftnichtnummeriert"/>
      </w:pPr>
      <w:r>
        <w:t>Konzeption, Entwurf und Implementierung</w:t>
      </w:r>
    </w:p>
    <w:p w14:paraId="5C5F15F2" w14:textId="4072B732" w:rsidR="009C0962" w:rsidRDefault="00D61B18" w:rsidP="00D61B18">
      <w:r>
        <w:lastRenderedPageBreak/>
        <w:t xml:space="preserve">Hier werden Entwürfe in Form von Skizzen, Storyboards oder Mock-Ups (Rapid-Prototyping-Strategie) angefertigt (Buxton, 2007). Somit müssen nicht erst Prototypen programmiert werden, die später eventuell hinfällig sind. Somit werden Kosten und Zeit gespart. </w:t>
      </w:r>
    </w:p>
    <w:p w14:paraId="0BEACB70" w14:textId="7FF32EB3" w:rsidR="00D61B18" w:rsidRDefault="00D61B18" w:rsidP="00D61B18">
      <w:pPr>
        <w:pStyle w:val="Zwischenberschriftnichtnummeriert"/>
      </w:pPr>
      <w:r>
        <w:t>Evaluation</w:t>
      </w:r>
    </w:p>
    <w:p w14:paraId="498B4C19" w14:textId="047E2833" w:rsidR="00D61B18" w:rsidRPr="00D61B18" w:rsidRDefault="00D61B18" w:rsidP="00D61B18">
      <w:r>
        <w:t xml:space="preserve">Zum Schluss finden die Nutzertests statt und prototypisch implementierte Lösungen (bzw. auch das Endprodukt) werden anhand von Probanden getestet. </w:t>
      </w:r>
    </w:p>
    <w:p w14:paraId="3DA34EB2" w14:textId="77777777" w:rsidR="00D61B18" w:rsidDel="009820E0" w:rsidRDefault="00D61B18" w:rsidP="009C0962">
      <w:pPr>
        <w:pStyle w:val="Folgeabsatz"/>
        <w:rPr>
          <w:del w:id="259" w:author="Autor"/>
        </w:rPr>
      </w:pPr>
    </w:p>
    <w:p w14:paraId="3D0ED2C3" w14:textId="77777777" w:rsidR="00D61B18" w:rsidDel="009820E0" w:rsidRDefault="00D61B18" w:rsidP="009C0962">
      <w:pPr>
        <w:pStyle w:val="Folgeabsatz"/>
        <w:rPr>
          <w:del w:id="260" w:author="Autor"/>
        </w:rPr>
      </w:pPr>
    </w:p>
    <w:p w14:paraId="7CB86358" w14:textId="77777777" w:rsidR="00D61B18" w:rsidDel="009820E0" w:rsidRDefault="00D61B18" w:rsidP="009C0962">
      <w:pPr>
        <w:pStyle w:val="Folgeabsatz"/>
        <w:rPr>
          <w:del w:id="261" w:author="Autor"/>
        </w:rPr>
      </w:pPr>
    </w:p>
    <w:p w14:paraId="48C8255F" w14:textId="2BCA2698" w:rsidR="00D61B18" w:rsidDel="009820E0" w:rsidRDefault="00D61B18">
      <w:pPr>
        <w:pStyle w:val="Folgeabsatz"/>
        <w:ind w:firstLine="0"/>
        <w:rPr>
          <w:del w:id="262" w:author="Autor"/>
        </w:rPr>
        <w:pPrChange w:id="263" w:author="daniel schmidl" w:date="2017-11-16T11:00:00Z">
          <w:pPr>
            <w:pStyle w:val="Folgeabsatz"/>
          </w:pPr>
        </w:pPrChange>
      </w:pPr>
    </w:p>
    <w:p w14:paraId="414E97D6" w14:textId="0537530A" w:rsidR="00D61B18" w:rsidDel="009820E0" w:rsidRDefault="00D61B18" w:rsidP="009C0962">
      <w:pPr>
        <w:pStyle w:val="Folgeabsatz"/>
        <w:rPr>
          <w:del w:id="264" w:author="Autor"/>
        </w:rPr>
      </w:pPr>
    </w:p>
    <w:p w14:paraId="7F23BCE9" w14:textId="3679547D" w:rsidR="00D61B18" w:rsidDel="009820E0" w:rsidRDefault="00D61B18" w:rsidP="009C0962">
      <w:pPr>
        <w:pStyle w:val="Folgeabsatz"/>
        <w:rPr>
          <w:del w:id="265" w:author="Autor"/>
        </w:rPr>
      </w:pPr>
    </w:p>
    <w:p w14:paraId="1913447D" w14:textId="67AB1F8B" w:rsidR="00D61B18" w:rsidDel="009820E0" w:rsidRDefault="00D61B18" w:rsidP="009C0962">
      <w:pPr>
        <w:pStyle w:val="Folgeabsatz"/>
        <w:rPr>
          <w:del w:id="266" w:author="Autor"/>
        </w:rPr>
      </w:pPr>
    </w:p>
    <w:p w14:paraId="13371D0B" w14:textId="2AE5F30F" w:rsidR="00D61B18" w:rsidDel="009820E0" w:rsidRDefault="00D61B18" w:rsidP="009C0962">
      <w:pPr>
        <w:pStyle w:val="Folgeabsatz"/>
        <w:rPr>
          <w:del w:id="267" w:author="Autor"/>
        </w:rPr>
      </w:pPr>
    </w:p>
    <w:p w14:paraId="103F8065" w14:textId="77777777" w:rsidR="00D61B18" w:rsidRDefault="00D61B18" w:rsidP="003C6A4D">
      <w:pPr>
        <w:pStyle w:val="Folgeabsatz"/>
        <w:ind w:firstLine="0"/>
      </w:pPr>
    </w:p>
    <w:p w14:paraId="77818BEB" w14:textId="3B098071" w:rsidR="0091588B" w:rsidRDefault="0091588B" w:rsidP="0091588B">
      <w:pPr>
        <w:pStyle w:val="berschrift2"/>
      </w:pPr>
      <w:bookmarkStart w:id="268" w:name="_Toc500502815"/>
      <w:r>
        <w:t>Natural User Interaction</w:t>
      </w:r>
      <w:bookmarkEnd w:id="268"/>
    </w:p>
    <w:p w14:paraId="57964608" w14:textId="54BB229C" w:rsidR="0091588B" w:rsidRDefault="0091588B" w:rsidP="0091588B">
      <w:pPr>
        <w:pStyle w:val="berschrift3"/>
      </w:pPr>
      <w:bookmarkStart w:id="269" w:name="_Toc500502816"/>
      <w:r>
        <w:t>Was ist Natural User Interaction?</w:t>
      </w:r>
      <w:bookmarkEnd w:id="269"/>
    </w:p>
    <w:p w14:paraId="24ACFCF2" w14:textId="53DF1527" w:rsidR="00F8210B" w:rsidDel="00610453" w:rsidRDefault="00F8210B">
      <w:pPr>
        <w:pStyle w:val="Folgeabsatz"/>
        <w:rPr>
          <w:del w:id="270" w:author="Autor"/>
        </w:rPr>
        <w:pPrChange w:id="271" w:author="Autor">
          <w:pPr/>
        </w:pPrChange>
      </w:pPr>
      <w:r>
        <w:t>Das Wachstum und</w:t>
      </w:r>
      <w:ins w:id="272" w:author="Autor">
        <w:r w:rsidR="000A31DC">
          <w:t xml:space="preserve"> die</w:t>
        </w:r>
      </w:ins>
      <w:r>
        <w:t xml:space="preserve"> stetig neuen Innovationen im Bereich der Mensch-Maschine-Interaktion führten in den letzten Jahren zu Inkonsistenzen zwischen Interfaces und Inputgeräten (Araullo &amp; Potter, 2014). Dies hat zur Folge, dass Interaktionstechniken bei Applikationen und Geräten variieren können, wodurch die User Experience in Mitleidenschaft gezogen wird (Metz, 2013).</w:t>
      </w:r>
      <w:r w:rsidR="00CB3604">
        <w:t xml:space="preserve"> Die grundlegende Funktion von Interaktionstechnologien besteht darin, menschliche Aktionen in für die Software verständliche Befehle umzuwandeln. Für Jacob (1996) ist die Hauptfunktion die Übermittlung von Informationen des Gehirns an den Computer, wie z.B. durch die Benutzung einer Maus.</w:t>
      </w:r>
    </w:p>
    <w:p w14:paraId="2217C4C4" w14:textId="77777777" w:rsidR="00610453" w:rsidDel="009820E0" w:rsidRDefault="00610453">
      <w:pPr>
        <w:rPr>
          <w:ins w:id="273" w:author="Autor"/>
          <w:del w:id="274" w:author="Autor"/>
        </w:rPr>
        <w:pPrChange w:id="275" w:author="Autor">
          <w:pPr>
            <w:pStyle w:val="Folgeabsatz"/>
          </w:pPr>
        </w:pPrChange>
      </w:pPr>
    </w:p>
    <w:p w14:paraId="11057A07" w14:textId="4CAD0E5C" w:rsidR="00610453" w:rsidRPr="00610453" w:rsidDel="009820E0" w:rsidRDefault="00610453">
      <w:pPr>
        <w:pStyle w:val="Folgeabsatz"/>
        <w:ind w:firstLine="0"/>
        <w:rPr>
          <w:ins w:id="276" w:author="Autor"/>
          <w:del w:id="277" w:author="Autor"/>
        </w:rPr>
        <w:pPrChange w:id="278" w:author="Autor">
          <w:pPr/>
        </w:pPrChange>
      </w:pPr>
    </w:p>
    <w:p w14:paraId="7C7FBC05" w14:textId="525143D2" w:rsidR="00CB3604" w:rsidDel="009820E0" w:rsidRDefault="00610453">
      <w:pPr>
        <w:pStyle w:val="Folgeabsatz"/>
        <w:ind w:firstLine="0"/>
        <w:rPr>
          <w:del w:id="279" w:author="Autor"/>
        </w:rPr>
        <w:pPrChange w:id="280" w:author="Autor">
          <w:pPr>
            <w:pStyle w:val="Folgeabsatz"/>
          </w:pPr>
        </w:pPrChange>
      </w:pPr>
      <w:ins w:id="281" w:author="Autor">
        <w:del w:id="282" w:author="Autor">
          <w:r w:rsidDel="009820E0">
            <w:delText>KURZE DEF USER INTERFACE</w:delText>
          </w:r>
        </w:del>
      </w:ins>
      <w:del w:id="283" w:author="Autor">
        <w:r w:rsidR="00CB3604" w:rsidDel="009820E0">
          <w:delText>WEITER MIT TEXT VON ARAULLO UND POTTER</w:delText>
        </w:r>
      </w:del>
    </w:p>
    <w:p w14:paraId="73CE953B" w14:textId="12A3AA54" w:rsidR="00CB3604" w:rsidDel="009820E0" w:rsidRDefault="00CB3604">
      <w:pPr>
        <w:rPr>
          <w:ins w:id="284" w:author="Autor"/>
          <w:del w:id="285" w:author="Autor"/>
        </w:rPr>
        <w:pPrChange w:id="286" w:author="Autor">
          <w:pPr>
            <w:pStyle w:val="Folgeabsatz"/>
          </w:pPr>
        </w:pPrChange>
      </w:pPr>
    </w:p>
    <w:p w14:paraId="04E45FA2" w14:textId="77777777" w:rsidR="00610453" w:rsidRPr="00610453" w:rsidRDefault="00610453">
      <w:pPr>
        <w:pStyle w:val="Folgeabsatz"/>
        <w:ind w:firstLine="0"/>
        <w:pPrChange w:id="287" w:author="Autor">
          <w:pPr>
            <w:pStyle w:val="Folgeabsatz"/>
          </w:pPr>
        </w:pPrChange>
      </w:pPr>
    </w:p>
    <w:p w14:paraId="5F4328F3" w14:textId="788BAA6C" w:rsidR="00EA7EA6" w:rsidRDefault="003C67EE" w:rsidP="00126DA3">
      <w:pPr>
        <w:ind w:firstLine="397"/>
      </w:pPr>
      <w:r>
        <w:t>D</w:t>
      </w:r>
      <w:r w:rsidR="00126DA3">
        <w:t>er Begriff „natural“ (dt. natürlich)</w:t>
      </w:r>
      <w:r>
        <w:t xml:space="preserve"> wird</w:t>
      </w:r>
      <w:r w:rsidR="00126DA3">
        <w:t xml:space="preserve"> oft als Nachahmung der echten Welt verstanden</w:t>
      </w:r>
      <w:r>
        <w:t xml:space="preserve">. Nach Wigdor </w:t>
      </w:r>
      <w:ins w:id="288" w:author="Autor">
        <w:r w:rsidR="009873BA">
          <w:t>&amp;</w:t>
        </w:r>
      </w:ins>
      <w:del w:id="289" w:author="Autor">
        <w:r w:rsidDel="009873BA">
          <w:delText>und</w:delText>
        </w:r>
      </w:del>
      <w:r>
        <w:t xml:space="preserve"> W</w:t>
      </w:r>
      <w:ins w:id="290" w:author="Autor">
        <w:r w:rsidR="009873BA">
          <w:t>ix</w:t>
        </w:r>
      </w:ins>
      <w:del w:id="291" w:author="Autor">
        <w:r w:rsidDel="009873BA">
          <w:delText>ils</w:delText>
        </w:r>
      </w:del>
      <w:r>
        <w:t>on (2011) stellt er eine „Designphilosophie“ sowie eine „Quelle für Metriken zur Ermöglichung eines iterativen Prozesses um ein Produkt zu erzeugen“</w:t>
      </w:r>
      <w:ins w:id="292" w:author="Autor">
        <w:r w:rsidR="009873BA">
          <w:t xml:space="preserve"> dar</w:t>
        </w:r>
      </w:ins>
      <w:r>
        <w:t xml:space="preserve">. </w:t>
      </w:r>
      <w:r w:rsidR="000B2F45">
        <w:t>„</w:t>
      </w:r>
      <w:r>
        <w:t>Natürlich</w:t>
      </w:r>
      <w:r w:rsidR="000B2F45">
        <w:t>“</w:t>
      </w:r>
      <w:r>
        <w:t xml:space="preserve"> bezieht sich hierbei auf den Umgang des Nutzers mit dem Produkt</w:t>
      </w:r>
      <w:ins w:id="293" w:author="Autor">
        <w:r w:rsidR="006B49D0">
          <w:t xml:space="preserve"> und seinen Gefühlen bei der Benutzung</w:t>
        </w:r>
      </w:ins>
      <w:r w:rsidR="00EA7EA6">
        <w:t>. Eine Metapher aus dem Baseball wird verwendet, um zu beschreiben, welches Gefühl sie im Nutzer hervorrufen wollen:</w:t>
      </w:r>
    </w:p>
    <w:p w14:paraId="218ED32E" w14:textId="60BB933C" w:rsidR="00126DA3" w:rsidRDefault="00EA7EA6" w:rsidP="00EA7EA6">
      <w:pPr>
        <w:pStyle w:val="Blockzitat"/>
        <w:rPr>
          <w:ins w:id="294" w:author="Autor"/>
          <w:lang w:val="de-DE"/>
        </w:rPr>
      </w:pPr>
      <w:r>
        <w:t>“Most of us can only imagine how a major-league pitcher feels while standing atop the mound. He works the dirt with his foot so that it does exactly</w:t>
      </w:r>
      <w:ins w:id="295" w:author="Autor">
        <w:r w:rsidR="009873BA">
          <w:t xml:space="preserve"> </w:t>
        </w:r>
      </w:ins>
      <w:del w:id="296" w:author="Autor">
        <w:r w:rsidDel="009873BA">
          <w:delText xml:space="preserve"> </w:delText>
        </w:r>
        <w:r w:rsidR="003C67EE" w:rsidDel="009873BA">
          <w:delText xml:space="preserve">  </w:delText>
        </w:r>
      </w:del>
      <w:r>
        <w:t>what he expects it to when he moves. He grips the ball in a way so familiar, it feels like part of his body. He stares down at the catcher’s mi</w:t>
      </w:r>
      <w:ins w:id="297" w:author="Autor">
        <w:r w:rsidR="009873BA">
          <w:t>t</w:t>
        </w:r>
      </w:ins>
      <w:r>
        <w:t xml:space="preserve">t. He feels at home.” </w:t>
      </w:r>
      <w:r w:rsidRPr="00843670">
        <w:rPr>
          <w:lang w:val="de-DE"/>
        </w:rPr>
        <w:t>(</w:t>
      </w:r>
      <w:del w:id="298" w:author="Autor">
        <w:r w:rsidRPr="00843670" w:rsidDel="009873BA">
          <w:rPr>
            <w:lang w:val="de-DE"/>
          </w:rPr>
          <w:delText>QUELLE angeben??)</w:delText>
        </w:r>
      </w:del>
      <w:ins w:id="299" w:author="Autor">
        <w:r w:rsidR="009873BA">
          <w:rPr>
            <w:lang w:val="de-DE"/>
          </w:rPr>
          <w:t>Wigdor &amp; Wixon, 2011)</w:t>
        </w:r>
      </w:ins>
    </w:p>
    <w:p w14:paraId="39732F59" w14:textId="77777777" w:rsidR="00E057AC" w:rsidRDefault="00E057AC" w:rsidP="00EA7EA6">
      <w:pPr>
        <w:pStyle w:val="Blockzitat"/>
        <w:rPr>
          <w:ins w:id="300" w:author="Autor"/>
          <w:lang w:val="de-DE"/>
        </w:rPr>
      </w:pPr>
    </w:p>
    <w:p w14:paraId="12EC3F6D" w14:textId="610D30BE" w:rsidR="00E057AC" w:rsidDel="009820E0" w:rsidRDefault="00E057AC">
      <w:pPr>
        <w:pStyle w:val="Folgeabsatz"/>
        <w:rPr>
          <w:ins w:id="301" w:author="Autor"/>
          <w:del w:id="302" w:author="Autor"/>
        </w:rPr>
        <w:pPrChange w:id="303" w:author="Autor">
          <w:pPr>
            <w:pStyle w:val="Blockzitat"/>
          </w:pPr>
        </w:pPrChange>
      </w:pPr>
      <w:ins w:id="304" w:author="Autor">
        <w:r>
          <w:lastRenderedPageBreak/>
          <w:t>„Natural User Interfaces“ (NUIs) werden von ihnen als Softwaresysteme bezeichnet, die die Interaktion zwischen Hardware und der digitalen Welt vereinfachen</w:t>
        </w:r>
        <w:r w:rsidR="00696329">
          <w:t>, indem sie moderne Eingabetechnologien verwenden.</w:t>
        </w:r>
        <w:r w:rsidR="007026AC">
          <w:t xml:space="preserve"> Das Interface selbst soll für den Nutzer bei der Bedienung nicht als solches zu erkennen sein (Christensson, 2012). Bei Touchscreen Interfaces können digitale Objekte durch Berührung manipuliert werden während deren Verhalten oft an das realer physischer Objekte erinnert. Hierdurch werden Toch Interfaces als natürlicher wahrgenommen als beispielsweise Keyboard und Maus. Auch der Nintendo Wii Controller</w:t>
        </w:r>
        <w:r w:rsidR="00965A42">
          <w:t>, Xbox Kinect sowie Virtual Reality Geräte fallen unter die Kategorie „Natural User Interface“, da sie auf die natürlichen Körperbewegungen des Nutzers reagieren.</w:t>
        </w:r>
        <w:r w:rsidR="00AC2938">
          <w:t xml:space="preserve"> Normale User Interfaces (UIs) hingegen werden oft </w:t>
        </w:r>
        <w:r w:rsidR="009820E0">
          <w:t>m</w:t>
        </w:r>
        <w:r w:rsidR="00AC2938">
          <w:t>it Hilfe von</w:t>
        </w:r>
        <w:r w:rsidR="009820E0">
          <w:t xml:space="preserve"> Keyboard, Maus oder Buttons bedient. Sie sind die grundlegende Interaktionsmöglichkeit mit Software-Applikationen (Christensson, 2009). </w:t>
        </w:r>
      </w:ins>
    </w:p>
    <w:p w14:paraId="5DCED66A" w14:textId="77777777" w:rsidR="007026AC" w:rsidRPr="00843670" w:rsidRDefault="007026AC">
      <w:pPr>
        <w:pStyle w:val="Folgeabsatz"/>
        <w:pPrChange w:id="305" w:author="Autor">
          <w:pPr>
            <w:pStyle w:val="Blockzitat"/>
          </w:pPr>
        </w:pPrChange>
      </w:pPr>
    </w:p>
    <w:p w14:paraId="4458DFF7" w14:textId="4FF8BFCC" w:rsidR="00126DA3" w:rsidRPr="00EA7EA6" w:rsidRDefault="00EA7EA6">
      <w:pPr>
        <w:pStyle w:val="Folgeabsatz"/>
        <w:pPrChange w:id="306" w:author="Autor">
          <w:pPr/>
        </w:pPrChange>
      </w:pPr>
      <w:del w:id="307" w:author="Autor">
        <w:r w:rsidDel="009820E0">
          <w:delText xml:space="preserve">Das Produkt </w:delText>
        </w:r>
      </w:del>
      <w:ins w:id="308" w:author="Autor">
        <w:r w:rsidR="009820E0">
          <w:t xml:space="preserve">NUIs </w:t>
        </w:r>
      </w:ins>
      <w:r>
        <w:t>soll</w:t>
      </w:r>
      <w:ins w:id="309" w:author="Autor">
        <w:r w:rsidR="009820E0">
          <w:t>en</w:t>
        </w:r>
      </w:ins>
      <w:r>
        <w:t xml:space="preserve"> den Fähigkeiten des Nutzers entsprechen und ihm bei der Erledigung seiner Aufgaben behilflich sein, und das vom ersten Moment an und nicht erst nach jahrelanger Übung. </w:t>
      </w:r>
      <w:r w:rsidR="00006E50">
        <w:t>Für diese Zwecke reicht eine Kopie eines WIMP GUI als User Interface  nicht aus. Stattdessen muss es als „Fortsatz“ des menschlichen Körpers fungieren und alle Möglichkeiten des Menschen zur Kommunikation mit der Maschine berücksichtigen.</w:t>
      </w:r>
    </w:p>
    <w:p w14:paraId="4A8E7CFA" w14:textId="31D8F9D9" w:rsidR="00703133" w:rsidDel="009820E0" w:rsidRDefault="00703133" w:rsidP="008E7D87">
      <w:pPr>
        <w:pStyle w:val="Folgeabsatz"/>
        <w:rPr>
          <w:del w:id="310" w:author="Autor"/>
        </w:rPr>
      </w:pPr>
      <w:r w:rsidRPr="00703133">
        <w:t xml:space="preserve">Jacob, Girouard, Hirshfield, Horn, Shaer, Solovey und Zigelbaum (2008) beschreiben in ihrem </w:t>
      </w:r>
      <w:r>
        <w:t xml:space="preserve">Paper die rasante Entwicklung der Mensch-Maschine-Interaktion und ihrer Technologie. </w:t>
      </w:r>
      <w:r w:rsidR="00516E69">
        <w:t xml:space="preserve">Viele der neuen Interfaces, auch Post-WIMP Interfaces hier genannt, entstanden aus dem WIMP-Interface und werden unter dem Begriff Reality-Based Interaction (RBI) zusammengefasst.  Nach van Dam (1991) müssen diese mindestens eine Interaktionstechnik beinhalten, die </w:t>
      </w:r>
      <w:r w:rsidR="000B3582">
        <w:t>nicht auf klassischen 2D-Widgets beruht, wie z.B. Virtual</w:t>
      </w:r>
      <w:r w:rsidR="00DC3F79">
        <w:t xml:space="preserve">, Mixed oder Augmented Reality. </w:t>
      </w:r>
      <w:r w:rsidR="001664B0">
        <w:t>Das hier vorgestellte Framework bezieht sich auf vier Thematiken der realen Welt: natürliche Physik, Körperbewusstsein, Bewusstsein über die Umgebung sowie soziales Bewusstsein.</w:t>
      </w:r>
      <w:r w:rsidR="0060085F">
        <w:t xml:space="preserve"> Sie beschreiben unter A</w:t>
      </w:r>
      <w:r w:rsidR="001664B0">
        <w:t xml:space="preserve">nderem grundlegende Kenntnisse über die physikalischen Gesetze, das Wissen über den eigenen Körper, </w:t>
      </w:r>
      <w:r w:rsidR="0060085F">
        <w:t>Erkennen der Umgebung und Kommunikation mit Anderen.</w:t>
      </w:r>
      <w:r w:rsidR="001664B0">
        <w:t xml:space="preserve"> Hierdurch können Interaktionen mit dem Computer </w:t>
      </w:r>
      <w:r w:rsidR="0060085F">
        <w:t>gewährleistet</w:t>
      </w:r>
      <w:r w:rsidR="001664B0">
        <w:t xml:space="preserve"> werden, die näher an der Interaktion in der</w:t>
      </w:r>
      <w:r w:rsidR="00780C30">
        <w:t xml:space="preserve"> realen Welt liegen, d.h. könnte man die Interaktion mit Maschinen auf Basis von </w:t>
      </w:r>
      <w:r w:rsidR="00780C30">
        <w:lastRenderedPageBreak/>
        <w:t xml:space="preserve">Interaktionen aus der echten Welt gestalten, so könnte man den mentalen Aufwand verringern und den Lernprozess beschleunigen. </w:t>
      </w:r>
      <w:r w:rsidR="00A75CAB">
        <w:t>Jedoch werden gute Interfaces nie ganz die reale Welt darstellen, sondern immer mit einem Grad an unrealistischen und künstlichen Merkmalen gekenn</w:t>
      </w:r>
      <w:r w:rsidR="004D6505">
        <w:t xml:space="preserve">zeichnet sein, um Effizienz, Ergonomie und Zweckmäßigkeit </w:t>
      </w:r>
      <w:r w:rsidR="00126DA3">
        <w:t xml:space="preserve">zu gewährleisten. </w:t>
      </w:r>
    </w:p>
    <w:p w14:paraId="22A65FF2" w14:textId="77777777" w:rsidR="00126DA3" w:rsidRDefault="00126DA3" w:rsidP="008E7D87">
      <w:pPr>
        <w:pStyle w:val="Folgeabsatz"/>
      </w:pPr>
    </w:p>
    <w:p w14:paraId="09715C57" w14:textId="77777777" w:rsidR="00516E69" w:rsidRDefault="00516E69" w:rsidP="008E7D87">
      <w:pPr>
        <w:pStyle w:val="Folgeabsatz"/>
      </w:pPr>
    </w:p>
    <w:p w14:paraId="5CF01B98" w14:textId="14E2D3F9" w:rsidR="00516E69" w:rsidRPr="00703133" w:rsidDel="009820E0" w:rsidRDefault="00516E69" w:rsidP="008E7D87">
      <w:pPr>
        <w:pStyle w:val="Folgeabsatz"/>
        <w:rPr>
          <w:del w:id="311" w:author="Autor"/>
        </w:rPr>
      </w:pPr>
      <w:bookmarkStart w:id="312" w:name="_Toc499899572"/>
      <w:bookmarkStart w:id="313" w:name="_Toc500166815"/>
      <w:bookmarkStart w:id="314" w:name="_Toc500245786"/>
      <w:bookmarkStart w:id="315" w:name="_Toc500497968"/>
      <w:bookmarkStart w:id="316" w:name="_Toc500498048"/>
      <w:bookmarkStart w:id="317" w:name="_Toc500498109"/>
      <w:bookmarkStart w:id="318" w:name="_Toc500502682"/>
      <w:bookmarkStart w:id="319" w:name="_Toc500502759"/>
      <w:bookmarkStart w:id="320" w:name="_Toc500502817"/>
      <w:bookmarkEnd w:id="312"/>
      <w:bookmarkEnd w:id="313"/>
      <w:bookmarkEnd w:id="314"/>
      <w:bookmarkEnd w:id="315"/>
      <w:bookmarkEnd w:id="316"/>
      <w:bookmarkEnd w:id="317"/>
      <w:bookmarkEnd w:id="318"/>
      <w:bookmarkEnd w:id="319"/>
      <w:bookmarkEnd w:id="320"/>
    </w:p>
    <w:p w14:paraId="3FE1BFDD" w14:textId="316D2758" w:rsidR="0091588B" w:rsidDel="009820E0" w:rsidRDefault="00703133" w:rsidP="008E7D87">
      <w:pPr>
        <w:pStyle w:val="Folgeabsatz"/>
        <w:rPr>
          <w:del w:id="321" w:author="Autor"/>
        </w:rPr>
      </w:pPr>
      <w:del w:id="322" w:author="Autor">
        <w:r w:rsidDel="009820E0">
          <w:delText>Natural User Interface</w:delText>
        </w:r>
        <w:bookmarkStart w:id="323" w:name="_Toc499899573"/>
        <w:bookmarkStart w:id="324" w:name="_Toc500166816"/>
        <w:bookmarkStart w:id="325" w:name="_Toc500245787"/>
        <w:bookmarkStart w:id="326" w:name="_Toc500497969"/>
        <w:bookmarkStart w:id="327" w:name="_Toc500498049"/>
        <w:bookmarkStart w:id="328" w:name="_Toc500498110"/>
        <w:bookmarkStart w:id="329" w:name="_Toc500502683"/>
        <w:bookmarkStart w:id="330" w:name="_Toc500502760"/>
        <w:bookmarkStart w:id="331" w:name="_Toc500502818"/>
        <w:bookmarkEnd w:id="323"/>
        <w:bookmarkEnd w:id="324"/>
        <w:bookmarkEnd w:id="325"/>
        <w:bookmarkEnd w:id="326"/>
        <w:bookmarkEnd w:id="327"/>
        <w:bookmarkEnd w:id="328"/>
        <w:bookmarkEnd w:id="329"/>
        <w:bookmarkEnd w:id="330"/>
        <w:bookmarkEnd w:id="331"/>
      </w:del>
    </w:p>
    <w:p w14:paraId="528A671D" w14:textId="333ACC3D" w:rsidR="0091588B" w:rsidRDefault="0060085F" w:rsidP="0060085F">
      <w:pPr>
        <w:pStyle w:val="berschrift3"/>
      </w:pPr>
      <w:bookmarkStart w:id="332" w:name="_Toc500502819"/>
      <w:r w:rsidRPr="0060085F">
        <w:t>Technologien und Ansätze (Gestentracking, Eyetracking, usw.)</w:t>
      </w:r>
      <w:bookmarkEnd w:id="332"/>
    </w:p>
    <w:p w14:paraId="2FB60A5F" w14:textId="47A2679B" w:rsidR="00050CFD" w:rsidRPr="00050CFD" w:rsidRDefault="00050CFD" w:rsidP="00050CFD">
      <w:pPr>
        <w:pStyle w:val="berschrift3"/>
      </w:pPr>
      <w:bookmarkStart w:id="333" w:name="_Toc500502820"/>
      <w:r>
        <w:t>Tangibles in Games</w:t>
      </w:r>
      <w:bookmarkEnd w:id="333"/>
    </w:p>
    <w:p w14:paraId="22A2979B" w14:textId="5E772B7A" w:rsidR="0091588B" w:rsidRDefault="00A97529" w:rsidP="008E7D87">
      <w:pPr>
        <w:pStyle w:val="Folgeabsatz"/>
      </w:pPr>
      <w:r w:rsidRPr="00A97529">
        <w:rPr>
          <w:i/>
        </w:rPr>
        <w:t>Tangibles</w:t>
      </w:r>
      <w:r>
        <w:t xml:space="preserve"> (dt. berührbar, greifbar) oder </w:t>
      </w:r>
      <w:r>
        <w:rPr>
          <w:i/>
        </w:rPr>
        <w:t xml:space="preserve">Tangible User Interfaces (TUIs) </w:t>
      </w:r>
      <w:r>
        <w:t>sind physische Objekte die einerseits zur Repräsentation und andererseits zur Steuerung digitaler Medien dienen (Ullmer und Ishii, 2001). Sie sind manipulierbar und erlauben den Nutzern somit die Interaktion mit computergenerierten Inhalten. Im Vergleich zu herkömmlichen User Interfaces wie der Maus oder Tastatur, liegt der Unterschied in der physischen Repräsentation der digitalen Inhalte.</w:t>
      </w:r>
      <w:r w:rsidR="002809ED">
        <w:t xml:space="preserve"> Die realen Objekte sind mit den virtuellen Objekten verknüpft, so dass der Zustand des realen Objekts den des virtuellen Objekts beeinflusst.</w:t>
      </w:r>
      <w:r>
        <w:t xml:space="preserve"> Ullmer und Ishii nennen hier das „Urp“-Interface. „Urp“ steht für „urban planning“ und </w:t>
      </w:r>
      <w:r w:rsidR="000469D0">
        <w:t xml:space="preserve">wird, wie der Name bereits verrät, zur Gebäudeplanung in Städten eingesetzt und stellt Informationen bzgl. Schatten von Gebäuden oder deren Windströmung dar. Mit Hilfe von physischen Bausteinen in Form von Gebäuden kann der Nutzer diese auf einer Werkbank platzieren und sich vom Computer gerade genannte Informationen berechnen lassen. </w:t>
      </w:r>
    </w:p>
    <w:p w14:paraId="1CCBC642" w14:textId="2814AA51" w:rsidR="002809ED" w:rsidRDefault="002809ED" w:rsidP="008E7D87">
      <w:pPr>
        <w:pStyle w:val="Folgeabsatz"/>
      </w:pPr>
      <w:r>
        <w:t xml:space="preserve">Es gibt verschiedene Arten von Tangibles, die sich vor allem in Ihrer Ähnlichkeit zu ihren virtuellen Pendants und </w:t>
      </w:r>
      <w:r w:rsidR="00BE5F62">
        <w:t xml:space="preserve">somit in der </w:t>
      </w:r>
      <w:r w:rsidR="00BE5F62">
        <w:rPr>
          <w:i/>
        </w:rPr>
        <w:t xml:space="preserve">Natürlichkeit </w:t>
      </w:r>
      <w:r w:rsidR="00BE5F62">
        <w:t>der Bedienung unterscheiden. Cairns, Li, Wang und Nordin (2014) führten hierzu zwei Studien durch, in denen sie den Einfluss von verschiedenen Controllern bzw. Tangibles auf die Imm</w:t>
      </w:r>
      <w:r w:rsidR="00F96EC8">
        <w:t>ersion in Spielen untersuchten.</w:t>
      </w:r>
      <w:r w:rsidR="00B5456C">
        <w:t xml:space="preserve"> </w:t>
      </w:r>
      <w:r w:rsidR="00BE5F62">
        <w:t xml:space="preserve">Die erste Studie testete die </w:t>
      </w:r>
      <w:r w:rsidR="004E2FF8">
        <w:t xml:space="preserve">Steuerung in einem Mobile Game anhand eines Rennspiels mit zwei Optionen der Steuerung: Steuerung durch </w:t>
      </w:r>
      <w:r w:rsidR="004E2FF8">
        <w:rPr>
          <w:i/>
        </w:rPr>
        <w:t xml:space="preserve">Tilting </w:t>
      </w:r>
      <w:r w:rsidR="004E2FF8">
        <w:t xml:space="preserve">oder Steuerung durch </w:t>
      </w:r>
      <w:r w:rsidR="004E2FF8">
        <w:rPr>
          <w:i/>
        </w:rPr>
        <w:t>Touching</w:t>
      </w:r>
      <w:r w:rsidR="004E2FF8">
        <w:t xml:space="preserve"> </w:t>
      </w:r>
      <w:r w:rsidR="00B5456C">
        <w:t>des linken oder rechten Randes</w:t>
      </w:r>
      <w:r w:rsidR="004E2FF8">
        <w:t xml:space="preserve"> (</w:t>
      </w:r>
      <w:r w:rsidR="00B5456C">
        <w:t>Abb. 8</w:t>
      </w:r>
      <w:r w:rsidR="004E2FF8">
        <w:t xml:space="preserve">) </w:t>
      </w:r>
      <w:r w:rsidR="00B5456C">
        <w:t xml:space="preserve">des </w:t>
      </w:r>
      <w:r w:rsidR="004E2FF8">
        <w:t>Smartphone-Display</w:t>
      </w:r>
      <w:r w:rsidR="00B5456C">
        <w:t>s</w:t>
      </w:r>
      <w:r w:rsidR="004E2FF8">
        <w:t xml:space="preserve">. </w:t>
      </w:r>
    </w:p>
    <w:p w14:paraId="10EE753A" w14:textId="716D27AA" w:rsidR="004E2FF8" w:rsidRDefault="00B5456C" w:rsidP="004E2FF8">
      <w:pPr>
        <w:pStyle w:val="Folgeabsatz"/>
        <w:keepNext/>
        <w:ind w:firstLine="0"/>
        <w:jc w:val="center"/>
      </w:pPr>
      <w:r>
        <w:rPr>
          <w:noProof/>
        </w:rPr>
        <w:lastRenderedPageBreak/>
        <w:drawing>
          <wp:inline distT="0" distB="0" distL="0" distR="0" wp14:anchorId="03978D10" wp14:editId="43ADB3B9">
            <wp:extent cx="3790576" cy="2101991"/>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nnspiel.png"/>
                    <pic:cNvPicPr/>
                  </pic:nvPicPr>
                  <pic:blipFill>
                    <a:blip r:embed="rId28">
                      <a:extLst>
                        <a:ext uri="{28A0092B-C50C-407E-A947-70E740481C1C}">
                          <a14:useLocalDpi xmlns:a14="http://schemas.microsoft.com/office/drawing/2010/main" val="0"/>
                        </a:ext>
                      </a:extLst>
                    </a:blip>
                    <a:stretch>
                      <a:fillRect/>
                    </a:stretch>
                  </pic:blipFill>
                  <pic:spPr>
                    <a:xfrm>
                      <a:off x="0" y="0"/>
                      <a:ext cx="3790576" cy="2101991"/>
                    </a:xfrm>
                    <a:prstGeom prst="rect">
                      <a:avLst/>
                    </a:prstGeom>
                  </pic:spPr>
                </pic:pic>
              </a:graphicData>
            </a:graphic>
          </wp:inline>
        </w:drawing>
      </w:r>
    </w:p>
    <w:p w14:paraId="529EE781" w14:textId="599A700A" w:rsidR="0091588B" w:rsidRPr="004E2FF8" w:rsidRDefault="004E2FF8" w:rsidP="004E2FF8">
      <w:pPr>
        <w:pStyle w:val="Beschriftung"/>
      </w:pPr>
      <w:bookmarkStart w:id="334" w:name="_Toc500502847"/>
      <w:r>
        <w:t xml:space="preserve">Abbildung </w:t>
      </w:r>
      <w:fldSimple w:instr=" SEQ Abbildung \* ARABIC ">
        <w:r w:rsidR="005F1D32">
          <w:rPr>
            <w:noProof/>
          </w:rPr>
          <w:t>11</w:t>
        </w:r>
      </w:fldSimple>
      <w:r>
        <w:t>: Rennspiel „Beach Buggy Blitz“ (Cairns et al., 2014)</w:t>
      </w:r>
      <w:bookmarkEnd w:id="334"/>
    </w:p>
    <w:p w14:paraId="56A44449" w14:textId="000E7ED2" w:rsidR="00126123" w:rsidRPr="00805EBD" w:rsidDel="0060571F" w:rsidRDefault="00B5456C" w:rsidP="00805EBD">
      <w:pPr>
        <w:rPr>
          <w:del w:id="335" w:author="Autor"/>
        </w:rPr>
      </w:pPr>
      <w:r>
        <w:t xml:space="preserve">Es stellte sich heraus, dass Probanden mit der Tilting-Methode die besseren Ergebnisse erzielten, also in der vorgegebenen Zeit eine längere Strecke zurücklegen konnten. </w:t>
      </w:r>
      <w:r w:rsidR="00F96EC8">
        <w:t xml:space="preserve">Zusätzlich erzielte diese Methode höhere Werte in Bezug auf Immersion. Somit könnte angenommen werden, dass eine natürlichere Steuerung, wie Tilting als Metapher für ein echtes Lenkrad, zu höherer Immersion führt. Jedoch könnten die besseren Immersionswerte auch nur an den besseren Spielergebnissen liegen, weshalb noch eine zweite Studie durchgeführt wurde. </w:t>
      </w:r>
      <w:r w:rsidR="005A15FA" w:rsidRPr="00805EBD">
        <w:t xml:space="preserve">Grund für die zweite Studie ist, dass bei der ersten das Ergebnis </w:t>
      </w:r>
      <w:r w:rsidR="00805EBD">
        <w:t>eventuell</w:t>
      </w:r>
      <w:r w:rsidR="005A15FA" w:rsidRPr="00805EBD">
        <w:t xml:space="preserve"> darauf basiert</w:t>
      </w:r>
      <w:r w:rsidR="00805EBD">
        <w:t>e</w:t>
      </w:r>
      <w:r w:rsidR="005A15FA" w:rsidRPr="00805EBD">
        <w:t>, dass den Probanden der Gebrauch der Lenkrad Metapher einen einfachen Einstieg in das Spiel gewährte. Bei der zweiten Studie gibt es an sich keine eindeutig passende Steuerung, somit ist hier der Effekt nicht gegeben.</w:t>
      </w:r>
    </w:p>
    <w:p w14:paraId="4AEADD97" w14:textId="4723F6A3" w:rsidR="00805EBD" w:rsidDel="0060571F" w:rsidRDefault="00805EBD">
      <w:pPr>
        <w:rPr>
          <w:del w:id="336" w:author="Autor"/>
        </w:rPr>
        <w:pPrChange w:id="337" w:author="daniel schmidl" w:date="2017-11-16T13:54:00Z">
          <w:pPr>
            <w:pStyle w:val="Folgeabsatz"/>
          </w:pPr>
        </w:pPrChange>
      </w:pPr>
    </w:p>
    <w:p w14:paraId="2F43C9B1" w14:textId="77777777" w:rsidR="00805EBD" w:rsidRDefault="00805EBD" w:rsidP="008E7D87">
      <w:pPr>
        <w:pStyle w:val="Folgeabsatz"/>
      </w:pPr>
    </w:p>
    <w:p w14:paraId="48591A1B" w14:textId="70A19926" w:rsidR="00805EBD" w:rsidRPr="004C5401" w:rsidRDefault="002A2D98" w:rsidP="008E7D87">
      <w:pPr>
        <w:pStyle w:val="Folgeabsatz"/>
      </w:pPr>
      <w:r>
        <w:t xml:space="preserve">Hier wurde mit einem Doodle-Jump-Klon ein Spiel </w:t>
      </w:r>
      <w:r w:rsidR="00805EBD">
        <w:t>verwendet</w:t>
      </w:r>
      <w:ins w:id="338" w:author="Autor">
        <w:r w:rsidR="0060571F">
          <w:t>, bei dem es keine natürliche Eingabemethode gab</w:t>
        </w:r>
      </w:ins>
      <w:r>
        <w:t>. Ziel ist es, seinen Avatar durch das Springen auf verschiedenen Plattformen, so weit wie möglich nach oben zu bringen</w:t>
      </w:r>
      <w:r w:rsidR="00805EBD">
        <w:t xml:space="preserve"> (Abb. 9)</w:t>
      </w:r>
      <w:r>
        <w:t>.</w:t>
      </w:r>
      <w:r w:rsidR="00805EBD">
        <w:t xml:space="preserve"> Hier gab es drei verschiedene Arten der Steuerung: </w:t>
      </w:r>
      <w:r w:rsidR="00805EBD">
        <w:rPr>
          <w:i/>
        </w:rPr>
        <w:t xml:space="preserve">Tilting, Touching </w:t>
      </w:r>
      <w:r w:rsidR="00805EBD">
        <w:t xml:space="preserve">und </w:t>
      </w:r>
      <w:r w:rsidR="00805EBD">
        <w:rPr>
          <w:i/>
        </w:rPr>
        <w:t>Slipping</w:t>
      </w:r>
      <w:r w:rsidR="00805EBD">
        <w:t xml:space="preserve"> bei dem der Spieler den Finger über das Display streichen musste um den Avatar zu steuern. Tilt und Slip stellten sich als die natürlicheren Steuerungstechniken heraus, wobei jedoch nur die Slipping-Technik signifikant immersiver war als Touch. </w:t>
      </w:r>
      <w:r w:rsidR="004C5401">
        <w:t xml:space="preserve">Es konnte festgehalten werden, dass bei Spielen mit vorrangigem </w:t>
      </w:r>
      <w:r w:rsidR="004C5401">
        <w:rPr>
          <w:i/>
        </w:rPr>
        <w:t xml:space="preserve">Natural Mapping </w:t>
      </w:r>
      <w:r w:rsidR="004C5401">
        <w:t xml:space="preserve">(Tilting bzw. Lenkrad-Metapher bei Rennspielen) dieses auch zu höherer Immersion führt wohingegen bei Spielen ohne vorrangiges Mapping noch andere Faktoren Einflüsse auf die Immersion haben. Bessere Ergebnisse im Spiel sind somit nicht gleichzusetzen mit höherer Immersion. </w:t>
      </w:r>
    </w:p>
    <w:p w14:paraId="7C7D9E16" w14:textId="77777777" w:rsidR="00805EBD" w:rsidRDefault="00805EBD" w:rsidP="00805EBD">
      <w:pPr>
        <w:pStyle w:val="Folgeabsatz"/>
        <w:keepNext/>
        <w:jc w:val="center"/>
      </w:pPr>
      <w:r>
        <w:rPr>
          <w:noProof/>
        </w:rPr>
        <w:lastRenderedPageBreak/>
        <w:drawing>
          <wp:inline distT="0" distB="0" distL="0" distR="0" wp14:anchorId="085B2608" wp14:editId="3973CEC0">
            <wp:extent cx="3790466" cy="2091109"/>
            <wp:effectExtent l="0" t="0" r="63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odle jump.png"/>
                    <pic:cNvPicPr/>
                  </pic:nvPicPr>
                  <pic:blipFill>
                    <a:blip r:embed="rId29">
                      <a:extLst>
                        <a:ext uri="{28A0092B-C50C-407E-A947-70E740481C1C}">
                          <a14:useLocalDpi xmlns:a14="http://schemas.microsoft.com/office/drawing/2010/main" val="0"/>
                        </a:ext>
                      </a:extLst>
                    </a:blip>
                    <a:stretch>
                      <a:fillRect/>
                    </a:stretch>
                  </pic:blipFill>
                  <pic:spPr>
                    <a:xfrm>
                      <a:off x="0" y="0"/>
                      <a:ext cx="3790466" cy="2091109"/>
                    </a:xfrm>
                    <a:prstGeom prst="rect">
                      <a:avLst/>
                    </a:prstGeom>
                  </pic:spPr>
                </pic:pic>
              </a:graphicData>
            </a:graphic>
          </wp:inline>
        </w:drawing>
      </w:r>
    </w:p>
    <w:p w14:paraId="352423AB" w14:textId="2BB9B52A" w:rsidR="0091588B" w:rsidRDefault="00805EBD" w:rsidP="00805EBD">
      <w:pPr>
        <w:pStyle w:val="Beschriftung"/>
      </w:pPr>
      <w:bookmarkStart w:id="339" w:name="_Toc500502848"/>
      <w:r>
        <w:t xml:space="preserve">Abbildung </w:t>
      </w:r>
      <w:fldSimple w:instr=" SEQ Abbildung \* ARABIC ">
        <w:r w:rsidR="005F1D32">
          <w:rPr>
            <w:noProof/>
          </w:rPr>
          <w:t>12</w:t>
        </w:r>
      </w:fldSimple>
      <w:r>
        <w:t>: Doodle Jump Klon (Cairns et al., 2014)</w:t>
      </w:r>
      <w:bookmarkEnd w:id="339"/>
    </w:p>
    <w:p w14:paraId="46792EDD" w14:textId="528DB8B6" w:rsidR="0091588B" w:rsidRDefault="003B5341" w:rsidP="008E7D87">
      <w:pPr>
        <w:pStyle w:val="Folgeabsatz"/>
      </w:pPr>
      <w:r>
        <w:t xml:space="preserve">Nach </w:t>
      </w:r>
      <w:r w:rsidRPr="003B5341">
        <w:t>Skalski, Tamborini, Shelton, Buncher und Lindmark</w:t>
      </w:r>
      <w:r w:rsidR="00571D55">
        <w:t xml:space="preserve"> (2011)</w:t>
      </w:r>
      <w:r w:rsidRPr="003B5341">
        <w:t xml:space="preserve"> </w:t>
      </w:r>
      <w:r>
        <w:t xml:space="preserve">wird beim </w:t>
      </w:r>
      <w:r>
        <w:rPr>
          <w:i/>
        </w:rPr>
        <w:t xml:space="preserve">Natural Mapping </w:t>
      </w:r>
      <w:r>
        <w:t xml:space="preserve">wird zwischen vier verschiedenen Arten unterschieden: </w:t>
      </w:r>
    </w:p>
    <w:p w14:paraId="141C8200" w14:textId="439A4B25" w:rsidR="003B5341" w:rsidDel="0060571F" w:rsidRDefault="003B5341" w:rsidP="003B5341">
      <w:pPr>
        <w:pStyle w:val="Folgeabsatz"/>
        <w:ind w:firstLine="0"/>
        <w:rPr>
          <w:del w:id="340" w:author="Autor"/>
        </w:rPr>
      </w:pPr>
      <w:r w:rsidRPr="003B5341">
        <w:rPr>
          <w:i/>
          <w:lang w:val="en-US"/>
        </w:rPr>
        <w:t>Directional natural mapping</w:t>
      </w:r>
      <w:r>
        <w:rPr>
          <w:i/>
          <w:lang w:val="en-US"/>
        </w:rPr>
        <w:t>, k</w:t>
      </w:r>
      <w:r w:rsidRPr="003B5341">
        <w:rPr>
          <w:i/>
          <w:lang w:val="en-US"/>
        </w:rPr>
        <w:t>inesic natural mapping</w:t>
      </w:r>
      <w:r>
        <w:rPr>
          <w:i/>
          <w:lang w:val="en-US"/>
        </w:rPr>
        <w:t>, i</w:t>
      </w:r>
      <w:r w:rsidRPr="003B5341">
        <w:rPr>
          <w:i/>
          <w:lang w:val="en-US"/>
        </w:rPr>
        <w:t xml:space="preserve">ncomplete tangible </w:t>
      </w:r>
      <w:r w:rsidRPr="003B5341">
        <w:rPr>
          <w:lang w:val="en-US"/>
        </w:rPr>
        <w:t>mapping</w:t>
      </w:r>
      <w:r>
        <w:rPr>
          <w:lang w:val="en-US"/>
        </w:rPr>
        <w:t xml:space="preserve"> und </w:t>
      </w:r>
      <w:r w:rsidRPr="003B5341">
        <w:rPr>
          <w:i/>
          <w:lang w:val="en-US"/>
        </w:rPr>
        <w:t>Realistic tangible natural mapping</w:t>
      </w:r>
      <w:r>
        <w:rPr>
          <w:lang w:val="en-US"/>
        </w:rPr>
        <w:t xml:space="preserve">. </w:t>
      </w:r>
      <w:r w:rsidRPr="003B5341">
        <w:t>Im Folgenden sollen diese Ausprägungen kurz erläutert warden.</w:t>
      </w:r>
    </w:p>
    <w:p w14:paraId="53FACE29" w14:textId="77777777" w:rsidR="00244686" w:rsidRPr="003B5341" w:rsidRDefault="00244686" w:rsidP="003B5341">
      <w:pPr>
        <w:pStyle w:val="Folgeabsatz"/>
        <w:ind w:firstLine="0"/>
      </w:pPr>
    </w:p>
    <w:p w14:paraId="1141A748" w14:textId="0D603D09" w:rsidR="003B5341" w:rsidRDefault="003B5341" w:rsidP="003B5341">
      <w:pPr>
        <w:pStyle w:val="Zwischenberschriftnichtnummeriert"/>
      </w:pPr>
      <w:r w:rsidRPr="003B5341">
        <w:t>Directional natural mapping</w:t>
      </w:r>
    </w:p>
    <w:p w14:paraId="2275572B" w14:textId="02F6E892" w:rsidR="00EB5898" w:rsidRPr="00244686" w:rsidRDefault="00571D55" w:rsidP="00244686">
      <w:pPr>
        <w:pStyle w:val="Folgeabsatz"/>
      </w:pPr>
      <w:r>
        <w:t xml:space="preserve">Skalski et al. nennen beim </w:t>
      </w:r>
      <w:r>
        <w:rPr>
          <w:i/>
        </w:rPr>
        <w:t>dire</w:t>
      </w:r>
      <w:ins w:id="341" w:author="Autor">
        <w:r w:rsidR="004A1676">
          <w:rPr>
            <w:i/>
          </w:rPr>
          <w:t>c</w:t>
        </w:r>
      </w:ins>
      <w:r>
        <w:rPr>
          <w:i/>
        </w:rPr>
        <w:t xml:space="preserve">tional natural mapping </w:t>
      </w:r>
      <w:r>
        <w:t>als Beispiel einen einfachen Joystick</w:t>
      </w:r>
      <w:r w:rsidR="00244686">
        <w:t xml:space="preserve"> (Abb. 10)</w:t>
      </w:r>
      <w:r>
        <w:t>. Bei</w:t>
      </w:r>
      <w:r w:rsidR="0040651D">
        <w:t>m</w:t>
      </w:r>
      <w:r>
        <w:t xml:space="preserve"> Drücken des Sticks nach vorne bewegt sich die Fig</w:t>
      </w:r>
      <w:r w:rsidR="0040651D">
        <w:t xml:space="preserve">ur im Spiel ebenfalls vorwärts, </w:t>
      </w:r>
      <w:r>
        <w:t xml:space="preserve">Selbiges gilt für die anderen Richtungen. </w:t>
      </w:r>
      <w:r w:rsidR="0040651D">
        <w:t xml:space="preserve">Dies stellt die einfachste Form von </w:t>
      </w:r>
      <w:r w:rsidR="0040651D">
        <w:rPr>
          <w:i/>
        </w:rPr>
        <w:t xml:space="preserve">natural mapping </w:t>
      </w:r>
      <w:r w:rsidR="0040651D">
        <w:t xml:space="preserve">dar. </w:t>
      </w:r>
      <w:r>
        <w:t xml:space="preserve">Es besteht zwar keine </w:t>
      </w:r>
      <w:r w:rsidR="0040651D">
        <w:t>direkte Verbindung zwischen den Bewegungen des Joysticks und denen der Spielfigur, jedoch stimmen die Richtungseingaben mit den eingeschlagenen Richtung im Spiel überein.</w:t>
      </w:r>
    </w:p>
    <w:p w14:paraId="4DDFBE98" w14:textId="56969F18" w:rsidR="0040651D" w:rsidRPr="00623E61" w:rsidRDefault="0040651D" w:rsidP="0040651D">
      <w:pPr>
        <w:pStyle w:val="Zwischenberschriftnichtnummeriert"/>
        <w:rPr>
          <w:rPrChange w:id="342" w:author="Autor">
            <w:rPr>
              <w:lang w:val="en-US"/>
            </w:rPr>
          </w:rPrChange>
        </w:rPr>
      </w:pPr>
      <w:r w:rsidRPr="00623E61">
        <w:rPr>
          <w:rPrChange w:id="343" w:author="Autor">
            <w:rPr>
              <w:lang w:val="en-US"/>
            </w:rPr>
          </w:rPrChange>
        </w:rPr>
        <w:t>Kinesic natural mapping</w:t>
      </w:r>
    </w:p>
    <w:p w14:paraId="3207A2A9" w14:textId="47AE70E1" w:rsidR="0091588B" w:rsidRPr="00695734" w:rsidRDefault="002F4A3A" w:rsidP="008E7D87">
      <w:pPr>
        <w:pStyle w:val="Folgeabsatz"/>
      </w:pPr>
      <w:r>
        <w:t xml:space="preserve">Die zweite Art von </w:t>
      </w:r>
      <w:r>
        <w:rPr>
          <w:i/>
        </w:rPr>
        <w:t xml:space="preserve">Natural Mapping </w:t>
      </w:r>
      <w:r>
        <w:t xml:space="preserve">bezieht sich auf Körperbewegungen, die in das Spiel übertragen werden, ohne dabei einen physischen Controller zu verwenden. </w:t>
      </w:r>
      <w:r w:rsidR="00695734">
        <w:t xml:space="preserve">Dieser </w:t>
      </w:r>
      <w:r w:rsidR="00695734">
        <w:rPr>
          <w:i/>
        </w:rPr>
        <w:t xml:space="preserve">kinetische Controller </w:t>
      </w:r>
      <w:r w:rsidR="00695734">
        <w:t xml:space="preserve">sollte dabei so genau und realistisch wie möglich die Erwartungen des mentalen Modells des Nutzers abbilden. Die Stimulation durch ein reales, physisches Objekt zur Steuerung fehlt hier jedoch gänzlich. Ein Beispiel eines solchen Interfaces ist die </w:t>
      </w:r>
      <w:r w:rsidR="00695734">
        <w:rPr>
          <w:i/>
        </w:rPr>
        <w:t xml:space="preserve">Air Guitar </w:t>
      </w:r>
      <w:r w:rsidR="00695734">
        <w:t xml:space="preserve">von Sony, bei der die Spieler durch eine Kamera getracked und </w:t>
      </w:r>
      <w:r w:rsidR="00873D46">
        <w:t xml:space="preserve">anschließend </w:t>
      </w:r>
      <w:r w:rsidR="00695734">
        <w:t xml:space="preserve">auf dem Bildschirm </w:t>
      </w:r>
      <w:r w:rsidR="00873D46">
        <w:t>mit einer virtuellen Gitarre in der Hand dargestellt werden.</w:t>
      </w:r>
    </w:p>
    <w:p w14:paraId="56ED33A4" w14:textId="3988507F" w:rsidR="00873D46" w:rsidRDefault="00873D46" w:rsidP="00873D46">
      <w:pPr>
        <w:pStyle w:val="Zwischenberschriftnichtnummeriert"/>
      </w:pPr>
      <w:r>
        <w:lastRenderedPageBreak/>
        <w:t>Incomplete tangible natural mapping</w:t>
      </w:r>
    </w:p>
    <w:p w14:paraId="7CFD8728" w14:textId="01C8EE07" w:rsidR="00EB5898" w:rsidRDefault="00873D46" w:rsidP="00873D46">
      <w:pPr>
        <w:pStyle w:val="Folgeabsatz"/>
      </w:pPr>
      <w:r>
        <w:t xml:space="preserve">Bei dieser Art von </w:t>
      </w:r>
      <w:r>
        <w:rPr>
          <w:i/>
        </w:rPr>
        <w:t xml:space="preserve">Natural Mapping </w:t>
      </w:r>
      <w:r>
        <w:t xml:space="preserve">hat der Spieler zusätzlich ein Objekt, welches er fühlen und greifen kann. Der </w:t>
      </w:r>
      <w:r>
        <w:rPr>
          <w:i/>
        </w:rPr>
        <w:t>Nintendo Wii Controller</w:t>
      </w:r>
      <w:r w:rsidR="00244686">
        <w:rPr>
          <w:i/>
        </w:rPr>
        <w:t xml:space="preserve"> </w:t>
      </w:r>
      <w:r w:rsidR="00244686" w:rsidRPr="00244686">
        <w:t>(Abb. 10)</w:t>
      </w:r>
      <w:r w:rsidR="00244686">
        <w:rPr>
          <w:i/>
        </w:rPr>
        <w:t xml:space="preserve"> </w:t>
      </w:r>
      <w:r>
        <w:rPr>
          <w:i/>
        </w:rPr>
        <w:t xml:space="preserve"> </w:t>
      </w:r>
      <w:r>
        <w:t xml:space="preserve">beruht auf diesem Prinzip, da er vom Spieler ähnlich gehalten wird wie ein Baseball- oder Tennisschläger. Dies soll helfen, das mentale Modell des Nutzers weiter zu unterstützen als beim </w:t>
      </w:r>
      <w:r>
        <w:rPr>
          <w:i/>
        </w:rPr>
        <w:t xml:space="preserve">kinesic natural mapping, </w:t>
      </w:r>
      <w:r>
        <w:t xml:space="preserve">bei dem nur die Bewegung nachgeahmt wird, aber kein fühlbarer Controller involviert ist. Das Mapping ist in dem Sinne unvollständig, als dass die virtuellen Gegenstände nicht real abgebildet werden. </w:t>
      </w:r>
      <w:r w:rsidR="00EB5898">
        <w:t xml:space="preserve">Bei dem Bowling-Mini-Spiel von </w:t>
      </w:r>
      <w:r w:rsidR="00EB5898">
        <w:rPr>
          <w:i/>
        </w:rPr>
        <w:t xml:space="preserve">Wii Sports </w:t>
      </w:r>
      <w:r w:rsidR="00EB5898">
        <w:t xml:space="preserve">wird der Controller zwar ähnlich wie eine Bowlingkugel gehalten, er hat jedoch nicht die Form und das Gewicht einer solchen. </w:t>
      </w:r>
    </w:p>
    <w:p w14:paraId="3E474741" w14:textId="30E1433B" w:rsidR="00EB5898" w:rsidRDefault="00EB5898" w:rsidP="00EB5898">
      <w:pPr>
        <w:pStyle w:val="Beschriftung"/>
      </w:pPr>
    </w:p>
    <w:p w14:paraId="21771E44" w14:textId="77777777" w:rsidR="00EB5898" w:rsidRPr="00EB5898" w:rsidRDefault="00EB5898" w:rsidP="00EB5898">
      <w:pPr>
        <w:pStyle w:val="Folgeabsatz"/>
        <w:ind w:firstLine="0"/>
        <w:rPr>
          <w:b/>
          <w:sz w:val="24"/>
        </w:rPr>
      </w:pPr>
      <w:r w:rsidRPr="00EB5898">
        <w:rPr>
          <w:b/>
          <w:sz w:val="24"/>
        </w:rPr>
        <w:t>Realistic tangible natural mapping</w:t>
      </w:r>
    </w:p>
    <w:p w14:paraId="25370D68" w14:textId="5B407CA6" w:rsidR="00EB5898" w:rsidRDefault="00EB5898" w:rsidP="00EB5898">
      <w:pPr>
        <w:pStyle w:val="Folgeabsatz"/>
      </w:pPr>
      <w:r>
        <w:t xml:space="preserve">Die letzte Art von Mapping beinhaltet eine realistische und fühlbare Komponente als Controller. Dies soll helfen, das mentale Modell der Bewegungen des Nutzers zu erfüllen sowie das Gefühl der </w:t>
      </w:r>
      <w:r>
        <w:rPr>
          <w:i/>
        </w:rPr>
        <w:t xml:space="preserve">räumlichen Präsenz </w:t>
      </w:r>
      <w:r>
        <w:t>zu verbessern. Typische Vertreter hiervon sind Lenkräder für Rennspiele</w:t>
      </w:r>
      <w:r w:rsidR="00244686">
        <w:t xml:space="preserve"> (Abb. 10)</w:t>
      </w:r>
      <w:r>
        <w:t xml:space="preserve"> oder Controller in der Form von Waffen für Shooter-Games. </w:t>
      </w:r>
    </w:p>
    <w:p w14:paraId="0F132A1F" w14:textId="77777777" w:rsidR="00244686" w:rsidRDefault="00EB5898" w:rsidP="00244686">
      <w:pPr>
        <w:pStyle w:val="Folgeabsatz"/>
        <w:keepNext/>
      </w:pPr>
      <w:r>
        <w:rPr>
          <w:noProof/>
        </w:rPr>
        <w:drawing>
          <wp:inline distT="0" distB="0" distL="0" distR="0" wp14:anchorId="29D154F5" wp14:editId="2848111C">
            <wp:extent cx="5399405" cy="164401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in1.jpg"/>
                    <pic:cNvPicPr/>
                  </pic:nvPicPr>
                  <pic:blipFill>
                    <a:blip r:embed="rId30">
                      <a:extLst>
                        <a:ext uri="{28A0092B-C50C-407E-A947-70E740481C1C}">
                          <a14:useLocalDpi xmlns:a14="http://schemas.microsoft.com/office/drawing/2010/main" val="0"/>
                        </a:ext>
                      </a:extLst>
                    </a:blip>
                    <a:stretch>
                      <a:fillRect/>
                    </a:stretch>
                  </pic:blipFill>
                  <pic:spPr>
                    <a:xfrm>
                      <a:off x="0" y="0"/>
                      <a:ext cx="5399405" cy="1644015"/>
                    </a:xfrm>
                    <a:prstGeom prst="rect">
                      <a:avLst/>
                    </a:prstGeom>
                  </pic:spPr>
                </pic:pic>
              </a:graphicData>
            </a:graphic>
          </wp:inline>
        </w:drawing>
      </w:r>
    </w:p>
    <w:p w14:paraId="0C23B4B2" w14:textId="403EC41C" w:rsidR="00EB5898" w:rsidRPr="00244686" w:rsidRDefault="00244686" w:rsidP="00244686">
      <w:pPr>
        <w:pStyle w:val="Beschriftung"/>
        <w:jc w:val="both"/>
      </w:pPr>
      <w:bookmarkStart w:id="344" w:name="_Toc500502849"/>
      <w:r>
        <w:t xml:space="preserve">Abbildung </w:t>
      </w:r>
      <w:fldSimple w:instr=" SEQ Abbildung \* ARABIC ">
        <w:r w:rsidR="005F1D32">
          <w:rPr>
            <w:noProof/>
          </w:rPr>
          <w:t>13</w:t>
        </w:r>
      </w:fldSimple>
      <w:r>
        <w:t>: links nach rechts: Joystick, Wii Controller mit Tennisaufsatz, Gaming-Lenkrad (</w:t>
      </w:r>
      <w:r w:rsidRPr="00244686">
        <w:t>https://images-eu.ssl-images-amazon.com/images/I/41oMu00v4YL._AC_US218_.jpg</w:t>
      </w:r>
      <w:r>
        <w:t xml:space="preserve">, </w:t>
      </w:r>
      <w:hyperlink r:id="rId31" w:history="1">
        <w:r w:rsidRPr="006A06F8">
          <w:rPr>
            <w:rStyle w:val="Hyperlink"/>
          </w:rPr>
          <w:t>http://www.elecom.co.jp/news/200706/hgw-005wh/image/HGW-006WH_31L.jpg</w:t>
        </w:r>
      </w:hyperlink>
      <w:r>
        <w:t xml:space="preserve">, </w:t>
      </w:r>
      <w:r w:rsidRPr="00244686">
        <w:t>http://pc-lenkrad-test.com/wp-content/uploads/2016/06/driving-force-gt-rad-und-pedal-300x243.jpg</w:t>
      </w:r>
      <w:r>
        <w:t>)</w:t>
      </w:r>
      <w:bookmarkEnd w:id="344"/>
    </w:p>
    <w:p w14:paraId="69F80715" w14:textId="77777777" w:rsidR="0091588B" w:rsidRDefault="0091588B" w:rsidP="008E7D87">
      <w:pPr>
        <w:pStyle w:val="Folgeabsatz"/>
      </w:pPr>
    </w:p>
    <w:p w14:paraId="6B349ABA" w14:textId="77777777" w:rsidR="0091588B" w:rsidRDefault="0091588B" w:rsidP="008E7D87">
      <w:pPr>
        <w:pStyle w:val="Folgeabsatz"/>
      </w:pPr>
    </w:p>
    <w:p w14:paraId="5C20B333" w14:textId="77777777" w:rsidR="0091588B" w:rsidRDefault="0091588B" w:rsidP="008E7D87">
      <w:pPr>
        <w:pStyle w:val="Folgeabsatz"/>
      </w:pPr>
    </w:p>
    <w:p w14:paraId="6D879F70" w14:textId="77777777" w:rsidR="0091588B" w:rsidRDefault="0091588B" w:rsidP="008E7D87">
      <w:pPr>
        <w:pStyle w:val="Folgeabsatz"/>
      </w:pPr>
    </w:p>
    <w:p w14:paraId="06FC8BD2" w14:textId="77777777" w:rsidR="0091588B" w:rsidRDefault="0091588B" w:rsidP="008E7D87">
      <w:pPr>
        <w:pStyle w:val="Folgeabsatz"/>
      </w:pPr>
    </w:p>
    <w:p w14:paraId="5B1CC036" w14:textId="77777777" w:rsidR="005F1D32" w:rsidRDefault="00E81CFE">
      <w:pPr>
        <w:pStyle w:val="berschrift1"/>
        <w:pPrChange w:id="345" w:author="Autor">
          <w:pPr>
            <w:pStyle w:val="Folgeabsatz"/>
          </w:pPr>
        </w:pPrChange>
      </w:pPr>
      <w:bookmarkStart w:id="346" w:name="_Toc500502821"/>
      <w:r>
        <w:lastRenderedPageBreak/>
        <w:t>Praxis</w:t>
      </w:r>
      <w:bookmarkEnd w:id="346"/>
    </w:p>
    <w:p w14:paraId="4EC05812" w14:textId="7906BC8B" w:rsidR="00CA1319" w:rsidDel="00BE4F95" w:rsidRDefault="00CA1319" w:rsidP="005F1D32">
      <w:pPr>
        <w:pStyle w:val="berschrift1"/>
        <w:numPr>
          <w:ilvl w:val="0"/>
          <w:numId w:val="0"/>
        </w:numPr>
        <w:ind w:left="432"/>
        <w:rPr>
          <w:ins w:id="347" w:author="Autor"/>
          <w:del w:id="348" w:author="Autor"/>
        </w:rPr>
      </w:pPr>
      <w:ins w:id="349" w:author="Autor">
        <w:del w:id="350" w:author="Autor">
          <w:r w:rsidDel="00BE4F95">
            <w:delText>Forschungsfragen</w:delText>
          </w:r>
          <w:bookmarkStart w:id="351" w:name="_Toc499899577"/>
          <w:bookmarkStart w:id="352" w:name="_Toc500166820"/>
          <w:bookmarkStart w:id="353" w:name="_Toc500245791"/>
          <w:bookmarkStart w:id="354" w:name="_Toc500497973"/>
          <w:bookmarkStart w:id="355" w:name="_Toc500498053"/>
          <w:bookmarkEnd w:id="351"/>
          <w:bookmarkEnd w:id="352"/>
          <w:bookmarkEnd w:id="353"/>
          <w:bookmarkEnd w:id="354"/>
          <w:bookmarkEnd w:id="355"/>
        </w:del>
      </w:ins>
    </w:p>
    <w:p w14:paraId="4E0BC8D5" w14:textId="127C140A" w:rsidR="005F1D32" w:rsidRPr="005F1D32" w:rsidDel="004033B4" w:rsidRDefault="00226B5C" w:rsidP="005F1D32">
      <w:pPr>
        <w:rPr>
          <w:del w:id="356" w:author="Autor"/>
        </w:rPr>
      </w:pPr>
      <w:ins w:id="357" w:author="Autor">
        <w:r>
          <w:t>Im ersten Teil der Arbeit wurden die grundlegenden Begriffe wie digitale Spiele, Virtual Reality, „Serious“ und „Edutainment“ Games sowie Natural User Interaction erläutert. Des Weiteren wurden zugrunde liegende Technologien beschrieben, die es dem Nutzer erlauben, mit den Inhalten im Spiel zu interagieren. Im Folgenden soll der praktische Teil der Arbeit beschrieben werden. Hierzu gehören der Ansatz und Wahl der Methoden, Forschungsfragen, Planung und Ablauf der Tests und die Evaluation der daraus e</w:t>
        </w:r>
        <w:r w:rsidR="004033B4">
          <w:t>ntstandenen Daten. Die Auswertung dieser Daten soll dabei Aufschluss über die Nutzbarkeit der natürlichen Eingabemöglichkeit bei unterschiedlichen Nutzergruppen geben. Am Ende soll noch ein Ausblick für zukünftige Forschungen in diesem Gebiet gegeben werden.</w:t>
        </w:r>
        <w:r w:rsidR="00130605">
          <w:t xml:space="preserve"> Zunächst wird mit dem eigenen Ansatz begonnen, der kurz den Rahmen der Studie beschreibt. </w:t>
        </w:r>
      </w:ins>
    </w:p>
    <w:p w14:paraId="6716BA9A" w14:textId="77777777" w:rsidR="004033B4" w:rsidDel="00013F23" w:rsidRDefault="004033B4" w:rsidP="005F1D32">
      <w:pPr>
        <w:rPr>
          <w:ins w:id="358" w:author="Autor"/>
          <w:del w:id="359" w:author="Autor"/>
        </w:rPr>
      </w:pPr>
      <w:bookmarkStart w:id="360" w:name="_Toc500502689"/>
      <w:bookmarkEnd w:id="360"/>
    </w:p>
    <w:p w14:paraId="4E8C85C8" w14:textId="77777777" w:rsidR="004033B4" w:rsidRDefault="004033B4">
      <w:pPr>
        <w:rPr>
          <w:ins w:id="361" w:author="Autor"/>
        </w:rPr>
        <w:pPrChange w:id="362" w:author="Autor">
          <w:pPr>
            <w:pStyle w:val="Folgeabsatz"/>
          </w:pPr>
        </w:pPrChange>
      </w:pPr>
    </w:p>
    <w:p w14:paraId="63263824" w14:textId="15D260C8" w:rsidR="00553B1B" w:rsidRDefault="00553B1B">
      <w:pPr>
        <w:pStyle w:val="berschrift2"/>
        <w:rPr>
          <w:ins w:id="363" w:author="Autor"/>
        </w:rPr>
        <w:pPrChange w:id="364" w:author="Autor">
          <w:pPr>
            <w:pStyle w:val="Folgeabsatz"/>
          </w:pPr>
        </w:pPrChange>
      </w:pPr>
      <w:bookmarkStart w:id="365" w:name="_Toc500502822"/>
      <w:ins w:id="366" w:author="Autor">
        <w:r>
          <w:t>Eigener Ansatz</w:t>
        </w:r>
        <w:bookmarkEnd w:id="365"/>
      </w:ins>
    </w:p>
    <w:p w14:paraId="42D79C18" w14:textId="55AFB3A0" w:rsidR="005164FF" w:rsidRPr="002113FB" w:rsidDel="00013F23" w:rsidRDefault="00E240F2">
      <w:pPr>
        <w:rPr>
          <w:ins w:id="367" w:author="Autor"/>
          <w:del w:id="368" w:author="Autor"/>
        </w:rPr>
        <w:pPrChange w:id="369" w:author="Autor">
          <w:pPr>
            <w:pStyle w:val="Folgeabsatz"/>
          </w:pPr>
        </w:pPrChange>
      </w:pPr>
      <w:ins w:id="370" w:author="Autor">
        <w:r>
          <w:t>Ein spannendes Thema im Bereich Gaming sind die ver</w:t>
        </w:r>
        <w:r w:rsidR="005C5860">
          <w:t xml:space="preserve">schiedenen Eingabemöglichkeiten mit deren Hilfe der Spieler interagieren kann. Wie in Punkt 2.3.3 beschrieben, gibt es mittlerweile eine Vielzahl von Input-Geräten, welche in unterschiedliche Kategorien eingeteilt werden können. Bei Geräten der Kategorie „Realistic tangible natural mapping“ handelt sich dabei um besonders realistische Eingabemöglichkeiten, wie sie auch im echten Leben anzutreffen sind (Lenkräder, Waffen, Sportgeräte, etc.). </w:t>
        </w:r>
        <w:r w:rsidR="00726FC9">
          <w:t>Im Rahmen dieser Masterarbeit wurde hierzu eine Studie durchgeführt, bei denen zwei Nutzergruppen ein digitales Sportspiel mit Hilfe eines echten Eishockeyschlägers spielten. Die Gruppen setzten sich zum einen aus professionellen Eishockeyspielern des EV Regensburg und zum anderen aus Leuten die nicht mit dem Sport vertraut sind zusammen. Aufgrund der unterschiedlichen Erfahrungen der Nutzergruppen mit dem Sport sollten möglichst viele Erkenntnisse gesammelt werden. Hierzu wurde zunächst ein Spielprototyp entworfen, der es ermöglichte, Eishock</w:t>
        </w:r>
        <w:r w:rsidR="00855B5E">
          <w:t>ey im virtuellen Raum zu spiele</w:t>
        </w:r>
        <w:r w:rsidR="00A84D02">
          <w:t>n</w:t>
        </w:r>
        <w:r w:rsidR="00726FC9">
          <w:t xml:space="preserve">. </w:t>
        </w:r>
        <w:r w:rsidR="00855B5E">
          <w:t xml:space="preserve">Ein Mixed-Methods-Ansatz wurde zur Erfassung von Testdaten verwendet. Durch Messung der Spieldaten, Verwendung von Fragebögen und Interviews am Ende des Tests sollten sowohl qualitative wie auch quantitative Daten gesammelt werden. </w:t>
        </w:r>
      </w:ins>
    </w:p>
    <w:p w14:paraId="197E8388" w14:textId="67FDE744" w:rsidR="00BE4F95" w:rsidDel="00013F23" w:rsidRDefault="00BE4F95">
      <w:pPr>
        <w:rPr>
          <w:ins w:id="371" w:author="Autor"/>
          <w:del w:id="372" w:author="Autor"/>
        </w:rPr>
        <w:pPrChange w:id="373" w:author="daniel schmidl" w:date="2017-11-30T14:11:00Z">
          <w:pPr>
            <w:pStyle w:val="Folgeabsatz"/>
          </w:pPr>
        </w:pPrChange>
      </w:pPr>
    </w:p>
    <w:p w14:paraId="2588AF08" w14:textId="129DF95E" w:rsidR="00BE4F95" w:rsidDel="00013F23" w:rsidRDefault="00BE4F95" w:rsidP="008E7D87">
      <w:pPr>
        <w:pStyle w:val="Folgeabsatz"/>
        <w:rPr>
          <w:ins w:id="374" w:author="Autor"/>
          <w:del w:id="375" w:author="Autor"/>
        </w:rPr>
      </w:pPr>
    </w:p>
    <w:p w14:paraId="07AF8958" w14:textId="51744092" w:rsidR="00BE4F95" w:rsidDel="00013F23" w:rsidRDefault="00BE4F95" w:rsidP="008E7D87">
      <w:pPr>
        <w:pStyle w:val="Folgeabsatz"/>
        <w:rPr>
          <w:ins w:id="376" w:author="Autor"/>
          <w:del w:id="377" w:author="Autor"/>
        </w:rPr>
      </w:pPr>
    </w:p>
    <w:p w14:paraId="7434BAB9" w14:textId="73DE0E6E" w:rsidR="00BE4F95" w:rsidDel="00013F23" w:rsidRDefault="00BE4F95" w:rsidP="008E7D87">
      <w:pPr>
        <w:pStyle w:val="Folgeabsatz"/>
        <w:rPr>
          <w:ins w:id="378" w:author="Autor"/>
          <w:del w:id="379" w:author="Autor"/>
        </w:rPr>
      </w:pPr>
    </w:p>
    <w:p w14:paraId="25EC4F88" w14:textId="28DC99A8" w:rsidR="00BE4F95" w:rsidDel="00013F23" w:rsidRDefault="00BE4F95" w:rsidP="008E7D87">
      <w:pPr>
        <w:pStyle w:val="Folgeabsatz"/>
        <w:rPr>
          <w:ins w:id="380" w:author="Autor"/>
          <w:del w:id="381" w:author="Autor"/>
        </w:rPr>
      </w:pPr>
    </w:p>
    <w:p w14:paraId="75B3E5DA" w14:textId="31FF9A13" w:rsidR="00BE4F95" w:rsidDel="00013F23" w:rsidRDefault="00BE4F95" w:rsidP="008E7D87">
      <w:pPr>
        <w:pStyle w:val="Folgeabsatz"/>
        <w:rPr>
          <w:ins w:id="382" w:author="Autor"/>
          <w:del w:id="383" w:author="Autor"/>
        </w:rPr>
      </w:pPr>
    </w:p>
    <w:p w14:paraId="1185C70C" w14:textId="35C68ECA" w:rsidR="00BE4F95" w:rsidDel="00013F23" w:rsidRDefault="00BE4F95" w:rsidP="008E7D87">
      <w:pPr>
        <w:pStyle w:val="Folgeabsatz"/>
        <w:rPr>
          <w:ins w:id="384" w:author="Autor"/>
          <w:del w:id="385" w:author="Autor"/>
        </w:rPr>
      </w:pPr>
    </w:p>
    <w:p w14:paraId="5431CBBC" w14:textId="1D60A497" w:rsidR="00BE4F95" w:rsidDel="00013F23" w:rsidRDefault="00BE4F95" w:rsidP="008E7D87">
      <w:pPr>
        <w:pStyle w:val="Folgeabsatz"/>
        <w:rPr>
          <w:ins w:id="386" w:author="Autor"/>
          <w:del w:id="387" w:author="Autor"/>
        </w:rPr>
      </w:pPr>
    </w:p>
    <w:p w14:paraId="1561C3DD" w14:textId="1F96FA17" w:rsidR="00BE4F95" w:rsidDel="00013F23" w:rsidRDefault="00BE4F95" w:rsidP="008E7D87">
      <w:pPr>
        <w:pStyle w:val="Folgeabsatz"/>
        <w:rPr>
          <w:ins w:id="388" w:author="Autor"/>
          <w:del w:id="389" w:author="Autor"/>
        </w:rPr>
      </w:pPr>
    </w:p>
    <w:p w14:paraId="62A3C395" w14:textId="7E0517E6" w:rsidR="00BE4F95" w:rsidDel="00013F23" w:rsidRDefault="00BE4F95" w:rsidP="008E7D87">
      <w:pPr>
        <w:pStyle w:val="Folgeabsatz"/>
        <w:rPr>
          <w:ins w:id="390" w:author="Autor"/>
          <w:del w:id="391" w:author="Autor"/>
        </w:rPr>
      </w:pPr>
    </w:p>
    <w:p w14:paraId="3F932437" w14:textId="2472C0B4" w:rsidR="00BE4F95" w:rsidDel="00013F23" w:rsidRDefault="00BE4F95" w:rsidP="008E7D87">
      <w:pPr>
        <w:pStyle w:val="Folgeabsatz"/>
        <w:rPr>
          <w:ins w:id="392" w:author="Autor"/>
          <w:del w:id="393" w:author="Autor"/>
        </w:rPr>
      </w:pPr>
    </w:p>
    <w:p w14:paraId="0AE119D7" w14:textId="61576D77" w:rsidR="00BE4F95" w:rsidDel="00013F23" w:rsidRDefault="00BE4F95" w:rsidP="008E7D87">
      <w:pPr>
        <w:pStyle w:val="Folgeabsatz"/>
        <w:rPr>
          <w:ins w:id="394" w:author="Autor"/>
          <w:del w:id="395" w:author="Autor"/>
        </w:rPr>
      </w:pPr>
    </w:p>
    <w:p w14:paraId="5559F61D" w14:textId="61118651" w:rsidR="00BE4F95" w:rsidRDefault="00013F23" w:rsidP="008E7D87">
      <w:pPr>
        <w:pStyle w:val="Folgeabsatz"/>
        <w:rPr>
          <w:ins w:id="396" w:author="Autor"/>
        </w:rPr>
      </w:pPr>
      <w:ins w:id="397" w:author="Autor">
        <w:r>
          <w:t xml:space="preserve">Die Ergebnisse der Auswertung sollten anschließend Aufschluss darüber geben, ob Probanden Probleme bei der Nutzung des Gerätes hatten, ob diese </w:t>
        </w:r>
        <w:r w:rsidR="00130605">
          <w:t xml:space="preserve">als natürlich empfunden wurde </w:t>
        </w:r>
        <w:r w:rsidR="00130605">
          <w:lastRenderedPageBreak/>
          <w:t xml:space="preserve">und ob daraus Rückschlüsse auf das Design von Interaktionen mit natürlichen Eingabegeräten gezogen werden können. Im Folgenden werden die Forschungsfragen </w:t>
        </w:r>
        <w:r w:rsidR="00611F9C">
          <w:t>formuliert.</w:t>
        </w:r>
      </w:ins>
    </w:p>
    <w:p w14:paraId="6874BA07" w14:textId="77777777" w:rsidR="00611F9C" w:rsidRDefault="00611F9C" w:rsidP="008E7D87">
      <w:pPr>
        <w:pStyle w:val="Folgeabsatz"/>
        <w:rPr>
          <w:ins w:id="398" w:author="Autor"/>
        </w:rPr>
      </w:pPr>
    </w:p>
    <w:p w14:paraId="785AC137" w14:textId="25265F36" w:rsidR="00611F9C" w:rsidRDefault="00611F9C">
      <w:pPr>
        <w:pStyle w:val="berschrift2"/>
        <w:rPr>
          <w:ins w:id="399" w:author="Autor"/>
        </w:rPr>
        <w:pPrChange w:id="400" w:author="Autor">
          <w:pPr>
            <w:pStyle w:val="Folgeabsatz"/>
          </w:pPr>
        </w:pPrChange>
      </w:pPr>
      <w:bookmarkStart w:id="401" w:name="_Toc500502823"/>
      <w:ins w:id="402" w:author="Autor">
        <w:r>
          <w:t>Forschungsfragen</w:t>
        </w:r>
        <w:bookmarkEnd w:id="401"/>
      </w:ins>
    </w:p>
    <w:p w14:paraId="17C96B4E" w14:textId="2B28CD75" w:rsidR="00611F9C" w:rsidRDefault="00456D11">
      <w:pPr>
        <w:rPr>
          <w:ins w:id="403" w:author="Autor"/>
        </w:rPr>
        <w:pPrChange w:id="404" w:author="Autor">
          <w:pPr>
            <w:pStyle w:val="Folgeabsatz"/>
          </w:pPr>
        </w:pPrChange>
      </w:pPr>
      <w:ins w:id="405" w:author="Autor">
        <w:r>
          <w:t xml:space="preserve">Ziel der Studie ist es, die Natürlichkeit von Eingabemöglichkeiten der Kategorie „realistic tangible natural mapping“ zu untersuchen. Im speziellen sollen Fragen zur Effektivität und Effizienz sowie zum Spielspaß beantwortet werden. Daraus ergeben sich zwei Forschungsfragen, die durch diese Studie </w:t>
        </w:r>
        <w:del w:id="406" w:author="Autor">
          <w:r w:rsidDel="00B73325">
            <w:delText>beantwortet</w:delText>
          </w:r>
        </w:del>
        <w:r w:rsidR="00B73325">
          <w:t>näher betrachtet</w:t>
        </w:r>
        <w:r>
          <w:t xml:space="preserve"> werden sollen:</w:t>
        </w:r>
      </w:ins>
    </w:p>
    <w:p w14:paraId="0487A9FF" w14:textId="26159B82" w:rsidR="00456D11" w:rsidRPr="00456D11" w:rsidRDefault="00456D11">
      <w:pPr>
        <w:pStyle w:val="Folgeabsatz"/>
        <w:numPr>
          <w:ilvl w:val="0"/>
          <w:numId w:val="9"/>
        </w:numPr>
        <w:rPr>
          <w:ins w:id="407" w:author="Autor"/>
          <w:i/>
          <w:rPrChange w:id="408" w:author="Autor">
            <w:rPr>
              <w:ins w:id="409" w:author="Autor"/>
            </w:rPr>
          </w:rPrChange>
        </w:rPr>
        <w:pPrChange w:id="410" w:author="Autor">
          <w:pPr>
            <w:pStyle w:val="Folgeabsatz"/>
          </w:pPr>
        </w:pPrChange>
      </w:pPr>
      <w:ins w:id="411" w:author="Autor">
        <w:r w:rsidRPr="00456D11">
          <w:rPr>
            <w:i/>
            <w:rPrChange w:id="412" w:author="Autor">
              <w:rPr/>
            </w:rPrChange>
          </w:rPr>
          <w:t>Wie effektiv und effizient ist die natürliche Eingabemethode?</w:t>
        </w:r>
      </w:ins>
    </w:p>
    <w:p w14:paraId="6A4CF9BC" w14:textId="49B45AAE" w:rsidR="00456D11" w:rsidRDefault="00456D11">
      <w:pPr>
        <w:pStyle w:val="Folgeabsatz"/>
        <w:numPr>
          <w:ilvl w:val="0"/>
          <w:numId w:val="9"/>
        </w:numPr>
        <w:rPr>
          <w:ins w:id="413" w:author="Autor"/>
          <w:i/>
        </w:rPr>
        <w:pPrChange w:id="414" w:author="Autor">
          <w:pPr>
            <w:pStyle w:val="Folgeabsatz"/>
          </w:pPr>
        </w:pPrChange>
      </w:pPr>
      <w:ins w:id="415" w:author="Autor">
        <w:r w:rsidRPr="00456D11">
          <w:rPr>
            <w:i/>
            <w:rPrChange w:id="416" w:author="Autor">
              <w:rPr/>
            </w:rPrChange>
          </w:rPr>
          <w:t>Gibt es Unterschiede im Spielspaß für verschiedene Nutzergruppen?</w:t>
        </w:r>
      </w:ins>
    </w:p>
    <w:p w14:paraId="536CDF1A" w14:textId="61AEFF70" w:rsidR="00F67FDF" w:rsidRPr="00B73325" w:rsidDel="00B73325" w:rsidRDefault="00B73325">
      <w:pPr>
        <w:rPr>
          <w:ins w:id="417" w:author="Autor"/>
          <w:del w:id="418" w:author="Autor"/>
        </w:rPr>
        <w:pPrChange w:id="419" w:author="daniel schmidl" w:date="2017-11-30T15:32:00Z">
          <w:pPr>
            <w:pStyle w:val="Folgeabsatz"/>
          </w:pPr>
        </w:pPrChange>
      </w:pPr>
      <w:ins w:id="420" w:author="Autor">
        <w:r>
          <w:t>Zur Beantwortung dieser Fragen wurden Nutzertests mit einem Spieleprototypen durchgeführt und die gesammelten Daten ausgewertet.</w:t>
        </w:r>
      </w:ins>
    </w:p>
    <w:p w14:paraId="1F5709CA" w14:textId="118A5617" w:rsidR="00130605" w:rsidRDefault="00B73325">
      <w:pPr>
        <w:rPr>
          <w:ins w:id="421" w:author="Autor"/>
        </w:rPr>
        <w:pPrChange w:id="422" w:author="Autor">
          <w:pPr>
            <w:pStyle w:val="Folgeabsatz"/>
          </w:pPr>
        </w:pPrChange>
      </w:pPr>
      <w:ins w:id="423" w:author="Autor">
        <w:r>
          <w:t xml:space="preserve"> </w:t>
        </w:r>
        <w:r w:rsidR="00130605">
          <w:t>Nachfolgend wird auf den Aufbau der Studie eingegangen. Es werden Probandenakquise, Studiendesign, Implementierung des Prototypen und Durchführung der Tests beschrieben.</w:t>
        </w:r>
      </w:ins>
    </w:p>
    <w:p w14:paraId="260649A9" w14:textId="77777777" w:rsidR="00130605" w:rsidRDefault="00130605" w:rsidP="008E7D87">
      <w:pPr>
        <w:pStyle w:val="Folgeabsatz"/>
        <w:rPr>
          <w:ins w:id="424" w:author="Autor"/>
        </w:rPr>
      </w:pPr>
    </w:p>
    <w:p w14:paraId="134F14D5" w14:textId="3B356C23" w:rsidR="00130605" w:rsidRDefault="00130605">
      <w:pPr>
        <w:pStyle w:val="berschrift2"/>
        <w:rPr>
          <w:ins w:id="425" w:author="Autor"/>
        </w:rPr>
        <w:pPrChange w:id="426" w:author="Autor">
          <w:pPr>
            <w:pStyle w:val="Folgeabsatz"/>
          </w:pPr>
        </w:pPrChange>
      </w:pPr>
      <w:bookmarkStart w:id="427" w:name="_Toc500502824"/>
      <w:ins w:id="428" w:author="Autor">
        <w:r>
          <w:t>Studie</w:t>
        </w:r>
        <w:bookmarkEnd w:id="427"/>
      </w:ins>
    </w:p>
    <w:p w14:paraId="77438A74" w14:textId="4D4D382D" w:rsidR="00BE4F95" w:rsidRDefault="00A84D02">
      <w:pPr>
        <w:pStyle w:val="berschrift3"/>
        <w:rPr>
          <w:ins w:id="429" w:author="Autor"/>
        </w:rPr>
        <w:pPrChange w:id="430" w:author="Autor">
          <w:pPr>
            <w:pStyle w:val="Folgeabsatz"/>
          </w:pPr>
        </w:pPrChange>
      </w:pPr>
      <w:bookmarkStart w:id="431" w:name="_Toc500502825"/>
      <w:ins w:id="432" w:author="Autor">
        <w:r>
          <w:t>Probandenakquise</w:t>
        </w:r>
        <w:bookmarkEnd w:id="431"/>
      </w:ins>
    </w:p>
    <w:p w14:paraId="60D45852" w14:textId="31F541AD" w:rsidR="00A84D02" w:rsidRDefault="00A84D02">
      <w:pPr>
        <w:rPr>
          <w:ins w:id="433" w:author="Autor"/>
        </w:rPr>
        <w:pPrChange w:id="434" w:author="Autor">
          <w:pPr>
            <w:pStyle w:val="Folgeabsatz"/>
          </w:pPr>
        </w:pPrChange>
      </w:pPr>
      <w:ins w:id="435" w:author="Autor">
        <w:r>
          <w:t xml:space="preserve">Ziel der Studie war es, zwei unterschiedliche Nutzergruppen und deren Spielspaß beim Testen des Prototyps zu untersuchen. </w:t>
        </w:r>
        <w:r w:rsidR="008479B7">
          <w:t>Die eine Nutzergruppe sollte mit der Sportart Eishockey vertraut sein, wobei die andere Gruppe noch keine Erfahrungen damit haben sollte. Für die erste Gruppe konnten professionelle Eishockeyspieler de</w:t>
        </w:r>
        <w:r w:rsidR="00A103C2">
          <w:t xml:space="preserve">r Eisbären </w:t>
        </w:r>
        <w:r w:rsidR="008479B7">
          <w:t>Regensburg</w:t>
        </w:r>
        <w:r w:rsidR="00A103C2">
          <w:t xml:space="preserve"> (</w:t>
        </w:r>
        <w:r w:rsidR="00A103C2" w:rsidRPr="00A103C2">
          <w:t>htt</w:t>
        </w:r>
        <w:r w:rsidR="00A103C2">
          <w:t>p://www.eisbaeren-regensburg.de)</w:t>
        </w:r>
        <w:r w:rsidR="008479B7">
          <w:t xml:space="preserve"> gewonnen werden. 7 Spieler erklärten sich dazu bereit zwischen den Trainingseinheiten an den Tests teilzunehmen. </w:t>
        </w:r>
        <w:r w:rsidR="00674608">
          <w:t xml:space="preserve">Da es sich um die Herrenmannschaft handelte, bestand die Gruppe ausschließlich aus männlichen Testpersonen. Des Weiteren wurden 10 Studenten getestet, die kaum oder gar keine Erfahrung mit dem Sport hatten. Diese Gruppe setzte sich aus 9 männlichen und einer weiblichen Person zusammen. Somit wurden insgesamt 17 Probanden getestet, von denen der Jüngste 21 Jahre und der Älteste 33 Jahre alt waren, wobei der Altersdurchschnitt bei 26.35 Jahren (Std.-Abw.: 2.737) lag. </w:t>
        </w:r>
        <w:r w:rsidR="004E3751">
          <w:t xml:space="preserve">Wie bereits erwähnt bestand Gruppe 1 </w:t>
        </w:r>
        <w:r w:rsidR="004E3751">
          <w:lastRenderedPageBreak/>
          <w:t xml:space="preserve">ausschließlich aus professionellen Eishockeyspielern, von denen 3 nebenbei ein Studium absolvierten. Gruppe 2 waren </w:t>
        </w:r>
        <w:r w:rsidR="00F34DA8">
          <w:t>Master</w:t>
        </w:r>
        <w:del w:id="436" w:author="Autor">
          <w:r w:rsidR="004E3751" w:rsidDel="00F34DA8">
            <w:delText>S</w:delText>
          </w:r>
        </w:del>
        <w:r w:rsidR="00F34DA8">
          <w:t>s</w:t>
        </w:r>
        <w:r w:rsidR="004E3751">
          <w:t>tudenten verschiedener Studiengänge der Universität Regensburg</w:t>
        </w:r>
        <w:r w:rsidR="00F34DA8">
          <w:t xml:space="preserve">. </w:t>
        </w:r>
        <w:r w:rsidR="00C61895">
          <w:t xml:space="preserve">8 von ihnen gaben an keinerlei Erfahrung mit Eishockey zu haben, 2 hatten in ihrer Kindheit </w:t>
        </w:r>
        <w:del w:id="437" w:author="Autor">
          <w:r w:rsidR="004E3751" w:rsidDel="00F34DA8">
            <w:delText xml:space="preserve">. </w:delText>
          </w:r>
        </w:del>
        <w:r w:rsidR="00C61895">
          <w:t xml:space="preserve">das letzte Mal Eishockey gespielt. </w:t>
        </w:r>
      </w:ins>
    </w:p>
    <w:p w14:paraId="0DA91043" w14:textId="2E718208" w:rsidR="00F32D4D" w:rsidRDefault="00415D71">
      <w:pPr>
        <w:pStyle w:val="Folgeabsatz"/>
        <w:rPr>
          <w:ins w:id="438" w:author="Autor"/>
        </w:rPr>
      </w:pPr>
      <w:ins w:id="439" w:author="Autor">
        <w:r>
          <w:t>Bei der Erfahrung mit Computerspielen gab lediglich eine Person an, weniger als ein Jahr damit vertraut zu sein und diese eigentlich nie zu nutzen (Abb. 14). Der Rest konnte auf mindestens 3 bis 5 Jahre Erfahrung zurückgreifen und spielte diese auch regelmäßig (Abb. 15).</w:t>
        </w:r>
      </w:ins>
    </w:p>
    <w:p w14:paraId="29E1A100" w14:textId="019936D3" w:rsidR="00F32D4D" w:rsidDel="00415D71" w:rsidRDefault="00F32D4D">
      <w:pPr>
        <w:pStyle w:val="Folgeabsatz"/>
        <w:rPr>
          <w:ins w:id="440" w:author="Autor"/>
          <w:del w:id="441" w:author="Autor"/>
        </w:rPr>
      </w:pPr>
    </w:p>
    <w:p w14:paraId="4FEA3B7D" w14:textId="6DD8E855" w:rsidR="00F32D4D" w:rsidRPr="00F32D4D" w:rsidDel="00415D71" w:rsidRDefault="00F32D4D">
      <w:pPr>
        <w:pStyle w:val="Folgeabsatz"/>
        <w:rPr>
          <w:ins w:id="442" w:author="Autor"/>
          <w:del w:id="443" w:author="Autor"/>
        </w:rPr>
      </w:pPr>
    </w:p>
    <w:p w14:paraId="1F85BCEB" w14:textId="77777777" w:rsidR="00F32D4D" w:rsidRDefault="00F32D4D">
      <w:pPr>
        <w:pStyle w:val="Folgeabsatz"/>
        <w:keepNext/>
        <w:ind w:firstLine="0"/>
        <w:rPr>
          <w:ins w:id="444" w:author="Autor"/>
        </w:rPr>
      </w:pPr>
      <w:ins w:id="445" w:author="Autor">
        <w:r>
          <w:rPr>
            <w:noProof/>
          </w:rPr>
          <w:drawing>
            <wp:inline distT="0" distB="0" distL="0" distR="0" wp14:anchorId="0013B11E" wp14:editId="5C7E2B1E">
              <wp:extent cx="5399405" cy="2734382"/>
              <wp:effectExtent l="0" t="0" r="10795" b="8890"/>
              <wp:docPr id="17" name="Diagramm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ins>
    </w:p>
    <w:p w14:paraId="433ED070" w14:textId="2BE8F16D" w:rsidR="00F32D4D" w:rsidRDefault="00F32D4D">
      <w:pPr>
        <w:pStyle w:val="Beschriftung"/>
        <w:rPr>
          <w:ins w:id="446" w:author="Autor"/>
        </w:rPr>
        <w:pPrChange w:id="447" w:author="Autor">
          <w:pPr>
            <w:pStyle w:val="Folgeabsatz"/>
            <w:ind w:firstLine="0"/>
          </w:pPr>
        </w:pPrChange>
      </w:pPr>
      <w:bookmarkStart w:id="448" w:name="_Toc500502850"/>
      <w:ins w:id="449" w:author="Autor">
        <w:r>
          <w:t xml:space="preserve">Abbildung </w:t>
        </w:r>
        <w:r>
          <w:fldChar w:fldCharType="begin"/>
        </w:r>
        <w:r>
          <w:instrText xml:space="preserve"> SEQ Abbildung \* ARABIC </w:instrText>
        </w:r>
      </w:ins>
      <w:r>
        <w:fldChar w:fldCharType="separate"/>
      </w:r>
      <w:r w:rsidR="005F1D32">
        <w:rPr>
          <w:noProof/>
        </w:rPr>
        <w:t>14</w:t>
      </w:r>
      <w:ins w:id="450" w:author="Autor">
        <w:r>
          <w:fldChar w:fldCharType="end"/>
        </w:r>
        <w:r>
          <w:t>: Erfahrung mit Computerspielen</w:t>
        </w:r>
        <w:bookmarkEnd w:id="448"/>
      </w:ins>
    </w:p>
    <w:p w14:paraId="413E483E" w14:textId="77777777" w:rsidR="00415D71" w:rsidRDefault="00415D71">
      <w:pPr>
        <w:pStyle w:val="Beschriftung"/>
        <w:keepNext/>
        <w:jc w:val="both"/>
        <w:rPr>
          <w:ins w:id="451" w:author="Autor"/>
        </w:rPr>
      </w:pPr>
      <w:ins w:id="452" w:author="Autor">
        <w:r>
          <w:rPr>
            <w:noProof/>
          </w:rPr>
          <w:drawing>
            <wp:inline distT="0" distB="0" distL="0" distR="0" wp14:anchorId="1FA605D9" wp14:editId="3874E6EC">
              <wp:extent cx="5399405" cy="3010715"/>
              <wp:effectExtent l="0" t="0" r="10795" b="18415"/>
              <wp:docPr id="18" name="Diagramm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ins>
    </w:p>
    <w:p w14:paraId="14B675E5" w14:textId="4A51A49E" w:rsidR="00415D71" w:rsidRDefault="00415D71">
      <w:pPr>
        <w:pStyle w:val="Beschriftung"/>
        <w:rPr>
          <w:ins w:id="453" w:author="Autor"/>
        </w:rPr>
        <w:pPrChange w:id="454" w:author="Autor">
          <w:pPr>
            <w:pStyle w:val="Beschriftung"/>
            <w:jc w:val="both"/>
          </w:pPr>
        </w:pPrChange>
      </w:pPr>
      <w:bookmarkStart w:id="455" w:name="_Toc500502851"/>
      <w:ins w:id="456" w:author="Autor">
        <w:r>
          <w:t xml:space="preserve">Abbildung </w:t>
        </w:r>
        <w:r>
          <w:fldChar w:fldCharType="begin"/>
        </w:r>
        <w:r>
          <w:instrText xml:space="preserve"> SEQ Abbildung \* ARABIC </w:instrText>
        </w:r>
      </w:ins>
      <w:r>
        <w:fldChar w:fldCharType="separate"/>
      </w:r>
      <w:r w:rsidR="005F1D32">
        <w:rPr>
          <w:noProof/>
        </w:rPr>
        <w:t>15</w:t>
      </w:r>
      <w:ins w:id="457" w:author="Autor">
        <w:r>
          <w:fldChar w:fldCharType="end"/>
        </w:r>
        <w:r>
          <w:t>: Nutzung von Computerspielen</w:t>
        </w:r>
        <w:bookmarkEnd w:id="455"/>
      </w:ins>
    </w:p>
    <w:p w14:paraId="28E55CCC" w14:textId="77701BEC" w:rsidR="00C61895" w:rsidDel="00915321" w:rsidRDefault="00631B6A">
      <w:pPr>
        <w:ind w:firstLine="397"/>
        <w:rPr>
          <w:del w:id="458" w:author="Autor"/>
        </w:rPr>
        <w:pPrChange w:id="459" w:author="Autor">
          <w:pPr>
            <w:pStyle w:val="Folgeabsatz"/>
          </w:pPr>
        </w:pPrChange>
      </w:pPr>
      <w:ins w:id="460" w:author="Autor">
        <w:r>
          <w:lastRenderedPageBreak/>
          <w:t xml:space="preserve">Zusätzlich wurde die Erfahrung mit Interaktionsmöglichkeiten bei Computerspielen abgefragt. </w:t>
        </w:r>
        <w:del w:id="461" w:author="Autor">
          <w:r w:rsidDel="00915321">
            <w:delText xml:space="preserve">Bei </w:delText>
          </w:r>
        </w:del>
        <w:r>
          <w:t xml:space="preserve">Gruppe 1 </w:t>
        </w:r>
        <w:del w:id="462" w:author="Autor">
          <w:r w:rsidDel="00915321">
            <w:delText xml:space="preserve">waren </w:delText>
          </w:r>
        </w:del>
        <w:r w:rsidR="00915321">
          <w:t xml:space="preserve">kannte </w:t>
        </w:r>
        <w:r>
          <w:t>vor allem Keyboard und Maus sowie Controller</w:t>
        </w:r>
        <w:r w:rsidR="00915321">
          <w:t xml:space="preserve"> der Xbox und Playstation</w:t>
        </w:r>
        <w:del w:id="463" w:author="Autor">
          <w:r w:rsidDel="00915321">
            <w:delText xml:space="preserve"> bekannt</w:delText>
          </w:r>
        </w:del>
        <w:r>
          <w:t xml:space="preserve">, wohingegen bei Gruppe 2 auch Gaming-Lenkräder, Joysticks und Blickinteraktion bekannt waren. </w:t>
        </w:r>
        <w:r w:rsidR="00976D6E">
          <w:t>Abb. 16 zeigt die Häufigkeit der genannten Antworten aller Probanden. Zudem gaben 6 von 17 Testpersonen an, keine Erfahrung mit Virtual Reality zu haben.</w:t>
        </w:r>
        <w:del w:id="464" w:author="Autor">
          <w:r w:rsidDel="00976D6E">
            <w:delText xml:space="preserve">6 von 17 Probanden hatten bis dato noch keinerlei Erfahrung mit Virtual Reality. </w:delText>
          </w:r>
        </w:del>
      </w:ins>
    </w:p>
    <w:p w14:paraId="69793805" w14:textId="77777777" w:rsidR="00915321" w:rsidRDefault="00915321">
      <w:pPr>
        <w:pStyle w:val="Folgeabsatz"/>
        <w:ind w:firstLine="0"/>
        <w:rPr>
          <w:ins w:id="465" w:author="Autor"/>
        </w:rPr>
        <w:pPrChange w:id="466" w:author="Autor">
          <w:pPr>
            <w:pStyle w:val="Folgeabsatz"/>
          </w:pPr>
        </w:pPrChange>
      </w:pPr>
    </w:p>
    <w:p w14:paraId="242E8154" w14:textId="77777777" w:rsidR="00976D6E" w:rsidRDefault="00976D6E">
      <w:pPr>
        <w:pStyle w:val="Folgeabsatz"/>
        <w:keepNext/>
        <w:rPr>
          <w:ins w:id="467" w:author="Autor"/>
        </w:rPr>
        <w:pPrChange w:id="468" w:author="Autor">
          <w:pPr>
            <w:pStyle w:val="Folgeabsatz"/>
          </w:pPr>
        </w:pPrChange>
      </w:pPr>
      <w:ins w:id="469" w:author="Autor">
        <w:r>
          <w:rPr>
            <w:noProof/>
          </w:rPr>
          <w:drawing>
            <wp:inline distT="0" distB="0" distL="0" distR="0" wp14:anchorId="66ADA80D" wp14:editId="2EC47455">
              <wp:extent cx="5399405" cy="3149600"/>
              <wp:effectExtent l="0" t="0" r="10795" b="12700"/>
              <wp:docPr id="19" name="Diagramm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14:paraId="6A66FFF7" w14:textId="355B7894" w:rsidR="00915321" w:rsidRDefault="00976D6E">
      <w:pPr>
        <w:pStyle w:val="Beschriftung"/>
        <w:rPr>
          <w:ins w:id="470" w:author="Autor"/>
        </w:rPr>
        <w:pPrChange w:id="471" w:author="Autor">
          <w:pPr>
            <w:pStyle w:val="Folgeabsatz"/>
          </w:pPr>
        </w:pPrChange>
      </w:pPr>
      <w:bookmarkStart w:id="472" w:name="_Toc500502852"/>
      <w:ins w:id="473" w:author="Autor">
        <w:r>
          <w:t xml:space="preserve">Abbildung </w:t>
        </w:r>
        <w:r>
          <w:fldChar w:fldCharType="begin"/>
        </w:r>
        <w:r>
          <w:instrText xml:space="preserve"> SEQ Abbildung \* ARABIC </w:instrText>
        </w:r>
      </w:ins>
      <w:r>
        <w:fldChar w:fldCharType="separate"/>
      </w:r>
      <w:r w:rsidR="005F1D32">
        <w:rPr>
          <w:noProof/>
        </w:rPr>
        <w:t>16</w:t>
      </w:r>
      <w:ins w:id="474" w:author="Autor">
        <w:r>
          <w:fldChar w:fldCharType="end"/>
        </w:r>
        <w:r>
          <w:t>: Erfahrung mit Eingabegeräten</w:t>
        </w:r>
        <w:bookmarkEnd w:id="472"/>
      </w:ins>
    </w:p>
    <w:p w14:paraId="0C769E78" w14:textId="4300562C" w:rsidR="00915321" w:rsidRDefault="00915321">
      <w:pPr>
        <w:pStyle w:val="berschrift3"/>
        <w:rPr>
          <w:ins w:id="475" w:author="Autor"/>
        </w:rPr>
        <w:pPrChange w:id="476" w:author="Autor">
          <w:pPr>
            <w:pStyle w:val="Folgeabsatz"/>
          </w:pPr>
        </w:pPrChange>
      </w:pPr>
      <w:bookmarkStart w:id="477" w:name="_Toc500502826"/>
      <w:ins w:id="478" w:author="Autor">
        <w:r>
          <w:t>Setup/Aufbau</w:t>
        </w:r>
        <w:bookmarkEnd w:id="477"/>
        <w:r>
          <w:t xml:space="preserve"> </w:t>
        </w:r>
      </w:ins>
    </w:p>
    <w:p w14:paraId="1AEC2FAA" w14:textId="145E7ACC" w:rsidR="00E947ED" w:rsidRDefault="00730EF8">
      <w:pPr>
        <w:rPr>
          <w:ins w:id="479" w:author="Autor"/>
        </w:rPr>
        <w:pPrChange w:id="480" w:author="Autor">
          <w:pPr>
            <w:pStyle w:val="Folgeabsatz"/>
          </w:pPr>
        </w:pPrChange>
      </w:pPr>
      <w:ins w:id="481" w:author="Autor">
        <w:r>
          <w:t xml:space="preserve">Der Spielprototyp wurde mit Hilfe der Unreal Engine </w:t>
        </w:r>
        <w:r w:rsidR="009F7651">
          <w:t xml:space="preserve">(Version 4.17.1) erstellt und wurde unter Verwendung der HTC Vive gespielt. Dieses VR Headset </w:t>
        </w:r>
        <w:r w:rsidR="008736A6">
          <w:t xml:space="preserve">bietet eine Auflösung von 1080 x 1200 Pixel pro Auge mit einem Sichtfeld von 110 Grad. Mit Hilfe verschiedener Sensoren wird die Position des Spielers im Raum getracked und in das Spiel übertragen. </w:t>
        </w:r>
        <w:r w:rsidR="005F3886">
          <w:t xml:space="preserve">Zusätzlich wurden noch Kopfhörer an die Vive angeschlossen um </w:t>
        </w:r>
        <w:r w:rsidR="000C73BD">
          <w:t xml:space="preserve">Soundeffekte abzuspielen. </w:t>
        </w:r>
        <w:r w:rsidR="008736A6">
          <w:t>Die Infrarot-Basisstationen wurden in einem Abstand von ca. 5m diagonal gegenüber gestellt um die Spielfläche so groß wie möglich zu gestalten. Als Spielgerät wurde ein handelsüblicher Eishockeyschläger verwendet</w:t>
        </w:r>
        <w:r w:rsidR="00EC71E8">
          <w:t>.</w:t>
        </w:r>
        <w:r w:rsidR="00075544">
          <w:t xml:space="preserve"> An diesen wurde ein zusätzlicher Tracker installiert (Abb. 17</w:t>
        </w:r>
        <w:r w:rsidR="00DE73C1">
          <w:t xml:space="preserve"> und 18</w:t>
        </w:r>
        <w:r w:rsidR="00075544">
          <w:t>),</w:t>
        </w:r>
        <w:del w:id="482" w:author="Autor">
          <w:r w:rsidR="00075544" w:rsidDel="005F3886">
            <w:delText xml:space="preserve"> um </w:delText>
          </w:r>
        </w:del>
        <w:r w:rsidR="005F3886">
          <w:t xml:space="preserve"> der dazu genutzt werden kann, </w:t>
        </w:r>
        <w:r w:rsidR="00075544">
          <w:t>die Bewegungen des Schlägers in</w:t>
        </w:r>
        <w:del w:id="483" w:author="Autor">
          <w:r w:rsidR="00075544" w:rsidDel="005F3886">
            <w:delText>s</w:delText>
          </w:r>
        </w:del>
        <w:r w:rsidR="005F3886">
          <w:t xml:space="preserve"> das</w:t>
        </w:r>
        <w:r w:rsidR="00075544">
          <w:t xml:space="preserve"> Spiel einzubauen.</w:t>
        </w:r>
        <w:r w:rsidR="005F3886">
          <w:t xml:space="preserve"> </w:t>
        </w:r>
      </w:ins>
    </w:p>
    <w:p w14:paraId="07999381" w14:textId="2278DCC5" w:rsidR="000C73BD" w:rsidRPr="000C73BD" w:rsidRDefault="000C73BD">
      <w:pPr>
        <w:pStyle w:val="Folgeabsatz"/>
        <w:rPr>
          <w:ins w:id="484" w:author="Autor"/>
        </w:rPr>
      </w:pPr>
      <w:ins w:id="485" w:author="Autor">
        <w:r>
          <w:lastRenderedPageBreak/>
          <w:t xml:space="preserve">Ausgeführt wurde alles über einen Desktop PC </w:t>
        </w:r>
        <w:r w:rsidR="00016041">
          <w:t>mit Windows 10 Betriebssystem, 16GB RAM</w:t>
        </w:r>
        <w:r w:rsidR="00140076">
          <w:t xml:space="preserve"> und einem Intel Core i7-5820K Prozessor mit 3,30 GHz. Als Grafikkarte war eine GeForce GTX 980 Ti verbaut.</w:t>
        </w:r>
      </w:ins>
    </w:p>
    <w:p w14:paraId="510706FB" w14:textId="77777777" w:rsidR="00075544" w:rsidRDefault="00075544">
      <w:pPr>
        <w:pStyle w:val="Folgeabsatz"/>
        <w:keepNext/>
        <w:jc w:val="center"/>
        <w:rPr>
          <w:ins w:id="486" w:author="Autor"/>
        </w:rPr>
        <w:pPrChange w:id="487" w:author="Autor">
          <w:pPr>
            <w:pStyle w:val="Folgeabsatz"/>
          </w:pPr>
        </w:pPrChange>
      </w:pPr>
      <w:ins w:id="488" w:author="Autor">
        <w:r>
          <w:rPr>
            <w:noProof/>
          </w:rPr>
          <w:drawing>
            <wp:inline distT="0" distB="0" distL="0" distR="0" wp14:anchorId="260498F5" wp14:editId="311B18BA">
              <wp:extent cx="3640347" cy="2251081"/>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ve tracker.png"/>
                      <pic:cNvPicPr/>
                    </pic:nvPicPr>
                    <pic:blipFill>
                      <a:blip r:embed="rId35">
                        <a:extLst>
                          <a:ext uri="{28A0092B-C50C-407E-A947-70E740481C1C}">
                            <a14:useLocalDpi xmlns:a14="http://schemas.microsoft.com/office/drawing/2010/main" val="0"/>
                          </a:ext>
                        </a:extLst>
                      </a:blip>
                      <a:stretch>
                        <a:fillRect/>
                      </a:stretch>
                    </pic:blipFill>
                    <pic:spPr>
                      <a:xfrm>
                        <a:off x="0" y="0"/>
                        <a:ext cx="3648699" cy="2256246"/>
                      </a:xfrm>
                      <a:prstGeom prst="rect">
                        <a:avLst/>
                      </a:prstGeom>
                    </pic:spPr>
                  </pic:pic>
                </a:graphicData>
              </a:graphic>
            </wp:inline>
          </w:drawing>
        </w:r>
      </w:ins>
    </w:p>
    <w:p w14:paraId="1CFA76A5" w14:textId="43C3A4A7" w:rsidR="00075544" w:rsidRDefault="00075544">
      <w:pPr>
        <w:pStyle w:val="Beschriftung"/>
        <w:jc w:val="both"/>
        <w:rPr>
          <w:ins w:id="489" w:author="Autor"/>
        </w:rPr>
        <w:pPrChange w:id="490" w:author="Autor">
          <w:pPr>
            <w:pStyle w:val="Folgeabsatz"/>
          </w:pPr>
        </w:pPrChange>
      </w:pPr>
      <w:bookmarkStart w:id="491" w:name="_Toc500502853"/>
      <w:ins w:id="492" w:author="Autor">
        <w:r>
          <w:t xml:space="preserve">Abbildung </w:t>
        </w:r>
        <w:r>
          <w:fldChar w:fldCharType="begin"/>
        </w:r>
        <w:r>
          <w:instrText xml:space="preserve"> SEQ Abbildung \* ARABIC </w:instrText>
        </w:r>
      </w:ins>
      <w:r>
        <w:fldChar w:fldCharType="separate"/>
      </w:r>
      <w:r w:rsidR="005F1D32">
        <w:rPr>
          <w:noProof/>
        </w:rPr>
        <w:t>17</w:t>
      </w:r>
      <w:ins w:id="493" w:author="Autor">
        <w:r>
          <w:fldChar w:fldCharType="end"/>
        </w:r>
        <w:r>
          <w:t>: Vive Tracker für Entwickler (</w:t>
        </w:r>
        <w:r w:rsidR="00C852B6">
          <w:fldChar w:fldCharType="begin"/>
        </w:r>
        <w:r w:rsidR="00C852B6">
          <w:instrText xml:space="preserve"> HYPERLINK "</w:instrText>
        </w:r>
        <w:r w:rsidR="00C852B6" w:rsidRPr="00075544">
          <w:instrText>https://www.vive.com/de/vive-tracker-for-developer/</w:instrText>
        </w:r>
        <w:r w:rsidR="00C852B6">
          <w:instrText xml:space="preserve">" </w:instrText>
        </w:r>
        <w:r w:rsidR="00C852B6">
          <w:fldChar w:fldCharType="separate"/>
        </w:r>
        <w:r w:rsidR="00C852B6" w:rsidRPr="00851145">
          <w:rPr>
            <w:rStyle w:val="Hyperlink"/>
          </w:rPr>
          <w:t>https://www.vive.com/de/vive-tracker-for-developer/</w:t>
        </w:r>
        <w:r w:rsidR="00C852B6">
          <w:fldChar w:fldCharType="end"/>
        </w:r>
        <w:r>
          <w:t>)</w:t>
        </w:r>
        <w:bookmarkEnd w:id="491"/>
      </w:ins>
    </w:p>
    <w:p w14:paraId="2F9A851E" w14:textId="77777777" w:rsidR="005F3886" w:rsidRDefault="00DE73C1">
      <w:pPr>
        <w:keepNext/>
        <w:rPr>
          <w:ins w:id="494" w:author="Autor"/>
        </w:rPr>
        <w:pPrChange w:id="495" w:author="Autor">
          <w:pPr/>
        </w:pPrChange>
      </w:pPr>
      <w:ins w:id="496" w:author="Autor">
        <w:r>
          <w:rPr>
            <w:noProof/>
          </w:rPr>
          <w:drawing>
            <wp:inline distT="0" distB="0" distL="0" distR="0" wp14:anchorId="6A4EDF2B" wp14:editId="181CAC17">
              <wp:extent cx="5399405" cy="1135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läger.png"/>
                      <pic:cNvPicPr/>
                    </pic:nvPicPr>
                    <pic:blipFill>
                      <a:blip r:embed="rId36">
                        <a:extLst>
                          <a:ext uri="{28A0092B-C50C-407E-A947-70E740481C1C}">
                            <a14:useLocalDpi xmlns:a14="http://schemas.microsoft.com/office/drawing/2010/main" val="0"/>
                          </a:ext>
                        </a:extLst>
                      </a:blip>
                      <a:stretch>
                        <a:fillRect/>
                      </a:stretch>
                    </pic:blipFill>
                    <pic:spPr>
                      <a:xfrm>
                        <a:off x="0" y="0"/>
                        <a:ext cx="5399405" cy="1135380"/>
                      </a:xfrm>
                      <a:prstGeom prst="rect">
                        <a:avLst/>
                      </a:prstGeom>
                    </pic:spPr>
                  </pic:pic>
                </a:graphicData>
              </a:graphic>
            </wp:inline>
          </w:drawing>
        </w:r>
      </w:ins>
    </w:p>
    <w:p w14:paraId="68A5A65F" w14:textId="4C70AAED" w:rsidR="00C852B6" w:rsidRPr="00DE73C1" w:rsidRDefault="005F3886">
      <w:pPr>
        <w:pStyle w:val="Beschriftung"/>
        <w:jc w:val="both"/>
        <w:rPr>
          <w:ins w:id="497" w:author="Autor"/>
          <w:rPrChange w:id="498" w:author="Autor">
            <w:rPr>
              <w:ins w:id="499" w:author="Autor"/>
            </w:rPr>
          </w:rPrChange>
        </w:rPr>
        <w:pPrChange w:id="500" w:author="Autor">
          <w:pPr>
            <w:pStyle w:val="Folgeabsatz"/>
          </w:pPr>
        </w:pPrChange>
      </w:pPr>
      <w:bookmarkStart w:id="501" w:name="_Toc500502854"/>
      <w:ins w:id="502" w:author="Autor">
        <w:r>
          <w:t xml:space="preserve">Abbildung </w:t>
        </w:r>
        <w:r>
          <w:fldChar w:fldCharType="begin"/>
        </w:r>
        <w:r>
          <w:instrText xml:space="preserve"> SEQ Abbildung \* ARABIC </w:instrText>
        </w:r>
      </w:ins>
      <w:r>
        <w:fldChar w:fldCharType="separate"/>
      </w:r>
      <w:r w:rsidR="005F1D32">
        <w:rPr>
          <w:noProof/>
        </w:rPr>
        <w:t>18</w:t>
      </w:r>
      <w:ins w:id="503" w:author="Autor">
        <w:r>
          <w:fldChar w:fldCharType="end"/>
        </w:r>
        <w:r>
          <w:t>: Eishockeyschläger mit angebautem Tracker</w:t>
        </w:r>
        <w:bookmarkEnd w:id="501"/>
      </w:ins>
    </w:p>
    <w:p w14:paraId="0725A878" w14:textId="0A506CF0" w:rsidR="00074E5D" w:rsidRDefault="00BC44EF">
      <w:pPr>
        <w:rPr>
          <w:ins w:id="504" w:author="Autor"/>
        </w:rPr>
        <w:pPrChange w:id="505" w:author="Autor">
          <w:pPr>
            <w:pStyle w:val="Folgeabsatz"/>
          </w:pPr>
        </w:pPrChange>
      </w:pPr>
      <w:ins w:id="506" w:author="Autor">
        <w:r>
          <w:t xml:space="preserve">Für die Durchführung der Tests war vor allem ein großer Raum mit ausreichend Platz ausschlaggebend. Hierfür konnten zwei Lösungen gefunden werden. </w:t>
        </w:r>
        <w:r w:rsidR="00283143">
          <w:t>Der EVR stellte für die Tests den VIP-Raum im Innenbereich der Donauarena zur Verfügung</w:t>
        </w:r>
        <w:r w:rsidR="00D82D96">
          <w:t xml:space="preserve"> (Abb. 19)</w:t>
        </w:r>
        <w:r w:rsidR="00283143">
          <w:t xml:space="preserve">. </w:t>
        </w:r>
        <w:r w:rsidR="00D82D96">
          <w:t xml:space="preserve">Somit war es auch für die Spieler </w:t>
        </w:r>
        <w:r w:rsidR="003425EC">
          <w:t xml:space="preserve">einfacher an den Tests teilzunehmen, da sie sich zum Zeitpunkt der Tests sowieso wegen Trainingseinheiten in der Donauarena befanden. </w:t>
        </w:r>
        <w:r w:rsidR="00283143">
          <w:t xml:space="preserve">Normalerweise werden hier vor den Spielen einige ausgewählte Gäste begrüßt, </w:t>
        </w:r>
        <w:r w:rsidR="00AA5312">
          <w:t>weshalb der Raum die Anforderungen an die Größe mehr als erfüllte. Die Reichweite der Sensoren der HTC Vive konnten maximal ausgenutzt werden. Die Probanden der Gruppe 2 wurden im Future Interaction Lab der Universität Regensburg getestet. Dieser Raum war zwar kleiner als der VIP-Raum der Donauarena, doch auch hier hatten die Probanden keinerlei Platzprobleme und wurden in ihren Handlungen nicht eingeschränkt.</w:t>
        </w:r>
        <w:r w:rsidR="00E947ED">
          <w:t xml:space="preserve"> </w:t>
        </w:r>
        <w:r w:rsidR="0004673F">
          <w:t>Einzig und allein die nötige Verbindung der HTC Vive mit dem PC beschränkte die Spielfläche, jedoch war das Kabel lang genug um auch hier die Spieler nicht einzugrenzen.</w:t>
        </w:r>
        <w:r w:rsidR="002664A5">
          <w:t xml:space="preserve"> </w:t>
        </w:r>
        <w:r w:rsidR="002664A5">
          <w:lastRenderedPageBreak/>
          <w:t xml:space="preserve">Zusätzlich wurde noch ein Laptop zur Verfügung gestellt, auf dem die Nutzer die Fragebögen bezüglich des Tests online ausfüllen konnten. </w:t>
        </w:r>
      </w:ins>
    </w:p>
    <w:p w14:paraId="0CDE43AC" w14:textId="77777777" w:rsidR="00D82D96" w:rsidRDefault="00D82D96">
      <w:pPr>
        <w:pStyle w:val="Folgeabsatz"/>
        <w:keepNext/>
        <w:jc w:val="center"/>
        <w:rPr>
          <w:ins w:id="507" w:author="Autor"/>
        </w:rPr>
        <w:pPrChange w:id="508" w:author="Autor">
          <w:pPr>
            <w:pStyle w:val="Folgeabsatz"/>
          </w:pPr>
        </w:pPrChange>
      </w:pPr>
      <w:ins w:id="509" w:author="Autor">
        <w:r>
          <w:rPr>
            <w:noProof/>
          </w:rPr>
          <w:drawing>
            <wp:inline distT="0" distB="0" distL="0" distR="0" wp14:anchorId="5DCF840E" wp14:editId="1792AE1C">
              <wp:extent cx="4468483" cy="3351231"/>
              <wp:effectExtent l="0" t="0" r="889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1115_164456.jpg"/>
                      <pic:cNvPicPr/>
                    </pic:nvPicPr>
                    <pic:blipFill>
                      <a:blip r:embed="rId37">
                        <a:extLst>
                          <a:ext uri="{28A0092B-C50C-407E-A947-70E740481C1C}">
                            <a14:useLocalDpi xmlns:a14="http://schemas.microsoft.com/office/drawing/2010/main" val="0"/>
                          </a:ext>
                        </a:extLst>
                      </a:blip>
                      <a:stretch>
                        <a:fillRect/>
                      </a:stretch>
                    </pic:blipFill>
                    <pic:spPr>
                      <a:xfrm rot="10800000">
                        <a:off x="0" y="0"/>
                        <a:ext cx="4469423" cy="3351936"/>
                      </a:xfrm>
                      <a:prstGeom prst="rect">
                        <a:avLst/>
                      </a:prstGeom>
                    </pic:spPr>
                  </pic:pic>
                </a:graphicData>
              </a:graphic>
            </wp:inline>
          </w:drawing>
        </w:r>
      </w:ins>
    </w:p>
    <w:p w14:paraId="21E991D3" w14:textId="4B6004A9" w:rsidR="00D82D96" w:rsidRPr="0004673F" w:rsidRDefault="00D82D96">
      <w:pPr>
        <w:pStyle w:val="Beschriftung"/>
        <w:jc w:val="both"/>
        <w:rPr>
          <w:ins w:id="510" w:author="Autor"/>
          <w:rPrChange w:id="511" w:author="Autor">
            <w:rPr>
              <w:ins w:id="512" w:author="Autor"/>
            </w:rPr>
          </w:rPrChange>
        </w:rPr>
        <w:pPrChange w:id="513" w:author="Autor">
          <w:pPr>
            <w:pStyle w:val="Folgeabsatz"/>
          </w:pPr>
        </w:pPrChange>
      </w:pPr>
      <w:bookmarkStart w:id="514" w:name="_Toc500502855"/>
      <w:ins w:id="515" w:author="Autor">
        <w:r>
          <w:t xml:space="preserve">Abbildung </w:t>
        </w:r>
        <w:r>
          <w:fldChar w:fldCharType="begin"/>
        </w:r>
        <w:r>
          <w:instrText xml:space="preserve"> SEQ Abbildung \* ARABIC </w:instrText>
        </w:r>
      </w:ins>
      <w:r>
        <w:fldChar w:fldCharType="separate"/>
      </w:r>
      <w:r w:rsidR="005F1D32">
        <w:rPr>
          <w:noProof/>
        </w:rPr>
        <w:t>19</w:t>
      </w:r>
      <w:ins w:id="516" w:author="Autor">
        <w:r>
          <w:fldChar w:fldCharType="end"/>
        </w:r>
        <w:r>
          <w:t>: VIP-Raum der Donauarena</w:t>
        </w:r>
        <w:bookmarkEnd w:id="514"/>
      </w:ins>
    </w:p>
    <w:p w14:paraId="152043BC" w14:textId="693F8C4F" w:rsidR="00730EF8" w:rsidDel="002664A5" w:rsidRDefault="00730EF8">
      <w:pPr>
        <w:pStyle w:val="Folgeabsatz"/>
        <w:rPr>
          <w:ins w:id="517" w:author="Autor"/>
          <w:del w:id="518" w:author="Autor"/>
        </w:rPr>
      </w:pPr>
    </w:p>
    <w:p w14:paraId="11D339C6" w14:textId="45F6A51D" w:rsidR="00730EF8" w:rsidRDefault="00730EF8">
      <w:pPr>
        <w:pStyle w:val="Folgeabsatz"/>
        <w:rPr>
          <w:ins w:id="519" w:author="Autor"/>
        </w:rPr>
      </w:pPr>
    </w:p>
    <w:p w14:paraId="6F5C166D" w14:textId="015C980B" w:rsidR="00730EF8" w:rsidRDefault="00730EF8">
      <w:pPr>
        <w:pStyle w:val="berschrift3"/>
        <w:rPr>
          <w:ins w:id="520" w:author="Autor"/>
        </w:rPr>
        <w:pPrChange w:id="521" w:author="Autor">
          <w:pPr>
            <w:pStyle w:val="Folgeabsatz"/>
          </w:pPr>
        </w:pPrChange>
      </w:pPr>
      <w:bookmarkStart w:id="522" w:name="_Toc500502827"/>
      <w:ins w:id="523" w:author="Autor">
        <w:r>
          <w:t>Ablauf</w:t>
        </w:r>
        <w:bookmarkEnd w:id="522"/>
      </w:ins>
    </w:p>
    <w:p w14:paraId="589562C0" w14:textId="77777777" w:rsidR="009B5CEB" w:rsidRDefault="00E23219">
      <w:pPr>
        <w:rPr>
          <w:ins w:id="524" w:author="Autor"/>
        </w:rPr>
        <w:pPrChange w:id="525" w:author="Autor">
          <w:pPr>
            <w:pStyle w:val="Folgeabsatz"/>
          </w:pPr>
        </w:pPrChange>
      </w:pPr>
      <w:ins w:id="526" w:author="Autor">
        <w:r>
          <w:t xml:space="preserve">Zunächst wurden die Probanden begrüßt und kurz befragt ob und welche Erfahrungen sie bereits mit Virtual Reality gemacht haben. Anschließend wurde ihnen kurz die HTC Vive und ihre Funktionsweise vorgestellt. Den Probanden wurde der Ablauf des Tests erklärt, der aus zwei verschiedenen Tasks bestand die es zu bearbeiten galt. </w:t>
        </w:r>
        <w:r w:rsidR="00312888">
          <w:t xml:space="preserve">Die Tasks werden in Punkt 3.3.5 genauer erklärt. </w:t>
        </w:r>
        <w:r w:rsidR="009153F9">
          <w:t xml:space="preserve">Bevor der Test startete sollten die Testpersonen noch eine Einverständniserklärung </w:t>
        </w:r>
        <w:r w:rsidR="00312888">
          <w:t>ausfüllen, die es erlaubte die gesammelten Daten auszuwerten und für diese Arbeit zu verwenden</w:t>
        </w:r>
        <w:r w:rsidR="009153F9">
          <w:t>.</w:t>
        </w:r>
        <w:r w:rsidR="00312888">
          <w:t xml:space="preserve"> Als Nächstes hatten sie die Möglichkeit sich kurz mit dem System vertraut zu machen und ein paar Schläge durchzuführen, bevor dann der eigentliche Test startete.</w:t>
        </w:r>
        <w:r w:rsidR="009153F9">
          <w:t xml:space="preserve"> Nach den einzelnen Durchgängen sollten die Nutzer zwei Fragebögen beantworten: den „Perceived Controller Naturalness“ Fragebogen sowie den „NASA TLX“ Fragebogen. War der Test beendet wurden noch der „System Usability Scale“ und der „User Experience Questionnaire“ ausgefüllt. Zum Schluss sollten noch Demographische Daten sowie Vorerfahrung mit Computerspielen und Eishockey erfasst werden. </w:t>
        </w:r>
        <w:r w:rsidR="009B5CEB">
          <w:t xml:space="preserve">QUELLE WARUM ZUM SCHLUSS </w:t>
        </w:r>
      </w:ins>
    </w:p>
    <w:p w14:paraId="22246FC8" w14:textId="22AB82A5" w:rsidR="00E23219" w:rsidRPr="009B5CEB" w:rsidDel="00066D2D" w:rsidRDefault="009B5CEB">
      <w:pPr>
        <w:rPr>
          <w:ins w:id="527" w:author="Autor"/>
          <w:del w:id="528" w:author="Autor"/>
        </w:rPr>
        <w:pPrChange w:id="529" w:author="Autor">
          <w:pPr>
            <w:pStyle w:val="Folgeabsatz"/>
          </w:pPr>
        </w:pPrChange>
      </w:pPr>
      <w:ins w:id="530" w:author="Autor">
        <w:r>
          <w:lastRenderedPageBreak/>
          <w:t xml:space="preserve">Nachdem alle Bögen ausgefüllt waren, fand noch ein kurzes unstrukturiertes Interview statt, bei dem die Testpersonen aufführen sollten, was ihnen gefallen und Spaß gemacht hat bzw. was nicht und was verbessert werden könnte. </w:t>
        </w:r>
        <w:r w:rsidR="00640107">
          <w:t>Nachdem das Interview beendet war</w:t>
        </w:r>
        <w:r w:rsidR="00EA1F08">
          <w:t>,</w:t>
        </w:r>
        <w:r w:rsidR="00640107">
          <w:t xml:space="preserve"> war der Test abgeschlossen. Den Probanden wurde für ihre Teilnahme gedankt und sie wurden verabschiedet. Die gesamte Dauer des Tests </w:t>
        </w:r>
        <w:del w:id="531" w:author="Autor">
          <w:r w:rsidR="00640107" w:rsidDel="00EA1F08">
            <w:delText>lag</w:delText>
          </w:r>
        </w:del>
        <w:r w:rsidR="00EA1F08">
          <w:t>betrug</w:t>
        </w:r>
        <w:r w:rsidR="00640107">
          <w:t xml:space="preserve"> zwischen 35 und 45 Minuten. </w:t>
        </w:r>
      </w:ins>
    </w:p>
    <w:p w14:paraId="427853E2" w14:textId="5ABDB01F" w:rsidR="00915321" w:rsidRDefault="00915321">
      <w:pPr>
        <w:rPr>
          <w:ins w:id="532" w:author="Autor"/>
        </w:rPr>
        <w:pPrChange w:id="533" w:author="Autor">
          <w:pPr>
            <w:pStyle w:val="Folgeabsatz"/>
          </w:pPr>
        </w:pPrChange>
      </w:pPr>
      <w:ins w:id="534" w:author="Autor">
        <w:del w:id="535" w:author="Autor">
          <w:r w:rsidDel="00066D2D">
            <w:delText>Implementierung</w:delText>
          </w:r>
        </w:del>
      </w:ins>
    </w:p>
    <w:p w14:paraId="1D36CF5C" w14:textId="0203D587" w:rsidR="00915321" w:rsidRDefault="00915321">
      <w:pPr>
        <w:pStyle w:val="berschrift3"/>
        <w:rPr>
          <w:ins w:id="536" w:author="Autor"/>
        </w:rPr>
        <w:pPrChange w:id="537" w:author="Autor">
          <w:pPr>
            <w:pStyle w:val="Folgeabsatz"/>
          </w:pPr>
        </w:pPrChange>
      </w:pPr>
      <w:bookmarkStart w:id="538" w:name="_Toc500502828"/>
      <w:ins w:id="539" w:author="Autor">
        <w:r>
          <w:t>Tasks</w:t>
        </w:r>
        <w:r w:rsidR="009153F9">
          <w:t xml:space="preserve"> und Fragebögen</w:t>
        </w:r>
        <w:bookmarkEnd w:id="538"/>
      </w:ins>
    </w:p>
    <w:p w14:paraId="31BCBEE9" w14:textId="5DCD108C" w:rsidR="004B069A" w:rsidRPr="004B069A" w:rsidRDefault="004B069A">
      <w:pPr>
        <w:rPr>
          <w:ins w:id="540" w:author="Autor"/>
        </w:rPr>
        <w:pPrChange w:id="541" w:author="Autor">
          <w:pPr>
            <w:pStyle w:val="Folgeabsatz"/>
          </w:pPr>
        </w:pPrChange>
      </w:pPr>
      <w:ins w:id="542" w:author="Autor">
        <w:r>
          <w:t>Es folgt eine Erklärung der an die Testpersonen gestellten Aufgaben. Darüber hinaus sollen kurz die für den Test verwendeten Fragebögen vorgestellt und erläutert werden.</w:t>
        </w:r>
      </w:ins>
    </w:p>
    <w:p w14:paraId="286AC026" w14:textId="1948B9E0" w:rsidR="001D078C" w:rsidRPr="000E3621" w:rsidRDefault="0081250A">
      <w:pPr>
        <w:pStyle w:val="Zwischenberschriftnichtnummeriert"/>
        <w:rPr>
          <w:ins w:id="543" w:author="Autor"/>
          <w:rPrChange w:id="544" w:author="Autor">
            <w:rPr>
              <w:ins w:id="545" w:author="Autor"/>
            </w:rPr>
          </w:rPrChange>
        </w:rPr>
        <w:pPrChange w:id="546" w:author="Autor">
          <w:pPr>
            <w:pStyle w:val="Folgeabsatz"/>
          </w:pPr>
        </w:pPrChange>
      </w:pPr>
      <w:ins w:id="547" w:author="Autor">
        <w:r>
          <w:t>Tasks</w:t>
        </w:r>
      </w:ins>
    </w:p>
    <w:p w14:paraId="29F45D3B" w14:textId="6F8CA570" w:rsidR="001D078C" w:rsidRDefault="001D078C">
      <w:pPr>
        <w:rPr>
          <w:ins w:id="548" w:author="Autor"/>
        </w:rPr>
        <w:pPrChange w:id="549" w:author="Autor">
          <w:pPr>
            <w:pStyle w:val="Folgeabsatz"/>
          </w:pPr>
        </w:pPrChange>
      </w:pPr>
      <w:ins w:id="550" w:author="Autor">
        <w:r>
          <w:t xml:space="preserve">Der Test bestand aus zwei Tasks, die die Probanden bearbeiten mussten. </w:t>
        </w:r>
        <w:r w:rsidR="0081250A">
          <w:t>Die Hälfte der Probanden begann mit Task 1, die andere Hälfte mit Task 2. Somit sollten Lerneffekte vermieden werden.</w:t>
        </w:r>
        <w:r w:rsidR="00BA5D6C">
          <w:t xml:space="preserve"> Somit starteten 4 von 7 Probanden aus Gruppe 1 und 5 von 10 aus Gruppe 2 mit Task 1. </w:t>
        </w:r>
      </w:ins>
    </w:p>
    <w:p w14:paraId="01B39BEC" w14:textId="61309777" w:rsidR="00BA5D6C" w:rsidRDefault="00BA5D6C">
      <w:pPr>
        <w:pStyle w:val="Folgeabsatz"/>
        <w:rPr>
          <w:ins w:id="551" w:author="Autor"/>
        </w:rPr>
      </w:pPr>
      <w:ins w:id="552" w:author="Autor">
        <w:r>
          <w:rPr>
            <w:i/>
          </w:rPr>
          <w:t xml:space="preserve">Task 1: </w:t>
        </w:r>
        <w:r>
          <w:t xml:space="preserve">Der Spieler hat 20 Versuche ein Tor zu erzielen. Dieser Task soll den im Spiel üblichen Torschuss aus zentraler Position simulieren. Hierfür wird der Puck einige Meter vor dem leeren Tor platziert. Nach jedem Schuss wird der Puck automatisch neu platziert. </w:t>
        </w:r>
      </w:ins>
    </w:p>
    <w:p w14:paraId="01261B95" w14:textId="4942845B" w:rsidR="00BA5D6C" w:rsidRDefault="00BA5D6C">
      <w:pPr>
        <w:pStyle w:val="Folgeabsatz"/>
        <w:rPr>
          <w:ins w:id="553" w:author="Autor"/>
        </w:rPr>
      </w:pPr>
      <w:ins w:id="554" w:author="Autor">
        <w:r>
          <w:rPr>
            <w:i/>
          </w:rPr>
          <w:t xml:space="preserve">Task 2: </w:t>
        </w:r>
        <w:r>
          <w:t xml:space="preserve">Der Spieler hat 20 Versuche ein sich bewegendes Objekt zu treffen. Dieser Task soll den Pass zu einem Mitspieler simulieren. Hierfür wird der Puck ebenfalls einige Meter vor dem Tor platziert, wobei im Gegensatz zu Task 1 nicht das Tor getroffen werden soll, sondern das Objekt welches sich </w:t>
        </w:r>
        <w:r w:rsidR="000E3621">
          <w:t xml:space="preserve">vor dem Tor von links nach rechts bewegt. </w:t>
        </w:r>
      </w:ins>
    </w:p>
    <w:p w14:paraId="7595824D" w14:textId="02BE171E" w:rsidR="00132C20" w:rsidRPr="000E3621" w:rsidDel="0072253D" w:rsidRDefault="00132C20">
      <w:pPr>
        <w:pStyle w:val="Folgeabsatz"/>
        <w:rPr>
          <w:ins w:id="555" w:author="Autor"/>
          <w:del w:id="556" w:author="Autor"/>
        </w:rPr>
      </w:pPr>
      <w:ins w:id="557" w:author="Autor">
        <w:r>
          <w:t>Bei beiden Tasks wurden die Task Completion Rates, also die Anzahl an Toren bzw. angekommenen Pässen, festgehalten. Zusätzlich wurde die dafür benötigte Zeit und die aufgewendete Kraft (Beschleunigung des Pucks) gemessen. Für Letzteres konnten die Daten des an den Schläger angebrachten Trackers verwendet werden.</w:t>
        </w:r>
      </w:ins>
    </w:p>
    <w:p w14:paraId="4DD88D33" w14:textId="77777777" w:rsidR="0072253D" w:rsidRDefault="0072253D">
      <w:pPr>
        <w:pStyle w:val="Folgeabsatz"/>
        <w:rPr>
          <w:ins w:id="558" w:author="Autor"/>
        </w:rPr>
      </w:pPr>
    </w:p>
    <w:p w14:paraId="49940FD4" w14:textId="30508F0E" w:rsidR="009153F9" w:rsidRPr="009B5CEB" w:rsidDel="0081250A" w:rsidRDefault="0072253D">
      <w:pPr>
        <w:pStyle w:val="Zwischenberschriftnichtnummeriert"/>
        <w:rPr>
          <w:ins w:id="559" w:author="Autor"/>
          <w:del w:id="560" w:author="Autor"/>
        </w:rPr>
        <w:pPrChange w:id="561" w:author="Autor">
          <w:pPr>
            <w:pStyle w:val="Folgeabsatz"/>
          </w:pPr>
        </w:pPrChange>
      </w:pPr>
      <w:ins w:id="562" w:author="Autor">
        <w:r>
          <w:t>Fragebögen</w:t>
        </w:r>
        <w:del w:id="563" w:author="Autor">
          <w:r w:rsidR="009153F9" w:rsidDel="0081250A">
            <w:delText>Tauschen der Tasks</w:delText>
          </w:r>
        </w:del>
      </w:ins>
    </w:p>
    <w:p w14:paraId="007A61DE" w14:textId="77777777" w:rsidR="00415D71" w:rsidRPr="00F32D4D" w:rsidRDefault="00415D71">
      <w:pPr>
        <w:pStyle w:val="Zwischenberschriftnichtnummeriert"/>
        <w:rPr>
          <w:ins w:id="564" w:author="Autor"/>
        </w:rPr>
        <w:pPrChange w:id="565" w:author="Autor">
          <w:pPr>
            <w:pStyle w:val="Folgeabsatz"/>
          </w:pPr>
        </w:pPrChange>
      </w:pPr>
    </w:p>
    <w:p w14:paraId="1C929AA2" w14:textId="6503B1DA" w:rsidR="0091588B" w:rsidRPr="00B10C64" w:rsidDel="00EF7305" w:rsidRDefault="0072253D">
      <w:pPr>
        <w:pStyle w:val="Folgeabsatz"/>
        <w:ind w:firstLine="0"/>
        <w:jc w:val="center"/>
        <w:rPr>
          <w:del w:id="566" w:author="Autor"/>
        </w:rPr>
        <w:pPrChange w:id="567" w:author="Autor">
          <w:pPr>
            <w:pStyle w:val="Folgeabsatz"/>
          </w:pPr>
        </w:pPrChange>
      </w:pPr>
      <w:ins w:id="568" w:author="Autor">
        <w:r>
          <w:t>Um festzustellen, wie natürlich die Probanden den Umgang mit dem Schläger als Eingabegerät für das Spiel empfanden, sollten sie nach jedem Durchgang den Fragebogen für „Perceived Controller Naturalness“ ausfüllen</w:t>
        </w:r>
        <w:r w:rsidR="00EF7305">
          <w:t xml:space="preserve"> (QUELLE). Dieser enthält 12 Aussagen </w:t>
        </w:r>
        <w:r w:rsidR="00EF7305">
          <w:lastRenderedPageBreak/>
          <w:t>wie „</w:t>
        </w:r>
        <w:r w:rsidR="00EF7305">
          <w:rPr>
            <w:i/>
          </w:rPr>
          <w:t xml:space="preserve">The game controls seemed natural“ </w:t>
        </w:r>
        <w:r w:rsidR="00EF7305">
          <w:t>welche die Probanden auf einer Skala von 1-7 bewerten können, je nachdem ob sie diese ablehnen oder zustimmen. Danach sollten sie den NASA Task Load Index (NASA TLX) (</w:t>
        </w:r>
        <w:del w:id="569" w:author="Autor">
          <w:r w:rsidR="00EF7305" w:rsidDel="004C233C">
            <w:delText>So &amp; Gore, 2017 QUELLE NOCHMAL ÜBERARBEITEN</w:delText>
          </w:r>
        </w:del>
        <w:r w:rsidR="004C233C">
          <w:t>Human Performance Research Group, 1986</w:t>
        </w:r>
        <w:r w:rsidR="00EF7305">
          <w:t xml:space="preserve">) ausfüllen </w:t>
        </w:r>
      </w:ins>
    </w:p>
    <w:p w14:paraId="3F4308E0" w14:textId="3BF42F77" w:rsidR="0091588B" w:rsidDel="00EF7305" w:rsidRDefault="0091588B">
      <w:pPr>
        <w:pStyle w:val="Folgeabsatz"/>
        <w:ind w:firstLine="0"/>
        <w:jc w:val="center"/>
        <w:rPr>
          <w:del w:id="570" w:author="Autor"/>
        </w:rPr>
        <w:pPrChange w:id="571" w:author="Autor">
          <w:pPr>
            <w:pStyle w:val="Folgeabsatz"/>
          </w:pPr>
        </w:pPrChange>
      </w:pPr>
    </w:p>
    <w:p w14:paraId="09B852EB" w14:textId="21CDAA78" w:rsidR="0091588B" w:rsidDel="00EF7305" w:rsidRDefault="0091588B">
      <w:pPr>
        <w:pStyle w:val="Folgeabsatz"/>
        <w:ind w:firstLine="0"/>
        <w:jc w:val="center"/>
        <w:rPr>
          <w:del w:id="572" w:author="Autor"/>
        </w:rPr>
        <w:pPrChange w:id="573" w:author="Autor">
          <w:pPr>
            <w:pStyle w:val="Folgeabsatz"/>
          </w:pPr>
        </w:pPrChange>
      </w:pPr>
    </w:p>
    <w:p w14:paraId="7F51B72B" w14:textId="6A1186F2" w:rsidR="0091588B" w:rsidDel="00EF7305" w:rsidRDefault="0091588B">
      <w:pPr>
        <w:pStyle w:val="Folgeabsatz"/>
        <w:ind w:firstLine="0"/>
        <w:jc w:val="center"/>
        <w:rPr>
          <w:del w:id="574" w:author="Autor"/>
        </w:rPr>
        <w:pPrChange w:id="575" w:author="Autor">
          <w:pPr>
            <w:pStyle w:val="Folgeabsatz"/>
          </w:pPr>
        </w:pPrChange>
      </w:pPr>
    </w:p>
    <w:p w14:paraId="7CECD67E" w14:textId="3D72EB73" w:rsidR="0091588B" w:rsidDel="00EF7305" w:rsidRDefault="0091588B">
      <w:pPr>
        <w:pStyle w:val="Folgeabsatz"/>
        <w:ind w:firstLine="0"/>
        <w:jc w:val="center"/>
        <w:rPr>
          <w:del w:id="576" w:author="Autor"/>
        </w:rPr>
        <w:pPrChange w:id="577" w:author="Autor">
          <w:pPr>
            <w:pStyle w:val="Folgeabsatz"/>
          </w:pPr>
        </w:pPrChange>
      </w:pPr>
    </w:p>
    <w:p w14:paraId="24ED92F1" w14:textId="7CBF6614" w:rsidR="0091588B" w:rsidDel="00EF7305" w:rsidRDefault="0091588B">
      <w:pPr>
        <w:pStyle w:val="Folgeabsatz"/>
        <w:ind w:firstLine="0"/>
        <w:jc w:val="center"/>
        <w:rPr>
          <w:del w:id="578" w:author="Autor"/>
        </w:rPr>
        <w:pPrChange w:id="579" w:author="Autor">
          <w:pPr>
            <w:pStyle w:val="Folgeabsatz"/>
          </w:pPr>
        </w:pPrChange>
      </w:pPr>
    </w:p>
    <w:p w14:paraId="2D8B7551" w14:textId="77777777" w:rsidR="00423FA9" w:rsidRDefault="00EF7305">
      <w:pPr>
        <w:pStyle w:val="Folgeabsatz"/>
        <w:ind w:firstLine="0"/>
        <w:rPr>
          <w:ins w:id="580" w:author="Autor"/>
        </w:rPr>
        <w:pPrChange w:id="581" w:author="Autor">
          <w:pPr>
            <w:pStyle w:val="Folgeabsatz"/>
          </w:pPr>
        </w:pPrChange>
      </w:pPr>
      <w:ins w:id="582" w:author="Autor">
        <w:r>
          <w:t xml:space="preserve">, welcher die körperliche und mentale Anstrengung misst. Auf einer Skala von 1 bis 20 konnten die Probanden angeben, wie mühsam es war die vorgegebenen Aufgaben zu bearbeiten. </w:t>
        </w:r>
      </w:ins>
    </w:p>
    <w:p w14:paraId="2B4E0BBD" w14:textId="77777777" w:rsidR="00423FA9" w:rsidRDefault="00B10C64">
      <w:pPr>
        <w:pStyle w:val="Folgeabsatz"/>
        <w:rPr>
          <w:ins w:id="583" w:author="Autor"/>
        </w:rPr>
      </w:pPr>
      <w:ins w:id="584" w:author="Autor">
        <w:r w:rsidRPr="006C3714">
          <w:rPr>
            <w:lang w:val="en-US"/>
            <w:rPrChange w:id="585" w:author="Autor">
              <w:rPr/>
            </w:rPrChange>
          </w:rPr>
          <w:t>Abschließend kamen noch der „</w:t>
        </w:r>
        <w:r w:rsidRPr="006C3714">
          <w:rPr>
            <w:i/>
            <w:lang w:val="en-US"/>
            <w:rPrChange w:id="586" w:author="Autor">
              <w:rPr>
                <w:i/>
              </w:rPr>
            </w:rPrChange>
          </w:rPr>
          <w:t xml:space="preserve">System Usability Scale“ </w:t>
        </w:r>
        <w:r w:rsidRPr="006C3714">
          <w:rPr>
            <w:lang w:val="en-US"/>
            <w:rPrChange w:id="587" w:author="Autor">
              <w:rPr/>
            </w:rPrChange>
          </w:rPr>
          <w:t>(U.S. Department of Health and Human Services, 2013</w:t>
        </w:r>
        <w:r w:rsidRPr="006C3714">
          <w:rPr>
            <w:lang w:val="en-US"/>
          </w:rPr>
          <w:t xml:space="preserve">) </w:t>
        </w:r>
        <w:r w:rsidRPr="006C3714">
          <w:rPr>
            <w:lang w:val="en-US"/>
            <w:rPrChange w:id="588" w:author="Autor">
              <w:rPr/>
            </w:rPrChange>
          </w:rPr>
          <w:t>sowie der „</w:t>
        </w:r>
        <w:r w:rsidRPr="006C3714">
          <w:rPr>
            <w:i/>
            <w:lang w:val="en-US"/>
            <w:rPrChange w:id="589" w:author="Autor">
              <w:rPr>
                <w:i/>
              </w:rPr>
            </w:rPrChange>
          </w:rPr>
          <w:t>User Experience Questionnaire“</w:t>
        </w:r>
        <w:r w:rsidRPr="006C3714">
          <w:rPr>
            <w:i/>
            <w:lang w:val="en-US"/>
          </w:rPr>
          <w:t xml:space="preserve"> (</w:t>
        </w:r>
        <w:r w:rsidRPr="006C3714">
          <w:rPr>
            <w:lang w:val="en-US"/>
            <w:rPrChange w:id="590" w:author="Autor">
              <w:rPr>
                <w:i/>
                <w:lang w:val="en-US"/>
              </w:rPr>
            </w:rPrChange>
          </w:rPr>
          <w:t>Laugwitz, Schrepp und Held</w:t>
        </w:r>
        <w:r w:rsidRPr="006C3714">
          <w:rPr>
            <w:i/>
            <w:lang w:val="en-US"/>
          </w:rPr>
          <w:t xml:space="preserve">, </w:t>
        </w:r>
        <w:r w:rsidRPr="006C3714">
          <w:rPr>
            <w:lang w:val="en-US"/>
            <w:rPrChange w:id="591" w:author="Autor">
              <w:rPr>
                <w:i/>
                <w:lang w:val="en-US"/>
              </w:rPr>
            </w:rPrChange>
          </w:rPr>
          <w:t>2006</w:t>
        </w:r>
        <w:r w:rsidRPr="006C3714">
          <w:rPr>
            <w:lang w:val="en-US"/>
          </w:rPr>
          <w:t>)</w:t>
        </w:r>
        <w:r w:rsidRPr="006C3714">
          <w:rPr>
            <w:i/>
            <w:lang w:val="en-US"/>
            <w:rPrChange w:id="592" w:author="Autor">
              <w:rPr>
                <w:i/>
              </w:rPr>
            </w:rPrChange>
          </w:rPr>
          <w:t xml:space="preserve"> </w:t>
        </w:r>
        <w:r w:rsidRPr="006C3714">
          <w:rPr>
            <w:lang w:val="en-US"/>
            <w:rPrChange w:id="593" w:author="Autor">
              <w:rPr/>
            </w:rPrChange>
          </w:rPr>
          <w:t>hinzu.</w:t>
        </w:r>
        <w:r w:rsidRPr="00804D7A">
          <w:rPr>
            <w:lang w:val="en-US"/>
          </w:rPr>
          <w:t xml:space="preserve"> </w:t>
        </w:r>
        <w:r w:rsidRPr="00804D7A">
          <w:rPr>
            <w:lang w:val="en-US"/>
            <w:rPrChange w:id="594" w:author="Autor">
              <w:rPr/>
            </w:rPrChange>
          </w:rPr>
          <w:t xml:space="preserve"> </w:t>
        </w:r>
        <w:r w:rsidR="00FB06D3" w:rsidRPr="00EF7221">
          <w:rPr>
            <w:rPrChange w:id="595" w:author="Autor">
              <w:rPr>
                <w:lang w:val="en-US"/>
              </w:rPr>
            </w:rPrChange>
          </w:rPr>
          <w:t xml:space="preserve">Diese dienen zur Beurteilung der Usability und User Experience. </w:t>
        </w:r>
        <w:r w:rsidR="00EF7221">
          <w:t xml:space="preserve">Jedoch ist der UEQ nicht für Prototypen gedacht, da hier auch Aspekte wie Ästhetik und Attraktivität hinzugezogen werden. Jedoch wurde er trotzdem zur Befragung der Probanden verwendet, um eventuell Erkenntnisse in anderen Gebieten zu erlangen. </w:t>
        </w:r>
      </w:ins>
    </w:p>
    <w:p w14:paraId="492AE212" w14:textId="7D809657" w:rsidR="0091588B" w:rsidDel="00804D7A" w:rsidRDefault="00423FA9">
      <w:pPr>
        <w:pStyle w:val="Folgeabsatz"/>
        <w:rPr>
          <w:del w:id="596" w:author="Autor"/>
        </w:rPr>
      </w:pPr>
      <w:ins w:id="597" w:author="Autor">
        <w:r>
          <w:t xml:space="preserve">Der letzte Fragebogen befasste sich mit demographischen Daten der Testpersonen. Zusätzlich wurden noch Daten über Erfahrung und Nutzung mit Eishockey bzw. Computerspielen sowie Eingabegeräten bei Computerspielen gesammelt. </w:t>
        </w:r>
      </w:ins>
    </w:p>
    <w:p w14:paraId="68B7F8CF" w14:textId="77777777" w:rsidR="00804D7A" w:rsidRDefault="00804D7A">
      <w:pPr>
        <w:pStyle w:val="Folgeabsatz"/>
        <w:rPr>
          <w:ins w:id="598" w:author="Autor"/>
        </w:rPr>
      </w:pPr>
    </w:p>
    <w:p w14:paraId="74D11E86" w14:textId="3FFCBB3B" w:rsidR="00804D7A" w:rsidDel="00066D2D" w:rsidRDefault="00804D7A" w:rsidP="006C3714">
      <w:pPr>
        <w:pStyle w:val="Folgeabsatz"/>
        <w:rPr>
          <w:ins w:id="599" w:author="Autor"/>
          <w:del w:id="600" w:author="Autor"/>
        </w:rPr>
      </w:pPr>
      <w:ins w:id="601" w:author="Autor">
        <w:r>
          <w:t xml:space="preserve">Um qualitative Daten zu erheben, wurde jeder Proband </w:t>
        </w:r>
        <w:r w:rsidR="00302BAB">
          <w:t xml:space="preserve">in einem kurzen Interview </w:t>
        </w:r>
        <w:r>
          <w:t xml:space="preserve">nach dem Test zur Nutzung der natürlichen Eingabemethode befragt. Hierbei ging es um das Gefühl der Natürlichkeit mit einem echten Schläger, wie real sich Schläger und Puck verhielten und was verbessert werden könnte. </w:t>
        </w:r>
      </w:ins>
    </w:p>
    <w:p w14:paraId="0AAB4D0F" w14:textId="77777777" w:rsidR="00804D7A" w:rsidRPr="00EF7221" w:rsidRDefault="00804D7A">
      <w:pPr>
        <w:pStyle w:val="Folgeabsatz"/>
        <w:rPr>
          <w:ins w:id="602" w:author="Autor"/>
        </w:rPr>
      </w:pPr>
    </w:p>
    <w:p w14:paraId="0D2FA110" w14:textId="21758C33" w:rsidR="0091588B" w:rsidRPr="00EF7221" w:rsidRDefault="00066D2D">
      <w:pPr>
        <w:pStyle w:val="berschrift3"/>
        <w:pPrChange w:id="603" w:author="Autor">
          <w:pPr>
            <w:pStyle w:val="Folgeabsatz"/>
          </w:pPr>
        </w:pPrChange>
      </w:pPr>
      <w:bookmarkStart w:id="604" w:name="_Toc500502829"/>
      <w:ins w:id="605" w:author="Autor">
        <w:r>
          <w:t>Implementierung</w:t>
        </w:r>
      </w:ins>
      <w:bookmarkEnd w:id="604"/>
    </w:p>
    <w:p w14:paraId="3857641F" w14:textId="7E0C8D50" w:rsidR="005F267E" w:rsidRDefault="008F7C82">
      <w:pPr>
        <w:jc w:val="left"/>
        <w:rPr>
          <w:ins w:id="606" w:author="Autor"/>
        </w:rPr>
        <w:pPrChange w:id="607" w:author="Autor">
          <w:pPr>
            <w:pStyle w:val="Folgeabsatz"/>
          </w:pPr>
        </w:pPrChange>
      </w:pPr>
      <w:ins w:id="608" w:author="Autor">
        <w:r>
          <w:t>Entwickelt wurde der Prototyp mit der Unreal Engine 4.17.1 (</w:t>
        </w:r>
        <w:r w:rsidR="00384E69">
          <w:fldChar w:fldCharType="begin"/>
        </w:r>
        <w:r w:rsidR="00384E69">
          <w:instrText xml:space="preserve"> HYPERLINK "</w:instrText>
        </w:r>
        <w:r w:rsidR="00384E69" w:rsidRPr="008F7C82">
          <w:instrText>https://www.unrealengine.com/en-US/what-is-unreal-engine-4</w:instrText>
        </w:r>
        <w:r w:rsidR="00384E69">
          <w:instrText xml:space="preserve">" </w:instrText>
        </w:r>
        <w:r w:rsidR="00384E69">
          <w:fldChar w:fldCharType="separate"/>
        </w:r>
        <w:r w:rsidR="00384E69" w:rsidRPr="005C465E">
          <w:rPr>
            <w:rStyle w:val="Hyperlink"/>
          </w:rPr>
          <w:t>https://www.unrealengine.com/en-US/what-is-unreal-engine-4</w:t>
        </w:r>
        <w:r w:rsidR="00384E69">
          <w:fldChar w:fldCharType="end"/>
        </w:r>
        <w:r w:rsidR="00384E69">
          <w:t>).</w:t>
        </w:r>
        <w:r w:rsidR="005F267E">
          <w:t xml:space="preserve"> Zunächst stand hier die Erstellung von Assets im Vordergrund. Anschließend wurden mit Hilfe von Blueprints </w:t>
        </w:r>
        <w:r w:rsidR="00EA5D40">
          <w:t xml:space="preserve">Funktionen und Methoden implementiert. </w:t>
        </w:r>
      </w:ins>
    </w:p>
    <w:p w14:paraId="0BA8D68D" w14:textId="74498541" w:rsidR="005F267E" w:rsidRPr="006C3714" w:rsidRDefault="005F267E">
      <w:pPr>
        <w:pStyle w:val="berschrift4"/>
        <w:rPr>
          <w:ins w:id="609" w:author="Autor"/>
          <w:rPrChange w:id="610" w:author="Autor">
            <w:rPr>
              <w:ins w:id="611" w:author="Autor"/>
            </w:rPr>
          </w:rPrChange>
        </w:rPr>
        <w:pPrChange w:id="612" w:author="Autor">
          <w:pPr>
            <w:pStyle w:val="Folgeabsatz"/>
          </w:pPr>
        </w:pPrChange>
      </w:pPr>
      <w:ins w:id="613" w:author="Autor">
        <w:r>
          <w:t>Assets</w:t>
        </w:r>
      </w:ins>
    </w:p>
    <w:p w14:paraId="1D5075F8" w14:textId="5FE10E1A" w:rsidR="006C3714" w:rsidRDefault="005F267E">
      <w:pPr>
        <w:jc w:val="left"/>
        <w:rPr>
          <w:ins w:id="614" w:author="Autor"/>
        </w:rPr>
        <w:pPrChange w:id="615" w:author="Autor">
          <w:pPr>
            <w:pStyle w:val="Folgeabsatz"/>
          </w:pPr>
        </w:pPrChange>
      </w:pPr>
      <w:ins w:id="616" w:author="Autor">
        <w:r>
          <w:t xml:space="preserve">Durch die Zusammenarbeit mit den Eisbären Regensburg bot es sich an, die Donauarena nachzubilden. Es wurden Fotos zur Verfügung gestellt, die es erlaubten die Arena maßstabsgetreu nachzubauen. </w:t>
        </w:r>
        <w:r w:rsidR="006C3714">
          <w:t xml:space="preserve">Prinzipiell hätte zu Testzwecken auch eine einfache simulierte Eisfläche ausgereicht, die nicht in einem Stadion platziert war. Jedoch wurde eine frühe Version des Prototyps auf der Saisoneröffnung der Regensburger </w:t>
        </w:r>
        <w:r w:rsidR="006C3714">
          <w:lastRenderedPageBreak/>
          <w:t xml:space="preserve">Eisbären zu Entertainmentzwecken zur Verfügung gestellt. Es wurde daher beschlossen die Arena nachzubauen, um es den Fans zu ermöglichen, virtuell auf der Eisfläche ihrer Heimatarena zu stehen. </w:t>
        </w:r>
      </w:ins>
    </w:p>
    <w:p w14:paraId="77429217" w14:textId="11232AAD" w:rsidR="0091588B" w:rsidRDefault="005F267E">
      <w:pPr>
        <w:pStyle w:val="Folgeabsatz"/>
        <w:rPr>
          <w:ins w:id="617" w:author="Autor"/>
        </w:rPr>
      </w:pPr>
      <w:ins w:id="618" w:author="Autor">
        <w:r>
          <w:t>Zusätzlich wurde die Arena noch um eine Anzeige hinter dem Tor erweitert, die den Spielern Tore, Zeit und die restlichen Versuche anzeigt.</w:t>
        </w:r>
        <w:r w:rsidR="00384E69">
          <w:t xml:space="preserve"> </w:t>
        </w:r>
        <w:r>
          <w:t>Bei einem erfolgreichen Pass leuchtete diese rot auf um dem Spieler Feedback zu geben</w:t>
        </w:r>
        <w:r w:rsidR="00467DB2">
          <w:t xml:space="preserve"> (Abb. 20)</w:t>
        </w:r>
        <w:r>
          <w:t xml:space="preserve">. </w:t>
        </w:r>
      </w:ins>
    </w:p>
    <w:p w14:paraId="1639E51D" w14:textId="17C2B5A2" w:rsidR="005F267E" w:rsidRDefault="00EA5D40">
      <w:pPr>
        <w:pStyle w:val="Folgeabsatz"/>
        <w:keepNext/>
        <w:jc w:val="left"/>
        <w:rPr>
          <w:ins w:id="619" w:author="Autor"/>
        </w:rPr>
        <w:pPrChange w:id="620" w:author="Autor">
          <w:pPr>
            <w:pStyle w:val="Folgeabsatz"/>
          </w:pPr>
        </w:pPrChange>
      </w:pPr>
      <w:ins w:id="621" w:author="Autor">
        <w:r>
          <w:rPr>
            <w:noProof/>
          </w:rPr>
          <w:drawing>
            <wp:anchor distT="0" distB="0" distL="114300" distR="114300" simplePos="0" relativeHeight="251662336" behindDoc="1" locked="0" layoutInCell="1" allowOverlap="1" wp14:anchorId="5F176CF7" wp14:editId="7239E779">
              <wp:simplePos x="0" y="0"/>
              <wp:positionH relativeFrom="margin">
                <wp:align>right</wp:align>
              </wp:positionH>
              <wp:positionV relativeFrom="paragraph">
                <wp:posOffset>17780</wp:posOffset>
              </wp:positionV>
              <wp:extent cx="2294255" cy="2135505"/>
              <wp:effectExtent l="0" t="0" r="0" b="0"/>
              <wp:wrapTight wrapText="bothSides">
                <wp:wrapPolygon edited="0">
                  <wp:start x="0" y="0"/>
                  <wp:lineTo x="0" y="21388"/>
                  <wp:lineTo x="21343" y="21388"/>
                  <wp:lineTo x="21343"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zeige EVR 2.PNG"/>
                      <pic:cNvPicPr/>
                    </pic:nvPicPr>
                    <pic:blipFill>
                      <a:blip r:embed="rId38">
                        <a:extLst>
                          <a:ext uri="{28A0092B-C50C-407E-A947-70E740481C1C}">
                            <a14:useLocalDpi xmlns:a14="http://schemas.microsoft.com/office/drawing/2010/main" val="0"/>
                          </a:ext>
                        </a:extLst>
                      </a:blip>
                      <a:stretch>
                        <a:fillRect/>
                      </a:stretch>
                    </pic:blipFill>
                    <pic:spPr>
                      <a:xfrm>
                        <a:off x="0" y="0"/>
                        <a:ext cx="2294255" cy="21355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6013B612" wp14:editId="68394AC5">
              <wp:simplePos x="0" y="0"/>
              <wp:positionH relativeFrom="margin">
                <wp:align>left</wp:align>
              </wp:positionH>
              <wp:positionV relativeFrom="paragraph">
                <wp:posOffset>17780</wp:posOffset>
              </wp:positionV>
              <wp:extent cx="2277110" cy="2135505"/>
              <wp:effectExtent l="0" t="0" r="8890" b="0"/>
              <wp:wrapTight wrapText="bothSides">
                <wp:wrapPolygon edited="0">
                  <wp:start x="0" y="0"/>
                  <wp:lineTo x="0" y="21388"/>
                  <wp:lineTo x="21504" y="21388"/>
                  <wp:lineTo x="21504"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zeige EVR.PNG"/>
                      <pic:cNvPicPr/>
                    </pic:nvPicPr>
                    <pic:blipFill>
                      <a:blip r:embed="rId39">
                        <a:extLst>
                          <a:ext uri="{28A0092B-C50C-407E-A947-70E740481C1C}">
                            <a14:useLocalDpi xmlns:a14="http://schemas.microsoft.com/office/drawing/2010/main" val="0"/>
                          </a:ext>
                        </a:extLst>
                      </a:blip>
                      <a:stretch>
                        <a:fillRect/>
                      </a:stretch>
                    </pic:blipFill>
                    <pic:spPr>
                      <a:xfrm>
                        <a:off x="0" y="0"/>
                        <a:ext cx="2277110" cy="2135505"/>
                      </a:xfrm>
                      <a:prstGeom prst="rect">
                        <a:avLst/>
                      </a:prstGeom>
                    </pic:spPr>
                  </pic:pic>
                </a:graphicData>
              </a:graphic>
              <wp14:sizeRelH relativeFrom="page">
                <wp14:pctWidth>0</wp14:pctWidth>
              </wp14:sizeRelH>
              <wp14:sizeRelV relativeFrom="page">
                <wp14:pctHeight>0</wp14:pctHeight>
              </wp14:sizeRelV>
            </wp:anchor>
          </w:drawing>
        </w:r>
      </w:ins>
    </w:p>
    <w:p w14:paraId="116D7978" w14:textId="216192EC" w:rsidR="005F267E" w:rsidRPr="006C3714" w:rsidDel="00EA5D40" w:rsidRDefault="005F267E">
      <w:pPr>
        <w:pStyle w:val="Beschriftung"/>
        <w:rPr>
          <w:del w:id="622" w:author="Autor"/>
          <w:rPrChange w:id="623" w:author="Autor">
            <w:rPr>
              <w:del w:id="624" w:author="Autor"/>
            </w:rPr>
          </w:rPrChange>
        </w:rPr>
        <w:pPrChange w:id="625" w:author="daniel schmidl" w:date="2017-12-06T11:41:00Z">
          <w:pPr>
            <w:pStyle w:val="Folgeabsatz"/>
          </w:pPr>
        </w:pPrChange>
      </w:pPr>
    </w:p>
    <w:p w14:paraId="4FEB6DCC" w14:textId="374E3613" w:rsidR="0091588B" w:rsidRPr="00EF7221" w:rsidDel="00EA5D40" w:rsidRDefault="0091588B" w:rsidP="008E7D87">
      <w:pPr>
        <w:pStyle w:val="Folgeabsatz"/>
        <w:rPr>
          <w:del w:id="626" w:author="Autor"/>
        </w:rPr>
      </w:pPr>
    </w:p>
    <w:p w14:paraId="15E00540" w14:textId="01661C84" w:rsidR="0091588B" w:rsidRPr="00EF7221" w:rsidRDefault="0091588B" w:rsidP="008E7D87">
      <w:pPr>
        <w:pStyle w:val="Folgeabsatz"/>
      </w:pPr>
    </w:p>
    <w:p w14:paraId="4CE56D28" w14:textId="7A9CF455" w:rsidR="0091588B" w:rsidRPr="00EF7221" w:rsidRDefault="0091588B" w:rsidP="008E7D87">
      <w:pPr>
        <w:pStyle w:val="Folgeabsatz"/>
        <w:rPr>
          <w:ins w:id="627" w:author="Autor"/>
        </w:rPr>
      </w:pPr>
    </w:p>
    <w:p w14:paraId="6DC33393" w14:textId="0ED4D6E6" w:rsidR="00D07832" w:rsidRPr="00EF7221" w:rsidRDefault="00EA5D40" w:rsidP="008E7D87">
      <w:pPr>
        <w:pStyle w:val="Folgeabsatz"/>
        <w:rPr>
          <w:ins w:id="628" w:author="Autor"/>
        </w:rPr>
      </w:pPr>
      <w:ins w:id="629" w:author="Autor">
        <w:r>
          <w:rPr>
            <w:noProof/>
          </w:rPr>
          <mc:AlternateContent>
            <mc:Choice Requires="wps">
              <w:drawing>
                <wp:anchor distT="0" distB="0" distL="114300" distR="114300" simplePos="0" relativeHeight="251663360" behindDoc="0" locked="0" layoutInCell="1" allowOverlap="1" wp14:anchorId="653E4F17" wp14:editId="6B8496E5">
                  <wp:simplePos x="0" y="0"/>
                  <wp:positionH relativeFrom="margin">
                    <wp:align>center</wp:align>
                  </wp:positionH>
                  <wp:positionV relativeFrom="paragraph">
                    <wp:posOffset>127263</wp:posOffset>
                  </wp:positionV>
                  <wp:extent cx="655607" cy="207034"/>
                  <wp:effectExtent l="0" t="19050" r="30480" b="40640"/>
                  <wp:wrapNone/>
                  <wp:docPr id="24" name="Pfeil nach rechts 24"/>
                  <wp:cNvGraphicFramePr/>
                  <a:graphic xmlns:a="http://schemas.openxmlformats.org/drawingml/2006/main">
                    <a:graphicData uri="http://schemas.microsoft.com/office/word/2010/wordprocessingShape">
                      <wps:wsp>
                        <wps:cNvSpPr/>
                        <wps:spPr>
                          <a:xfrm>
                            <a:off x="0" y="0"/>
                            <a:ext cx="655607" cy="2070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4E6F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4" o:spid="_x0000_s1026" type="#_x0000_t13" style="position:absolute;margin-left:0;margin-top:10pt;width:51.6pt;height:16.3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" adj="18189" fillcolor="#4f81bd [3204]" strokecolor="#243f60 [1604]" strokeweight="2pt">
                  <w10:wrap anchorx="margin"/>
                </v:shape>
              </w:pict>
            </mc:Fallback>
          </mc:AlternateContent>
        </w:r>
      </w:ins>
    </w:p>
    <w:p w14:paraId="749E76A0" w14:textId="4C977F43" w:rsidR="00D07832" w:rsidRPr="00EF7221" w:rsidRDefault="00D07832" w:rsidP="008E7D87">
      <w:pPr>
        <w:pStyle w:val="Folgeabsatz"/>
        <w:rPr>
          <w:ins w:id="630" w:author="Autor"/>
        </w:rPr>
      </w:pPr>
    </w:p>
    <w:p w14:paraId="7E39CB70" w14:textId="46EFEA1F" w:rsidR="00D07832" w:rsidRPr="00EF7221" w:rsidRDefault="00D07832" w:rsidP="008E7D87">
      <w:pPr>
        <w:pStyle w:val="Folgeabsatz"/>
        <w:rPr>
          <w:ins w:id="631" w:author="Autor"/>
        </w:rPr>
      </w:pPr>
    </w:p>
    <w:p w14:paraId="0A3E7683" w14:textId="02BBFB63" w:rsidR="00D07832" w:rsidRPr="00EF7221" w:rsidRDefault="00D07832" w:rsidP="008E7D87">
      <w:pPr>
        <w:pStyle w:val="Folgeabsatz"/>
        <w:rPr>
          <w:ins w:id="632" w:author="Autor"/>
        </w:rPr>
      </w:pPr>
    </w:p>
    <w:p w14:paraId="19552595" w14:textId="58B307F4" w:rsidR="00D07832" w:rsidRPr="00EF7221" w:rsidRDefault="00710E9D" w:rsidP="008E7D87">
      <w:pPr>
        <w:pStyle w:val="Folgeabsatz"/>
        <w:rPr>
          <w:ins w:id="633" w:author="Autor"/>
        </w:rPr>
      </w:pPr>
      <w:ins w:id="634" w:author="Autor">
        <w:r>
          <w:rPr>
            <w:noProof/>
          </w:rPr>
          <mc:AlternateContent>
            <mc:Choice Requires="wps">
              <w:drawing>
                <wp:anchor distT="0" distB="0" distL="114300" distR="114300" simplePos="0" relativeHeight="251665408" behindDoc="1" locked="0" layoutInCell="1" allowOverlap="1" wp14:anchorId="76419093" wp14:editId="5C1CDAC2">
                  <wp:simplePos x="0" y="0"/>
                  <wp:positionH relativeFrom="margin">
                    <wp:align>right</wp:align>
                  </wp:positionH>
                  <wp:positionV relativeFrom="paragraph">
                    <wp:posOffset>264160</wp:posOffset>
                  </wp:positionV>
                  <wp:extent cx="5399405" cy="370840"/>
                  <wp:effectExtent l="0" t="0" r="0" b="0"/>
                  <wp:wrapTight wrapText="bothSides">
                    <wp:wrapPolygon edited="0">
                      <wp:start x="0" y="0"/>
                      <wp:lineTo x="0" y="19973"/>
                      <wp:lineTo x="21491" y="19973"/>
                      <wp:lineTo x="21491"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5399405" cy="370936"/>
                          </a:xfrm>
                          <a:prstGeom prst="rect">
                            <a:avLst/>
                          </a:prstGeom>
                          <a:solidFill>
                            <a:prstClr val="white"/>
                          </a:solidFill>
                          <a:ln>
                            <a:noFill/>
                          </a:ln>
                          <a:effectLst/>
                        </wps:spPr>
                        <wps:txbx>
                          <w:txbxContent>
                            <w:p w14:paraId="14F71A51" w14:textId="23B34D80" w:rsidR="005F1D32" w:rsidRPr="006C3714" w:rsidRDefault="005F1D32">
                              <w:pPr>
                                <w:pStyle w:val="Beschriftung"/>
                                <w:rPr>
                                  <w:rPrChange w:id="635" w:author="Autor">
                                    <w:rPr>
                                      <w:noProof/>
                                    </w:rPr>
                                  </w:rPrChange>
                                </w:rPr>
                                <w:pPrChange w:id="636" w:author="Autor">
                                  <w:pPr>
                                    <w:pStyle w:val="Folgeabsatz"/>
                                    <w:keepNext/>
                                  </w:pPr>
                                </w:pPrChange>
                              </w:pPr>
                              <w:bookmarkStart w:id="637" w:name="_Toc500502856"/>
                              <w:ins w:id="638" w:author="Autor">
                                <w:r>
                                  <w:t xml:space="preserve">Abbildung </w:t>
                                </w:r>
                                <w:r>
                                  <w:fldChar w:fldCharType="begin"/>
                                </w:r>
                                <w:r>
                                  <w:instrText xml:space="preserve"> SEQ Abbildung \* ARABIC </w:instrText>
                                </w:r>
                              </w:ins>
                              <w:r>
                                <w:fldChar w:fldCharType="separate"/>
                              </w:r>
                              <w:r>
                                <w:rPr>
                                  <w:noProof/>
                                </w:rPr>
                                <w:t>20</w:t>
                              </w:r>
                              <w:ins w:id="639" w:author="Autor">
                                <w:r>
                                  <w:fldChar w:fldCharType="end"/>
                                </w:r>
                                <w:r>
                                  <w:t>: Zusätzliche Anzeigetafel als Feedback für den Nutzer (links: normales Layout, Rechts: Layout wenn ein Tor erzielt wurde)</w:t>
                                </w:r>
                              </w:ins>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19093" id="Textfeld 25" o:spid="_x0000_s1027" type="#_x0000_t202" style="position:absolute;left:0;text-align:left;margin-left:373.95pt;margin-top:20.8pt;width:425.15pt;height:29.2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" stroked="f">
                  <v:textbox inset="0,0,0,0">
                    <w:txbxContent>
                      <w:p w14:paraId="14F71A51" w14:textId="23B34D80" w:rsidR="005F1D32" w:rsidRPr="006C3714" w:rsidRDefault="005F1D32">
                        <w:pPr>
                          <w:pStyle w:val="Beschriftung"/>
                          <w:rPr>
                            <w:rPrChange w:id="644" w:author="Autor">
                              <w:rPr>
                                <w:noProof/>
                              </w:rPr>
                            </w:rPrChange>
                          </w:rPr>
                          <w:pPrChange w:id="645" w:author="Autor">
                            <w:pPr>
                              <w:pStyle w:val="Folgeabsatz"/>
                              <w:keepNext/>
                            </w:pPr>
                          </w:pPrChange>
                        </w:pPr>
                        <w:bookmarkStart w:id="646" w:name="_Toc500502856"/>
                        <w:ins w:id="647" w:author="Autor">
                          <w:r>
                            <w:t xml:space="preserve">Abbildung </w:t>
                          </w:r>
                          <w:r>
                            <w:fldChar w:fldCharType="begin"/>
                          </w:r>
                          <w:r>
                            <w:instrText xml:space="preserve"> SEQ Abbildung \* ARABIC </w:instrText>
                          </w:r>
                        </w:ins>
                        <w:r>
                          <w:fldChar w:fldCharType="separate"/>
                        </w:r>
                        <w:r>
                          <w:rPr>
                            <w:noProof/>
                          </w:rPr>
                          <w:t>20</w:t>
                        </w:r>
                        <w:ins w:id="648" w:author="Autor">
                          <w:r>
                            <w:fldChar w:fldCharType="end"/>
                          </w:r>
                          <w:r>
                            <w:t>: Zusätzliche Anzeigetafel als Feedback für den Nutzer (links: normales Layout, Rechts: Layout wenn ein Tor erzielt wurde)</w:t>
                          </w:r>
                        </w:ins>
                        <w:bookmarkEnd w:id="646"/>
                      </w:p>
                    </w:txbxContent>
                  </v:textbox>
                  <w10:wrap type="tight" anchorx="margin"/>
                </v:shape>
              </w:pict>
            </mc:Fallback>
          </mc:AlternateContent>
        </w:r>
      </w:ins>
    </w:p>
    <w:p w14:paraId="728F7C20" w14:textId="44684E84" w:rsidR="00D07832" w:rsidRPr="00EF7221" w:rsidRDefault="00D07832" w:rsidP="008E7D87">
      <w:pPr>
        <w:pStyle w:val="Folgeabsatz"/>
        <w:rPr>
          <w:ins w:id="640" w:author="Autor"/>
        </w:rPr>
      </w:pPr>
    </w:p>
    <w:p w14:paraId="0E0ABD96" w14:textId="1AEF22EC" w:rsidR="00467DB2" w:rsidDel="00A20B98" w:rsidRDefault="00467DB2">
      <w:pPr>
        <w:pStyle w:val="berschrift4"/>
        <w:rPr>
          <w:del w:id="641" w:author="Autor"/>
        </w:rPr>
        <w:pPrChange w:id="642" w:author="Autor">
          <w:pPr>
            <w:pStyle w:val="Folgeabsatz"/>
          </w:pPr>
        </w:pPrChange>
      </w:pPr>
    </w:p>
    <w:p w14:paraId="0D6FB4B6" w14:textId="32220F5B" w:rsidR="00767F5A" w:rsidRDefault="00A20B98">
      <w:pPr>
        <w:pPrChange w:id="643" w:author="Autor">
          <w:pPr>
            <w:pStyle w:val="Folgeabsatz"/>
          </w:pPr>
        </w:pPrChange>
      </w:pPr>
      <w:ins w:id="644" w:author="Autor">
        <w:r>
          <w:t>Weitere Assets die für das Spiel benötigt wurden waren ein Tor, ein Eishockeyschläger und ein Puck</w:t>
        </w:r>
        <w:r w:rsidR="007F6CD1">
          <w:t xml:space="preserve"> (Abb. 21)</w:t>
        </w:r>
        <w:r>
          <w:t xml:space="preserve">. </w:t>
        </w:r>
      </w:ins>
    </w:p>
    <w:p w14:paraId="4208C843" w14:textId="00A76D3C" w:rsidR="004351A4" w:rsidRPr="002F7EB2" w:rsidRDefault="002F7EB2" w:rsidP="002F7EB2">
      <w:pPr>
        <w:pStyle w:val="Folgeabsatz"/>
      </w:pPr>
      <w:r>
        <w:t xml:space="preserve">Um den Puck auf der Oberfläche wie auf einer echten Eisfläche gleiten zu lassen, mussten noch Änderungen vorgenommen werden. Hierzu wurde ein </w:t>
      </w:r>
      <w:r>
        <w:rPr>
          <w:i/>
        </w:rPr>
        <w:t>Material (Ic</w:t>
      </w:r>
      <w:r w:rsidRPr="002F7EB2">
        <w:rPr>
          <w:i/>
        </w:rPr>
        <w:t>eMaterial</w:t>
      </w:r>
      <w:r>
        <w:t xml:space="preserve">) angelegt, bei dem die </w:t>
      </w:r>
      <w:r>
        <w:rPr>
          <w:i/>
        </w:rPr>
        <w:t xml:space="preserve">Friction </w:t>
      </w:r>
      <w:r>
        <w:t xml:space="preserve">auf 0.25 festgelegt wurde. Anschließend wurde das </w:t>
      </w:r>
      <w:r w:rsidRPr="002F7EB2">
        <w:rPr>
          <w:i/>
        </w:rPr>
        <w:t>Material</w:t>
      </w:r>
      <w:r>
        <w:rPr>
          <w:i/>
        </w:rPr>
        <w:t xml:space="preserve"> </w:t>
      </w:r>
      <w:r>
        <w:t>auf die Eishockeyfläche gelegt. Somit konnte ein Gleiteffekt erzeugt werden, der den realen Bedingungen entsprach.</w:t>
      </w:r>
    </w:p>
    <w:p w14:paraId="7D8D0DAB" w14:textId="77777777" w:rsidR="004351A4" w:rsidRPr="00A2746E" w:rsidRDefault="004351A4">
      <w:pPr>
        <w:pStyle w:val="Folgeabsatz"/>
        <w:ind w:firstLine="0"/>
        <w:rPr>
          <w:ins w:id="645" w:author="Autor"/>
        </w:rPr>
        <w:pPrChange w:id="646" w:author="Autor">
          <w:pPr>
            <w:pStyle w:val="Folgeabsatz"/>
          </w:pPr>
        </w:pPrChange>
      </w:pPr>
    </w:p>
    <w:p w14:paraId="27526564" w14:textId="004336E9" w:rsidR="004351A4" w:rsidRDefault="004351A4">
      <w:pPr>
        <w:pStyle w:val="Folgeabsatz"/>
        <w:keepNext/>
        <w:ind w:firstLine="0"/>
        <w:rPr>
          <w:ins w:id="647" w:author="Autor"/>
        </w:rPr>
        <w:pPrChange w:id="648" w:author="Autor">
          <w:pPr>
            <w:pStyle w:val="Folgeabsatz"/>
            <w:ind w:firstLine="0"/>
          </w:pPr>
        </w:pPrChange>
      </w:pPr>
      <w:r>
        <w:rPr>
          <w:noProof/>
        </w:rPr>
        <w:lastRenderedPageBreak/>
        <mc:AlternateContent>
          <mc:Choice Requires="wps">
            <w:drawing>
              <wp:anchor distT="0" distB="0" distL="114300" distR="114300" simplePos="0" relativeHeight="251672576" behindDoc="1" locked="0" layoutInCell="1" allowOverlap="1" wp14:anchorId="2D9E47D0" wp14:editId="412D83AC">
                <wp:simplePos x="0" y="0"/>
                <wp:positionH relativeFrom="column">
                  <wp:posOffset>2164080</wp:posOffset>
                </wp:positionH>
                <wp:positionV relativeFrom="paragraph">
                  <wp:posOffset>2851785</wp:posOffset>
                </wp:positionV>
                <wp:extent cx="2840355" cy="635"/>
                <wp:effectExtent l="0" t="0" r="0" b="0"/>
                <wp:wrapTight wrapText="bothSides">
                  <wp:wrapPolygon edited="0">
                    <wp:start x="0" y="0"/>
                    <wp:lineTo x="0" y="20403"/>
                    <wp:lineTo x="21441" y="20403"/>
                    <wp:lineTo x="21441" y="0"/>
                    <wp:lineTo x="0" y="0"/>
                  </wp:wrapPolygon>
                </wp:wrapTight>
                <wp:docPr id="198" name="Textfeld 198"/>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a:effectLst/>
                      </wps:spPr>
                      <wps:txbx>
                        <w:txbxContent>
                          <w:p w14:paraId="00BA25A7" w14:textId="4D529FF0" w:rsidR="005F1D32" w:rsidRPr="0049193F" w:rsidRDefault="005F1D32" w:rsidP="004351A4">
                            <w:pPr>
                              <w:pStyle w:val="Beschriftung"/>
                              <w:rPr>
                                <w:noProof/>
                                <w:szCs w:val="20"/>
                              </w:rPr>
                            </w:pPr>
                            <w:bookmarkStart w:id="649" w:name="_Toc500502857"/>
                            <w:r>
                              <w:t xml:space="preserve">Abbildung </w:t>
                            </w:r>
                            <w:fldSimple w:instr=" SEQ Abbildung \* ARABIC ">
                              <w:r>
                                <w:rPr>
                                  <w:noProof/>
                                </w:rPr>
                                <w:t>21</w:t>
                              </w:r>
                            </w:fldSimple>
                            <w:r>
                              <w:t xml:space="preserve">: </w:t>
                            </w:r>
                            <w:ins w:id="650" w:author="Autor">
                              <w:r>
                                <w:t>Tor, Eishockeyschläger und Puck als 3D-Modelle</w:t>
                              </w:r>
                            </w:ins>
                            <w:bookmarkEnd w:id="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E47D0" id="Textfeld 198" o:spid="_x0000_s1028" type="#_x0000_t202" style="position:absolute;left:0;text-align:left;margin-left:170.4pt;margin-top:224.55pt;width:223.6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" stroked="f">
                <v:textbox style="mso-fit-shape-to-text:t" inset="0,0,0,0">
                  <w:txbxContent>
                    <w:p w14:paraId="00BA25A7" w14:textId="4D529FF0" w:rsidR="005F1D32" w:rsidRPr="0049193F" w:rsidRDefault="005F1D32" w:rsidP="004351A4">
                      <w:pPr>
                        <w:pStyle w:val="Beschriftung"/>
                        <w:rPr>
                          <w:noProof/>
                          <w:szCs w:val="20"/>
                        </w:rPr>
                      </w:pPr>
                      <w:bookmarkStart w:id="660" w:name="_Toc500502857"/>
                      <w:r>
                        <w:t xml:space="preserve">Abbildung </w:t>
                      </w:r>
                      <w:r>
                        <w:fldChar w:fldCharType="begin"/>
                      </w:r>
                      <w:r>
                        <w:instrText xml:space="preserve"> SEQ Abbildung \* ARABIC </w:instrText>
                      </w:r>
                      <w:r>
                        <w:fldChar w:fldCharType="separate"/>
                      </w:r>
                      <w:r>
                        <w:rPr>
                          <w:noProof/>
                        </w:rPr>
                        <w:t>21</w:t>
                      </w:r>
                      <w:r>
                        <w:fldChar w:fldCharType="end"/>
                      </w:r>
                      <w:r>
                        <w:t xml:space="preserve">: </w:t>
                      </w:r>
                      <w:ins w:id="661" w:author="Autor">
                        <w:r>
                          <w:t>Tor, Eishockeyschläger und Puck als 3D-Modelle</w:t>
                        </w:r>
                      </w:ins>
                      <w:bookmarkEnd w:id="660"/>
                    </w:p>
                  </w:txbxContent>
                </v:textbox>
                <w10:wrap type="tight"/>
              </v:shape>
            </w:pict>
          </mc:Fallback>
        </mc:AlternateContent>
      </w:r>
      <w:ins w:id="651" w:author="Autor">
        <w:r>
          <w:rPr>
            <w:noProof/>
          </w:rPr>
          <w:drawing>
            <wp:anchor distT="0" distB="0" distL="114300" distR="114300" simplePos="0" relativeHeight="251670528" behindDoc="1" locked="0" layoutInCell="1" allowOverlap="1" wp14:anchorId="0FEBAEC9" wp14:editId="029B7F0B">
              <wp:simplePos x="0" y="0"/>
              <wp:positionH relativeFrom="column">
                <wp:posOffset>3932555</wp:posOffset>
              </wp:positionH>
              <wp:positionV relativeFrom="paragraph">
                <wp:posOffset>13970</wp:posOffset>
              </wp:positionV>
              <wp:extent cx="1072515" cy="2777490"/>
              <wp:effectExtent l="0" t="0" r="0" b="3810"/>
              <wp:wrapTight wrapText="bothSides">
                <wp:wrapPolygon edited="0">
                  <wp:start x="0" y="0"/>
                  <wp:lineTo x="0" y="21481"/>
                  <wp:lineTo x="21101" y="21481"/>
                  <wp:lineTo x="21101"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läger3D.PNG"/>
                      <pic:cNvPicPr/>
                    </pic:nvPicPr>
                    <pic:blipFill>
                      <a:blip r:embed="rId40">
                        <a:extLst>
                          <a:ext uri="{28A0092B-C50C-407E-A947-70E740481C1C}">
                            <a14:useLocalDpi xmlns:a14="http://schemas.microsoft.com/office/drawing/2010/main" val="0"/>
                          </a:ext>
                        </a:extLst>
                      </a:blip>
                      <a:stretch>
                        <a:fillRect/>
                      </a:stretch>
                    </pic:blipFill>
                    <pic:spPr>
                      <a:xfrm>
                        <a:off x="0" y="0"/>
                        <a:ext cx="1072515" cy="2777490"/>
                      </a:xfrm>
                      <a:prstGeom prst="rect">
                        <a:avLst/>
                      </a:prstGeom>
                    </pic:spPr>
                  </pic:pic>
                </a:graphicData>
              </a:graphic>
              <wp14:sizeRelH relativeFrom="page">
                <wp14:pctWidth>0</wp14:pctWidth>
              </wp14:sizeRelH>
              <wp14:sizeRelV relativeFrom="page">
                <wp14:pctHeight>0</wp14:pctHeight>
              </wp14:sizeRelV>
            </wp:anchor>
          </w:drawing>
        </w:r>
        <w:del w:id="652" w:author="Autor">
          <w:r w:rsidDel="00D23D75">
            <w:rPr>
              <w:noProof/>
            </w:rPr>
            <w:drawing>
              <wp:anchor distT="0" distB="0" distL="114300" distR="114300" simplePos="0" relativeHeight="251667456" behindDoc="1" locked="0" layoutInCell="1" allowOverlap="1" wp14:anchorId="269DDED6" wp14:editId="117A7F14">
                <wp:simplePos x="0" y="0"/>
                <wp:positionH relativeFrom="margin">
                  <wp:posOffset>1595887</wp:posOffset>
                </wp:positionH>
                <wp:positionV relativeFrom="paragraph">
                  <wp:posOffset>187505</wp:posOffset>
                </wp:positionV>
                <wp:extent cx="2293620" cy="1760855"/>
                <wp:effectExtent l="0" t="0" r="0" b="0"/>
                <wp:wrapTight wrapText="bothSides">
                  <wp:wrapPolygon edited="0">
                    <wp:start x="0" y="0"/>
                    <wp:lineTo x="0" y="21265"/>
                    <wp:lineTo x="21349" y="21265"/>
                    <wp:lineTo x="21349"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r.PNG"/>
                        <pic:cNvPicPr/>
                      </pic:nvPicPr>
                      <pic:blipFill>
                        <a:blip r:embed="rId41">
                          <a:extLst>
                            <a:ext uri="{28A0092B-C50C-407E-A947-70E740481C1C}">
                              <a14:useLocalDpi xmlns:a14="http://schemas.microsoft.com/office/drawing/2010/main" val="0"/>
                            </a:ext>
                          </a:extLst>
                        </a:blip>
                        <a:stretch>
                          <a:fillRect/>
                        </a:stretch>
                      </pic:blipFill>
                      <pic:spPr>
                        <a:xfrm>
                          <a:off x="0" y="0"/>
                          <a:ext cx="2293620"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9504" behindDoc="1" locked="0" layoutInCell="1" allowOverlap="1" wp14:anchorId="2369D2BF" wp14:editId="2DC6B0DF">
                <wp:simplePos x="0" y="0"/>
                <wp:positionH relativeFrom="margin">
                  <wp:posOffset>1249381</wp:posOffset>
                </wp:positionH>
                <wp:positionV relativeFrom="paragraph">
                  <wp:posOffset>32229</wp:posOffset>
                </wp:positionV>
                <wp:extent cx="2009775" cy="1760855"/>
                <wp:effectExtent l="0" t="0" r="9525" b="0"/>
                <wp:wrapTight wrapText="bothSides">
                  <wp:wrapPolygon edited="0">
                    <wp:start x="0" y="0"/>
                    <wp:lineTo x="0" y="21265"/>
                    <wp:lineTo x="21498" y="21265"/>
                    <wp:lineTo x="21498"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ck.PNG"/>
                        <pic:cNvPicPr/>
                      </pic:nvPicPr>
                      <pic:blipFill>
                        <a:blip r:embed="rId42">
                          <a:extLst>
                            <a:ext uri="{28A0092B-C50C-407E-A947-70E740481C1C}">
                              <a14:useLocalDpi xmlns:a14="http://schemas.microsoft.com/office/drawing/2010/main" val="0"/>
                            </a:ext>
                          </a:extLst>
                        </a:blip>
                        <a:stretch>
                          <a:fillRect/>
                        </a:stretch>
                      </pic:blipFill>
                      <pic:spPr>
                        <a:xfrm>
                          <a:off x="0" y="0"/>
                          <a:ext cx="2009775"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8480" behindDoc="1" locked="0" layoutInCell="1" allowOverlap="1" wp14:anchorId="3A7C196D" wp14:editId="45E85033">
                <wp:simplePos x="0" y="0"/>
                <wp:positionH relativeFrom="margin">
                  <wp:posOffset>761497</wp:posOffset>
                </wp:positionH>
                <wp:positionV relativeFrom="paragraph">
                  <wp:posOffset>6350</wp:posOffset>
                </wp:positionV>
                <wp:extent cx="666115" cy="1760855"/>
                <wp:effectExtent l="0" t="0" r="635" b="0"/>
                <wp:wrapTight wrapText="bothSides">
                  <wp:wrapPolygon edited="0">
                    <wp:start x="0" y="0"/>
                    <wp:lineTo x="0" y="21265"/>
                    <wp:lineTo x="21003" y="21265"/>
                    <wp:lineTo x="21003"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läger3D.PNG"/>
                        <pic:cNvPicPr/>
                      </pic:nvPicPr>
                      <pic:blipFill>
                        <a:blip r:embed="rId40">
                          <a:extLst>
                            <a:ext uri="{28A0092B-C50C-407E-A947-70E740481C1C}">
                              <a14:useLocalDpi xmlns:a14="http://schemas.microsoft.com/office/drawing/2010/main" val="0"/>
                            </a:ext>
                          </a:extLst>
                        </a:blip>
                        <a:stretch>
                          <a:fillRect/>
                        </a:stretch>
                      </pic:blipFill>
                      <pic:spPr>
                        <a:xfrm>
                          <a:off x="0" y="0"/>
                          <a:ext cx="666115" cy="1760855"/>
                        </a:xfrm>
                        <a:prstGeom prst="rect">
                          <a:avLst/>
                        </a:prstGeom>
                      </pic:spPr>
                    </pic:pic>
                  </a:graphicData>
                </a:graphic>
                <wp14:sizeRelH relativeFrom="page">
                  <wp14:pctWidth>0</wp14:pctWidth>
                </wp14:sizeRelH>
                <wp14:sizeRelV relativeFrom="page">
                  <wp14:pctHeight>0</wp14:pctHeight>
                </wp14:sizeRelV>
              </wp:anchor>
            </w:drawing>
          </w:r>
        </w:del>
        <w:r>
          <w:rPr>
            <w:noProof/>
          </w:rPr>
          <w:drawing>
            <wp:inline distT="0" distB="0" distL="0" distR="0" wp14:anchorId="7C599A0D" wp14:editId="77D43926">
              <wp:extent cx="3804249" cy="2809677"/>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r.PNG"/>
                      <pic:cNvPicPr/>
                    </pic:nvPicPr>
                    <pic:blipFill>
                      <a:blip r:embed="rId41">
                        <a:extLst>
                          <a:ext uri="{28A0092B-C50C-407E-A947-70E740481C1C}">
                            <a14:useLocalDpi xmlns:a14="http://schemas.microsoft.com/office/drawing/2010/main" val="0"/>
                          </a:ext>
                        </a:extLst>
                      </a:blip>
                      <a:stretch>
                        <a:fillRect/>
                      </a:stretch>
                    </pic:blipFill>
                    <pic:spPr>
                      <a:xfrm>
                        <a:off x="0" y="0"/>
                        <a:ext cx="3804249" cy="2809677"/>
                      </a:xfrm>
                      <a:prstGeom prst="rect">
                        <a:avLst/>
                      </a:prstGeom>
                    </pic:spPr>
                  </pic:pic>
                </a:graphicData>
              </a:graphic>
            </wp:inline>
          </w:drawing>
        </w:r>
      </w:ins>
    </w:p>
    <w:p w14:paraId="1F086201" w14:textId="0A36EDED" w:rsidR="004351A4" w:rsidRDefault="004351A4">
      <w:pPr>
        <w:pStyle w:val="Folgeabsatz"/>
        <w:keepNext/>
        <w:ind w:firstLine="0"/>
        <w:rPr>
          <w:ins w:id="653" w:author="Autor"/>
        </w:rPr>
        <w:pPrChange w:id="654" w:author="Autor">
          <w:pPr>
            <w:pStyle w:val="Folgeabsatz"/>
            <w:ind w:firstLine="0"/>
          </w:pPr>
        </w:pPrChange>
      </w:pPr>
      <w:ins w:id="655" w:author="Autor">
        <w:r>
          <w:rPr>
            <w:noProof/>
          </w:rPr>
          <w:drawing>
            <wp:inline distT="0" distB="0" distL="0" distR="0" wp14:anchorId="5F096CC8" wp14:editId="78524BA0">
              <wp:extent cx="1956021" cy="1713632"/>
              <wp:effectExtent l="0" t="0" r="635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uck.PNG"/>
                      <pic:cNvPicPr/>
                    </pic:nvPicPr>
                    <pic:blipFill>
                      <a:blip r:embed="rId42">
                        <a:extLst>
                          <a:ext uri="{28A0092B-C50C-407E-A947-70E740481C1C}">
                            <a14:useLocalDpi xmlns:a14="http://schemas.microsoft.com/office/drawing/2010/main" val="0"/>
                          </a:ext>
                        </a:extLst>
                      </a:blip>
                      <a:stretch>
                        <a:fillRect/>
                      </a:stretch>
                    </pic:blipFill>
                    <pic:spPr>
                      <a:xfrm>
                        <a:off x="0" y="0"/>
                        <a:ext cx="1968606" cy="1724658"/>
                      </a:xfrm>
                      <a:prstGeom prst="rect">
                        <a:avLst/>
                      </a:prstGeom>
                    </pic:spPr>
                  </pic:pic>
                </a:graphicData>
              </a:graphic>
            </wp:inline>
          </w:drawing>
        </w:r>
      </w:ins>
    </w:p>
    <w:p w14:paraId="1FA48E71" w14:textId="77777777" w:rsidR="004351A4" w:rsidDel="00D23D75" w:rsidRDefault="004351A4">
      <w:pPr>
        <w:pStyle w:val="Beschriftung"/>
        <w:jc w:val="both"/>
        <w:rPr>
          <w:ins w:id="656" w:author="Autor"/>
          <w:del w:id="657" w:author="Autor"/>
        </w:rPr>
        <w:pPrChange w:id="658" w:author="Autor">
          <w:pPr>
            <w:pStyle w:val="Folgeabsatz"/>
          </w:pPr>
        </w:pPrChange>
      </w:pPr>
    </w:p>
    <w:p w14:paraId="20587096" w14:textId="77777777" w:rsidR="004351A4" w:rsidRPr="004351A4" w:rsidRDefault="004351A4" w:rsidP="004351A4">
      <w:pPr>
        <w:pStyle w:val="Folgeabsatz"/>
        <w:ind w:firstLine="0"/>
        <w:rPr>
          <w:ins w:id="659" w:author="Autor"/>
        </w:rPr>
      </w:pPr>
    </w:p>
    <w:p w14:paraId="0CDE7116" w14:textId="534733F3" w:rsidR="007F6CD1" w:rsidRDefault="004B43BA">
      <w:pPr>
        <w:pStyle w:val="berschrift4"/>
        <w:rPr>
          <w:ins w:id="660" w:author="Autor"/>
        </w:rPr>
        <w:pPrChange w:id="661" w:author="Autor">
          <w:pPr>
            <w:pStyle w:val="Folgeabsatz"/>
          </w:pPr>
        </w:pPrChange>
      </w:pPr>
      <w:ins w:id="662" w:author="Autor">
        <w:r>
          <w:t>Blueprints</w:t>
        </w:r>
      </w:ins>
    </w:p>
    <w:p w14:paraId="6DA0C5DE" w14:textId="4B691162" w:rsidR="004B43BA" w:rsidRDefault="004B43BA">
      <w:pPr>
        <w:rPr>
          <w:ins w:id="663" w:author="Autor"/>
        </w:rPr>
        <w:pPrChange w:id="664" w:author="Autor">
          <w:pPr>
            <w:pStyle w:val="Folgeabsatz"/>
          </w:pPr>
        </w:pPrChange>
      </w:pPr>
      <w:ins w:id="665" w:author="Autor">
        <w:r>
          <w:t xml:space="preserve">Um Funktionen in das Spiel zu integrieren wurden hauptsächlich Blueprints verwendet. Das System musste konsistent </w:t>
        </w:r>
        <w:r w:rsidR="00B06E93">
          <w:t>sein und durfte keine Fehler beinhalten. Dies war vor allem wichtig, da genaue Messungen von Zeit, Toren und Schlagkraft nötig waren um die spätere Auswertung nicht zu verfälschen. Folgende Punkte waren besonders zu beachten:</w:t>
        </w:r>
      </w:ins>
    </w:p>
    <w:p w14:paraId="24617F9B" w14:textId="4637D9CD" w:rsidR="00B06E93" w:rsidRDefault="00B06E93">
      <w:pPr>
        <w:pStyle w:val="Folgeabsatz"/>
        <w:numPr>
          <w:ilvl w:val="0"/>
          <w:numId w:val="10"/>
        </w:numPr>
        <w:rPr>
          <w:ins w:id="666" w:author="Autor"/>
        </w:rPr>
        <w:pPrChange w:id="667" w:author="Autor">
          <w:pPr>
            <w:pStyle w:val="Folgeabsatz"/>
          </w:pPr>
        </w:pPrChange>
      </w:pPr>
      <w:ins w:id="668" w:author="Autor">
        <w:r>
          <w:t xml:space="preserve">Automatische </w:t>
        </w:r>
        <w:r w:rsidR="00AC271B">
          <w:t xml:space="preserve">und identische </w:t>
        </w:r>
        <w:r>
          <w:t>Erfassung der benötigten Zeit</w:t>
        </w:r>
        <w:r w:rsidR="00AC271B">
          <w:t xml:space="preserve"> der Spieler.</w:t>
        </w:r>
      </w:ins>
    </w:p>
    <w:p w14:paraId="728113C4" w14:textId="7A0C5578" w:rsidR="00B06E93" w:rsidRDefault="00AC271B">
      <w:pPr>
        <w:pStyle w:val="Folgeabsatz"/>
        <w:numPr>
          <w:ilvl w:val="0"/>
          <w:numId w:val="10"/>
        </w:numPr>
        <w:pPrChange w:id="669" w:author="Autor">
          <w:pPr>
            <w:pStyle w:val="Folgeabsatz"/>
          </w:pPr>
        </w:pPrChange>
      </w:pPr>
      <w:ins w:id="670" w:author="Autor">
        <w:r>
          <w:t>Richtige Erkennung von Toren bzw. angekommenen Pässen.</w:t>
        </w:r>
      </w:ins>
    </w:p>
    <w:p w14:paraId="240443E0" w14:textId="56DAA795" w:rsidR="004F4E20" w:rsidRDefault="004F4E20" w:rsidP="004F4E20">
      <w:pPr>
        <w:pStyle w:val="Folgeabsatz"/>
        <w:numPr>
          <w:ilvl w:val="0"/>
          <w:numId w:val="10"/>
        </w:numPr>
        <w:rPr>
          <w:ins w:id="671" w:author="Autor"/>
        </w:rPr>
      </w:pPr>
      <w:ins w:id="672" w:author="Autor">
        <w:r>
          <w:t>Respawnen des Pucks muss immer nach derselben Zeit automatisch erfolgen.</w:t>
        </w:r>
      </w:ins>
    </w:p>
    <w:p w14:paraId="3639D014" w14:textId="1FC01D30" w:rsidR="00B06E93" w:rsidRDefault="00AC271B">
      <w:pPr>
        <w:pStyle w:val="Folgeabsatz"/>
        <w:numPr>
          <w:ilvl w:val="0"/>
          <w:numId w:val="10"/>
        </w:numPr>
        <w:rPr>
          <w:ins w:id="673" w:author="Autor"/>
        </w:rPr>
        <w:pPrChange w:id="674" w:author="Autor">
          <w:pPr>
            <w:pStyle w:val="Folgeabsatz"/>
          </w:pPr>
        </w:pPrChange>
      </w:pPr>
      <w:ins w:id="675" w:author="Autor">
        <w:r>
          <w:t>Messung der Schlagkraft an derselben Stelle.</w:t>
        </w:r>
      </w:ins>
    </w:p>
    <w:p w14:paraId="23B09E24" w14:textId="05983CB5" w:rsidR="00AC271B" w:rsidRDefault="00714390">
      <w:pPr>
        <w:pStyle w:val="Folgeabsatz"/>
        <w:numPr>
          <w:ilvl w:val="0"/>
          <w:numId w:val="10"/>
        </w:numPr>
        <w:rPr>
          <w:ins w:id="676" w:author="Autor"/>
        </w:rPr>
        <w:pPrChange w:id="677" w:author="Autor">
          <w:pPr>
            <w:pStyle w:val="Folgeabsatz"/>
          </w:pPr>
        </w:pPrChange>
      </w:pPr>
      <w:ins w:id="678" w:author="Autor">
        <w:r>
          <w:t>Allgemein gleiche Voraussetzzungen für jede Testperson</w:t>
        </w:r>
      </w:ins>
    </w:p>
    <w:p w14:paraId="3C5DB050" w14:textId="77777777" w:rsidR="00714390" w:rsidRDefault="00714390">
      <w:pPr>
        <w:pStyle w:val="Folgeabsatz"/>
        <w:rPr>
          <w:ins w:id="679" w:author="Autor"/>
        </w:rPr>
      </w:pPr>
    </w:p>
    <w:p w14:paraId="03A330D9" w14:textId="69AC645D" w:rsidR="00A205F3" w:rsidRPr="004F4E20" w:rsidRDefault="004F4E20" w:rsidP="004F4E20">
      <w:pPr>
        <w:pStyle w:val="Zwischenberschriftnichtnummeriert"/>
      </w:pPr>
      <w:r>
        <w:lastRenderedPageBreak/>
        <w:t>Automatische und identische Erfassung der benötigten Zeit der Spieler</w:t>
      </w:r>
    </w:p>
    <w:p w14:paraId="719E9F98" w14:textId="56733591" w:rsidR="00EA3F75" w:rsidRDefault="00714390">
      <w:pPr>
        <w:pStyle w:val="Folgeabsatz"/>
        <w:rPr>
          <w:ins w:id="680" w:author="Autor"/>
        </w:rPr>
      </w:pPr>
      <w:ins w:id="681" w:author="Autor">
        <w:r>
          <w:t xml:space="preserve">Die automatische Erfassung der Zeit wurde mit Hilfe des </w:t>
        </w:r>
        <w:r>
          <w:rPr>
            <w:i/>
          </w:rPr>
          <w:t xml:space="preserve">Event Tick </w:t>
        </w:r>
        <w:r w:rsidR="00ED3B31">
          <w:t xml:space="preserve">Knotens gelöst. </w:t>
        </w:r>
        <w:r w:rsidR="00ED3B31">
          <w:rPr>
            <w:i/>
          </w:rPr>
          <w:t xml:space="preserve">Event Tick </w:t>
        </w:r>
        <w:r w:rsidR="00ED3B31">
          <w:t>wird bei jedem Frame aufgerufen</w:t>
        </w:r>
        <w:r w:rsidR="001936E8">
          <w:t xml:space="preserve">. Durch Verknüpfung mit einem </w:t>
        </w:r>
        <w:r w:rsidR="001936E8">
          <w:rPr>
            <w:i/>
          </w:rPr>
          <w:t xml:space="preserve">Delay </w:t>
        </w:r>
        <w:r w:rsidR="001936E8">
          <w:t xml:space="preserve">Knoten der nach einer Sekunde eine </w:t>
        </w:r>
        <w:r w:rsidR="001936E8">
          <w:rPr>
            <w:i/>
          </w:rPr>
          <w:t xml:space="preserve">Time </w:t>
        </w:r>
        <w:r w:rsidR="001936E8">
          <w:t xml:space="preserve">Variable um 1 erhöht entsteht daraus eine Stoppuhr. </w:t>
        </w:r>
        <w:r w:rsidR="00ED3B31">
          <w:t xml:space="preserve">Die somit gemessene Zeit wurde auf der Anzeigetafel für den Spieler sichtbar angezeigt. Sobald die Anzahl an Versuchen des Spielers bei 0 angelangt war, wurde die benötigte Zeit gespeichert und ausgegeben. </w:t>
        </w:r>
        <w:r w:rsidR="00EA3F75">
          <w:t xml:space="preserve">Die Ausgabe erfolgte durch das </w:t>
        </w:r>
        <w:r w:rsidR="00EA3F75">
          <w:rPr>
            <w:i/>
          </w:rPr>
          <w:t>Victory Plugin</w:t>
        </w:r>
        <w:r w:rsidR="00EA3F75">
          <w:t>, welches frei verfügbar im Internet zu finden ist (</w:t>
        </w:r>
      </w:ins>
      <w:r w:rsidR="006A5403">
        <w:t>Rama, 2014</w:t>
      </w:r>
      <w:ins w:id="682" w:author="Autor">
        <w:r w:rsidR="00EA3F75">
          <w:t xml:space="preserve">). Es ermöglicht die Ausgabe von beispielsweise Textdateien direkt über Blueprints (Abb. 21). </w:t>
        </w:r>
      </w:ins>
    </w:p>
    <w:p w14:paraId="6A55F9FC" w14:textId="77777777" w:rsidR="00EA3F75" w:rsidRDefault="00EA3F75">
      <w:pPr>
        <w:pStyle w:val="Folgeabsatz"/>
        <w:keepNext/>
        <w:jc w:val="center"/>
        <w:rPr>
          <w:ins w:id="683" w:author="Autor"/>
        </w:rPr>
        <w:pPrChange w:id="684" w:author="Autor">
          <w:pPr>
            <w:pStyle w:val="Folgeabsatz"/>
          </w:pPr>
        </w:pPrChange>
      </w:pPr>
      <w:ins w:id="685" w:author="Autor">
        <w:r>
          <w:rPr>
            <w:noProof/>
          </w:rPr>
          <w:drawing>
            <wp:inline distT="0" distB="0" distL="0" distR="0" wp14:anchorId="293207D2" wp14:editId="23DFB9B0">
              <wp:extent cx="3572374" cy="2229161"/>
              <wp:effectExtent l="0" t="0" r="952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victory.PNG"/>
                      <pic:cNvPicPr/>
                    </pic:nvPicPr>
                    <pic:blipFill>
                      <a:blip r:embed="rId43">
                        <a:extLst>
                          <a:ext uri="{28A0092B-C50C-407E-A947-70E740481C1C}">
                            <a14:useLocalDpi xmlns:a14="http://schemas.microsoft.com/office/drawing/2010/main" val="0"/>
                          </a:ext>
                        </a:extLst>
                      </a:blip>
                      <a:stretch>
                        <a:fillRect/>
                      </a:stretch>
                    </pic:blipFill>
                    <pic:spPr>
                      <a:xfrm>
                        <a:off x="0" y="0"/>
                        <a:ext cx="3572374" cy="2229161"/>
                      </a:xfrm>
                      <a:prstGeom prst="rect">
                        <a:avLst/>
                      </a:prstGeom>
                    </pic:spPr>
                  </pic:pic>
                </a:graphicData>
              </a:graphic>
            </wp:inline>
          </w:drawing>
        </w:r>
      </w:ins>
    </w:p>
    <w:p w14:paraId="15932E43" w14:textId="1CDAD30B" w:rsidR="004F4E20" w:rsidRDefault="00EA3F75" w:rsidP="006A5403">
      <w:pPr>
        <w:pStyle w:val="Beschriftung"/>
      </w:pPr>
      <w:bookmarkStart w:id="686" w:name="_Toc500502858"/>
      <w:ins w:id="687" w:author="Autor">
        <w:r>
          <w:t xml:space="preserve">Abbildung </w:t>
        </w:r>
        <w:r>
          <w:fldChar w:fldCharType="begin"/>
        </w:r>
        <w:r>
          <w:instrText xml:space="preserve"> SEQ Abbildung \* ARABIC </w:instrText>
        </w:r>
      </w:ins>
      <w:r>
        <w:fldChar w:fldCharType="separate"/>
      </w:r>
      <w:r w:rsidR="005F1D32">
        <w:rPr>
          <w:noProof/>
        </w:rPr>
        <w:t>22</w:t>
      </w:r>
      <w:ins w:id="688" w:author="Autor">
        <w:r>
          <w:fldChar w:fldCharType="end"/>
        </w:r>
        <w:r>
          <w:t xml:space="preserve">: </w:t>
        </w:r>
        <w:r w:rsidRPr="006F0D2F">
          <w:rPr>
            <w:i/>
            <w:rPrChange w:id="689" w:author="Autor">
              <w:rPr/>
            </w:rPrChange>
          </w:rPr>
          <w:t>Victory Plugin</w:t>
        </w:r>
        <w:r>
          <w:rPr>
            <w:i/>
          </w:rPr>
          <w:t xml:space="preserve"> </w:t>
        </w:r>
        <w:r>
          <w:t>Ausgabe Knoten</w:t>
        </w:r>
      </w:ins>
      <w:bookmarkEnd w:id="686"/>
    </w:p>
    <w:p w14:paraId="329FF685" w14:textId="4BBE2A3D" w:rsidR="004F4E20" w:rsidRDefault="004F4E20">
      <w:pPr>
        <w:pStyle w:val="Zwischenberschriftnichtnummeriert"/>
        <w:rPr>
          <w:ins w:id="690" w:author="Autor"/>
        </w:rPr>
        <w:pPrChange w:id="691" w:author="Autor">
          <w:pPr>
            <w:pStyle w:val="Folgeabsatz"/>
          </w:pPr>
        </w:pPrChange>
      </w:pPr>
      <w:ins w:id="692" w:author="Autor">
        <w:r>
          <w:t>Richtige Erkennung von Toren bzw. angekommenen Pässen</w:t>
        </w:r>
      </w:ins>
    </w:p>
    <w:p w14:paraId="6FC3984A" w14:textId="3CA98B97" w:rsidR="00F70D34" w:rsidRDefault="006F0D2F">
      <w:pPr>
        <w:pStyle w:val="Folgeabsatz"/>
      </w:pPr>
      <w:ins w:id="693" w:author="Autor">
        <w:r>
          <w:t>Des Weiteren sollten Tore (Task 1) und Pässe (Task 2) erkannt und festgehalten werden.</w:t>
        </w:r>
        <w:r w:rsidR="00B946DD">
          <w:t xml:space="preserve"> Hierfür wurde ein </w:t>
        </w:r>
        <w:r w:rsidR="00B946DD" w:rsidRPr="00F70D34">
          <w:rPr>
            <w:i/>
            <w:rPrChange w:id="694" w:author="Autor">
              <w:rPr/>
            </w:rPrChange>
          </w:rPr>
          <w:t>Box Trigger</w:t>
        </w:r>
        <w:r w:rsidR="00B946DD">
          <w:t xml:space="preserve"> im Tor platziert, der registrierte sobald der Puck darin eintrat</w:t>
        </w:r>
      </w:ins>
      <w:r w:rsidR="00A205F3">
        <w:t xml:space="preserve"> (</w:t>
      </w:r>
      <w:r w:rsidR="00A205F3">
        <w:rPr>
          <w:i/>
        </w:rPr>
        <w:t>EVR_TriggerBoxGoal_Blueprint</w:t>
      </w:r>
      <w:r w:rsidR="00A205F3">
        <w:t>)</w:t>
      </w:r>
      <w:ins w:id="695" w:author="Autor">
        <w:r w:rsidR="00B946DD">
          <w:t>. Nach demselben Prinzip wurden auch Pässe registriert, indem ein Trigger an das Objekt angebracht wurde, welches angepasst werden sollte</w:t>
        </w:r>
        <w:r w:rsidR="00A37812">
          <w:t xml:space="preserve"> (Abb. 22)</w:t>
        </w:r>
        <w:r w:rsidR="00B946DD">
          <w:t>.</w:t>
        </w:r>
        <w:r w:rsidR="00A37812">
          <w:t xml:space="preserve"> Landete der Puck im Tor, so wurde ein Event aufgerufen, welches den Treffer auf der Anzeigetafel darstellte. </w:t>
        </w:r>
      </w:ins>
    </w:p>
    <w:p w14:paraId="12D0243B" w14:textId="3EE1E7B2" w:rsidR="004F4E20" w:rsidRDefault="004F4E20" w:rsidP="004F4E20">
      <w:pPr>
        <w:pStyle w:val="Zwischenberschriftnichtnummeriert"/>
      </w:pPr>
      <w:ins w:id="696" w:author="Autor">
        <w:r>
          <w:t>Respawnen des Pucks muss immer nach derselben Zeit automatisch erfolgen</w:t>
        </w:r>
      </w:ins>
    </w:p>
    <w:p w14:paraId="21B42E3C" w14:textId="7D215ABE" w:rsidR="00853E09" w:rsidRPr="00F70D34" w:rsidRDefault="00A37812" w:rsidP="00F70D34">
      <w:pPr>
        <w:pStyle w:val="Folgeabsatz"/>
        <w:rPr>
          <w:ins w:id="697" w:author="Autor"/>
        </w:rPr>
      </w:pPr>
      <w:ins w:id="698" w:author="Autor">
        <w:r>
          <w:t>Zusätzlich befand sich zwischen dem Spieler und dem Tor eine weitere Triggerzone</w:t>
        </w:r>
      </w:ins>
      <w:r w:rsidR="00A205F3">
        <w:t xml:space="preserve"> (</w:t>
      </w:r>
      <w:r w:rsidR="00A205F3">
        <w:rPr>
          <w:i/>
        </w:rPr>
        <w:t>EVR_TriggerBoxNoGoal_Blueprint)</w:t>
      </w:r>
      <w:ins w:id="699" w:author="Autor">
        <w:r w:rsidR="004847DD">
          <w:t xml:space="preserve">, die dafür zuständig war, den Puck wieder an seine Ausgangsposition zu legen, nachdem der Spieler geschossen hatte. </w:t>
        </w:r>
        <w:r w:rsidR="005B30FC">
          <w:t xml:space="preserve">Ab </w:t>
        </w:r>
      </w:ins>
      <w:r w:rsidR="00F70D34">
        <w:t xml:space="preserve">dem Zeitpunkt </w:t>
      </w:r>
      <w:r w:rsidR="00F70D34">
        <w:lastRenderedPageBreak/>
        <w:t>des Eintritts</w:t>
      </w:r>
      <w:ins w:id="700" w:author="Autor">
        <w:r w:rsidR="005B30FC">
          <w:t xml:space="preserve"> begann ein Timer zu laufen, der nach 5 Sekunden ein </w:t>
        </w:r>
      </w:ins>
      <w:r w:rsidR="005B30FC" w:rsidRPr="00A205F3">
        <w:rPr>
          <w:i/>
        </w:rPr>
        <w:t>Event</w:t>
      </w:r>
      <w:r w:rsidR="005B30FC">
        <w:t xml:space="preserve"> auslöste, welches den Puck an die gewünschte Startposition zurücklegte. </w:t>
      </w:r>
      <w:r w:rsidR="00F70D34">
        <w:t>Außerdem wurde dies automatisch als Versuch gezählt sobald der Puck in diesen Bereich eintrat.</w:t>
      </w:r>
    </w:p>
    <w:p w14:paraId="4A8EF04F" w14:textId="77777777" w:rsidR="00853E09" w:rsidRDefault="00853E09">
      <w:pPr>
        <w:pStyle w:val="Folgeabsatz"/>
        <w:keepNext/>
        <w:jc w:val="center"/>
        <w:rPr>
          <w:ins w:id="701" w:author="Autor"/>
        </w:rPr>
        <w:pPrChange w:id="702" w:author="Autor">
          <w:pPr>
            <w:pStyle w:val="Folgeabsatz"/>
          </w:pPr>
        </w:pPrChange>
      </w:pPr>
      <w:ins w:id="703" w:author="Autor">
        <w:r>
          <w:rPr>
            <w:noProof/>
          </w:rPr>
          <w:drawing>
            <wp:inline distT="0" distB="0" distL="0" distR="0" wp14:anchorId="2426AA67" wp14:editId="496428AD">
              <wp:extent cx="4960188" cy="2744641"/>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or spieler trigger.png"/>
                      <pic:cNvPicPr/>
                    </pic:nvPicPr>
                    <pic:blipFill>
                      <a:blip r:embed="rId44">
                        <a:extLst>
                          <a:ext uri="{28A0092B-C50C-407E-A947-70E740481C1C}">
                            <a14:useLocalDpi xmlns:a14="http://schemas.microsoft.com/office/drawing/2010/main" val="0"/>
                          </a:ext>
                        </a:extLst>
                      </a:blip>
                      <a:stretch>
                        <a:fillRect/>
                      </a:stretch>
                    </pic:blipFill>
                    <pic:spPr>
                      <a:xfrm>
                        <a:off x="0" y="0"/>
                        <a:ext cx="4961296" cy="2745254"/>
                      </a:xfrm>
                      <a:prstGeom prst="rect">
                        <a:avLst/>
                      </a:prstGeom>
                    </pic:spPr>
                  </pic:pic>
                </a:graphicData>
              </a:graphic>
            </wp:inline>
          </w:drawing>
        </w:r>
      </w:ins>
    </w:p>
    <w:p w14:paraId="68A5D79F" w14:textId="2430A696" w:rsidR="00853E09" w:rsidRDefault="00853E09">
      <w:pPr>
        <w:pStyle w:val="Beschriftung"/>
        <w:rPr>
          <w:ins w:id="704" w:author="Autor"/>
        </w:rPr>
      </w:pPr>
      <w:bookmarkStart w:id="705" w:name="_Toc500502859"/>
      <w:ins w:id="706" w:author="Autor">
        <w:r>
          <w:t xml:space="preserve">Abbildung </w:t>
        </w:r>
        <w:r>
          <w:fldChar w:fldCharType="begin"/>
        </w:r>
        <w:r>
          <w:instrText xml:space="preserve"> SEQ Abbildung \* ARABIC </w:instrText>
        </w:r>
      </w:ins>
      <w:r>
        <w:fldChar w:fldCharType="separate"/>
      </w:r>
      <w:r w:rsidR="005F1D32">
        <w:rPr>
          <w:noProof/>
        </w:rPr>
        <w:t>23</w:t>
      </w:r>
      <w:ins w:id="707" w:author="Autor">
        <w:r>
          <w:fldChar w:fldCharType="end"/>
        </w:r>
        <w:r>
          <w:t xml:space="preserve">: Trigger bei </w:t>
        </w:r>
        <w:r w:rsidR="00A37812">
          <w:t>anzupassendem Objekt und Tor (gelb markiert)</w:t>
        </w:r>
        <w:bookmarkEnd w:id="705"/>
      </w:ins>
    </w:p>
    <w:p w14:paraId="7141CE9E" w14:textId="0CB9AF83" w:rsidR="00714390" w:rsidRPr="006F0D2F" w:rsidRDefault="006F0D2F">
      <w:pPr>
        <w:pStyle w:val="Folgeabsatz"/>
        <w:rPr>
          <w:ins w:id="708" w:author="Autor"/>
        </w:rPr>
      </w:pPr>
      <w:ins w:id="709" w:author="Autor">
        <w:del w:id="710" w:author="Autor">
          <w:r w:rsidDel="00B946DD">
            <w:delText xml:space="preserve"> </w:delText>
          </w:r>
          <w:r w:rsidR="00EA3F75" w:rsidDel="00B946DD">
            <w:delText xml:space="preserve">  </w:delText>
          </w:r>
        </w:del>
      </w:ins>
    </w:p>
    <w:p w14:paraId="59674EFC" w14:textId="29288702" w:rsidR="004F4E20" w:rsidRDefault="004F4E20" w:rsidP="004F4E20">
      <w:pPr>
        <w:pStyle w:val="Zwischenberschriftnichtnummeriert"/>
      </w:pPr>
      <w:r>
        <w:t>Messung der Schlagkraft an derselben Stelle</w:t>
      </w:r>
    </w:p>
    <w:p w14:paraId="745A68FF" w14:textId="59B0B9F5" w:rsidR="00F70D34" w:rsidRDefault="00CA58B3" w:rsidP="00F70D34">
      <w:pPr>
        <w:pStyle w:val="Folgeabsatz"/>
        <w:keepNext/>
      </w:pPr>
      <w:r>
        <w:t xml:space="preserve">Des Weiteren </w:t>
      </w:r>
      <w:ins w:id="711" w:author="Autor">
        <w:r w:rsidR="00F70D34">
          <w:t xml:space="preserve">wurde hier noch die Geschwindigkeit des Pucks beim Eintritt in die Zone festgehalten. </w:t>
        </w:r>
      </w:ins>
      <w:r w:rsidR="00F70D34">
        <w:t>Somit wurde sichergestellt, dass bei jedem Probanden die Messung an derselben Stelle erfolgte.</w:t>
      </w:r>
      <w:r w:rsidR="00A205F3">
        <w:t xml:space="preserve"> </w:t>
      </w:r>
      <w:r w:rsidR="00F70D34">
        <w:t xml:space="preserve">Zur Ausgabe der Geschwindigkeit wurde ebenfalls das </w:t>
      </w:r>
      <w:r w:rsidR="00F70D34">
        <w:rPr>
          <w:i/>
        </w:rPr>
        <w:t xml:space="preserve">Victory Plugin </w:t>
      </w:r>
      <w:r w:rsidR="00F70D34">
        <w:t>genutzt.</w:t>
      </w:r>
    </w:p>
    <w:p w14:paraId="6BDACB89" w14:textId="77777777" w:rsidR="00CA58B3" w:rsidRDefault="00CA58B3" w:rsidP="00F70D34">
      <w:pPr>
        <w:pStyle w:val="Folgeabsatz"/>
        <w:keepNext/>
      </w:pPr>
    </w:p>
    <w:p w14:paraId="16E162C9" w14:textId="0990CAB6" w:rsidR="00A205F3" w:rsidRDefault="00A205F3" w:rsidP="00F70D34">
      <w:pPr>
        <w:pStyle w:val="Folgeabsatz"/>
        <w:keepNext/>
      </w:pPr>
      <w:r>
        <w:t xml:space="preserve">Die verschiedenen </w:t>
      </w:r>
      <w:r w:rsidRPr="00A205F3">
        <w:rPr>
          <w:i/>
        </w:rPr>
        <w:t>Trigger</w:t>
      </w:r>
      <w:r>
        <w:t xml:space="preserve"> dienten wie bereits erklärt, zur Positionierung des Pucks und zur Messung verschiedener Daten. Deren Blueprints leiteten bei erfüllten Bedingungen Nachrichten an den </w:t>
      </w:r>
      <w:r>
        <w:rPr>
          <w:i/>
        </w:rPr>
        <w:t xml:space="preserve">Prototype_Gamemode </w:t>
      </w:r>
      <w:r>
        <w:t xml:space="preserve">weiter. </w:t>
      </w:r>
      <w:r w:rsidR="00CA58B3">
        <w:t>Hier wurden anschließend die Events an die betreffenden Blueprints weitergeleitet, welche dann zum Beispiel Änderungen an der Anzeige im Spiel vornahmen</w:t>
      </w:r>
      <w:r w:rsidR="0073121F">
        <w:t xml:space="preserve"> (Abb. 23)</w:t>
      </w:r>
      <w:r w:rsidR="00CA58B3">
        <w:t xml:space="preserve">. </w:t>
      </w:r>
    </w:p>
    <w:p w14:paraId="2878E981" w14:textId="77777777" w:rsidR="006A5403" w:rsidRPr="00E81CFE" w:rsidRDefault="006A5403" w:rsidP="006A5403">
      <w:pPr>
        <w:pStyle w:val="Listenabsatz"/>
        <w:jc w:val="left"/>
      </w:pPr>
    </w:p>
    <w:p w14:paraId="41A2C6D1" w14:textId="77777777" w:rsidR="006A5403" w:rsidRPr="00E81CFE" w:rsidRDefault="006A5403" w:rsidP="006A5403">
      <w:pPr>
        <w:pStyle w:val="Listenabsatz"/>
        <w:jc w:val="left"/>
      </w:pPr>
    </w:p>
    <w:p w14:paraId="1CB2084F" w14:textId="77777777" w:rsidR="006A5403" w:rsidRPr="00E81CFE" w:rsidRDefault="006A5403" w:rsidP="006A5403">
      <w:pPr>
        <w:pStyle w:val="Listenabsatz"/>
        <w:jc w:val="left"/>
      </w:pPr>
    </w:p>
    <w:p w14:paraId="74F58401" w14:textId="77777777" w:rsidR="006A5403" w:rsidRPr="00E81CFE" w:rsidRDefault="006A5403" w:rsidP="006A5403">
      <w:pPr>
        <w:pStyle w:val="Listenabsatz"/>
        <w:jc w:val="left"/>
      </w:pPr>
    </w:p>
    <w:p w14:paraId="09D61B3E" w14:textId="77777777" w:rsidR="006A5403" w:rsidRPr="00E81CFE" w:rsidRDefault="006A5403" w:rsidP="006A5403">
      <w:pPr>
        <w:ind w:left="360"/>
        <w:jc w:val="left"/>
      </w:pPr>
    </w:p>
    <w:p w14:paraId="6D01DD58" w14:textId="77777777" w:rsidR="006A5403" w:rsidRDefault="006A5403" w:rsidP="006A5403">
      <w:pPr>
        <w:pStyle w:val="Folgeabsatz"/>
        <w:keepNext/>
      </w:pPr>
      <w:r>
        <w:rPr>
          <w:noProof/>
        </w:rPr>
        <w:lastRenderedPageBreak/>
        <w:drawing>
          <wp:inline distT="0" distB="0" distL="0" distR="0" wp14:anchorId="2E4E1637" wp14:editId="04B70E08">
            <wp:extent cx="5399405" cy="3037205"/>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vent Diagramm.jpg"/>
                    <pic:cNvPicPr/>
                  </pic:nvPicPr>
                  <pic:blipFill>
                    <a:blip r:embed="rId45">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AF9D233" w14:textId="146709E5" w:rsidR="006A5403" w:rsidRPr="006A5403" w:rsidRDefault="006A5403" w:rsidP="006A5403">
      <w:pPr>
        <w:pStyle w:val="Beschriftung"/>
        <w:jc w:val="both"/>
      </w:pPr>
      <w:bookmarkStart w:id="712" w:name="_Toc500502860"/>
      <w:r>
        <w:t xml:space="preserve">Abbildung </w:t>
      </w:r>
      <w:fldSimple w:instr=" SEQ Abbildung \* ARABIC ">
        <w:r w:rsidR="005F1D32">
          <w:rPr>
            <w:noProof/>
          </w:rPr>
          <w:t>24</w:t>
        </w:r>
      </w:fldSimple>
      <w:r>
        <w:t>: Einzelne Blueprints (oben) und ihre Aufgaben und Events (unten)</w:t>
      </w:r>
      <w:bookmarkEnd w:id="712"/>
    </w:p>
    <w:p w14:paraId="3ACA6096" w14:textId="10BFBDF1" w:rsidR="00BB10FC" w:rsidRPr="00BB10FC" w:rsidRDefault="00BB10FC" w:rsidP="00BB10FC">
      <w:pPr>
        <w:jc w:val="left"/>
      </w:pPr>
      <w:r w:rsidRPr="00BB10FC">
        <w:t>Mit den obigen Begriffen sind fo</w:t>
      </w:r>
      <w:r>
        <w:t>lgende Klassen in der Anwendung gemeint:</w:t>
      </w:r>
    </w:p>
    <w:p w14:paraId="0D95174D" w14:textId="77777777" w:rsidR="00EB654F" w:rsidRDefault="00EB654F" w:rsidP="00EB654F">
      <w:pPr>
        <w:pStyle w:val="Listenabsatz"/>
        <w:numPr>
          <w:ilvl w:val="0"/>
          <w:numId w:val="12"/>
        </w:numPr>
        <w:jc w:val="left"/>
        <w:rPr>
          <w:lang w:val="en-US"/>
        </w:rPr>
      </w:pPr>
      <w:r w:rsidRPr="00BB10FC">
        <w:rPr>
          <w:b/>
          <w:lang w:val="en-US"/>
        </w:rPr>
        <w:t>TriggerBox Blueprint</w:t>
      </w:r>
      <w:r w:rsidRPr="00EB654F">
        <w:rPr>
          <w:lang w:val="en-US"/>
        </w:rPr>
        <w:t xml:space="preserve">: </w:t>
      </w:r>
    </w:p>
    <w:p w14:paraId="6F329A66" w14:textId="77777777" w:rsidR="00EB654F" w:rsidRPr="00EB654F" w:rsidRDefault="00EB654F" w:rsidP="00EB654F">
      <w:pPr>
        <w:pStyle w:val="Listenabsatz"/>
        <w:numPr>
          <w:ilvl w:val="1"/>
          <w:numId w:val="12"/>
        </w:numPr>
        <w:jc w:val="left"/>
        <w:rPr>
          <w:lang w:val="en-US"/>
        </w:rPr>
      </w:pPr>
      <w:r w:rsidRPr="00EB654F">
        <w:rPr>
          <w:i/>
          <w:lang w:val="en-US"/>
        </w:rPr>
        <w:t>EVR_TriggerBoxGoal_B</w:t>
      </w:r>
      <w:r>
        <w:rPr>
          <w:i/>
          <w:lang w:val="en-US"/>
        </w:rPr>
        <w:t xml:space="preserve">lueprint </w:t>
      </w:r>
    </w:p>
    <w:p w14:paraId="2304D7F2" w14:textId="035A23E2" w:rsidR="00EB654F" w:rsidRPr="00EB654F" w:rsidRDefault="00EB654F" w:rsidP="00EB654F">
      <w:pPr>
        <w:pStyle w:val="Listenabsatz"/>
        <w:numPr>
          <w:ilvl w:val="1"/>
          <w:numId w:val="12"/>
        </w:numPr>
        <w:jc w:val="left"/>
        <w:rPr>
          <w:lang w:val="en-US"/>
        </w:rPr>
      </w:pPr>
      <w:r>
        <w:rPr>
          <w:i/>
          <w:lang w:val="en-US"/>
        </w:rPr>
        <w:t>EVR_TriggerBoxNoGoal_B</w:t>
      </w:r>
      <w:r w:rsidRPr="00EB654F">
        <w:rPr>
          <w:i/>
          <w:lang w:val="en-US"/>
        </w:rPr>
        <w:t>lueprint</w:t>
      </w:r>
    </w:p>
    <w:p w14:paraId="4EA95660" w14:textId="77777777" w:rsidR="00D26EE3" w:rsidRDefault="00EB654F" w:rsidP="00EB654F">
      <w:pPr>
        <w:pStyle w:val="Listenabsatz"/>
        <w:numPr>
          <w:ilvl w:val="0"/>
          <w:numId w:val="12"/>
        </w:numPr>
        <w:rPr>
          <w:lang w:val="en-US"/>
        </w:rPr>
      </w:pPr>
      <w:r w:rsidRPr="00BB10FC">
        <w:rPr>
          <w:b/>
          <w:lang w:val="en-US"/>
        </w:rPr>
        <w:t>Prototype Gamemode</w:t>
      </w:r>
      <w:r>
        <w:rPr>
          <w:lang w:val="en-US"/>
        </w:rPr>
        <w:t xml:space="preserve">: </w:t>
      </w:r>
    </w:p>
    <w:p w14:paraId="1C2F262C" w14:textId="51637F82" w:rsidR="00EB654F" w:rsidRPr="00EB654F" w:rsidRDefault="00EB654F" w:rsidP="00D26EE3">
      <w:pPr>
        <w:pStyle w:val="Listenabsatz"/>
        <w:numPr>
          <w:ilvl w:val="1"/>
          <w:numId w:val="12"/>
        </w:numPr>
        <w:rPr>
          <w:lang w:val="en-US"/>
        </w:rPr>
      </w:pPr>
      <w:r>
        <w:rPr>
          <w:i/>
          <w:lang w:val="en-US"/>
        </w:rPr>
        <w:t>Prototype_Gamemode</w:t>
      </w:r>
    </w:p>
    <w:p w14:paraId="2B9A67F8" w14:textId="1A7F41A6" w:rsidR="00EB654F" w:rsidRDefault="00D26EE3" w:rsidP="00EB654F">
      <w:pPr>
        <w:pStyle w:val="Listenabsatz"/>
        <w:numPr>
          <w:ilvl w:val="0"/>
          <w:numId w:val="12"/>
        </w:numPr>
        <w:rPr>
          <w:lang w:val="en-US"/>
        </w:rPr>
      </w:pPr>
      <w:r w:rsidRPr="00BB10FC">
        <w:rPr>
          <w:b/>
          <w:lang w:val="en-US"/>
        </w:rPr>
        <w:t>Display Blueprint</w:t>
      </w:r>
      <w:r>
        <w:rPr>
          <w:lang w:val="en-US"/>
        </w:rPr>
        <w:t>:</w:t>
      </w:r>
    </w:p>
    <w:p w14:paraId="1F06459D" w14:textId="711F87DF" w:rsidR="00D26EE3" w:rsidRPr="00D26EE3" w:rsidRDefault="00D26EE3" w:rsidP="00D26EE3">
      <w:pPr>
        <w:pStyle w:val="Listenabsatz"/>
        <w:numPr>
          <w:ilvl w:val="1"/>
          <w:numId w:val="12"/>
        </w:numPr>
        <w:rPr>
          <w:i/>
          <w:lang w:val="en-US"/>
        </w:rPr>
      </w:pPr>
      <w:r w:rsidRPr="00D26EE3">
        <w:rPr>
          <w:i/>
          <w:lang w:val="en-US"/>
        </w:rPr>
        <w:t>EVR_ScoreHUD</w:t>
      </w:r>
    </w:p>
    <w:p w14:paraId="4E7338EB" w14:textId="1F829471" w:rsidR="00EB654F" w:rsidRDefault="00EB654F" w:rsidP="00EB654F">
      <w:r>
        <w:t xml:space="preserve">Für die beiden verschiedenen Tasks wurden zwei eigene Levels erstellt, um einen schnellen Wechsel zwischen den Aufgaben zu gewährleisten. Diese ähneln sich jedoch in ihrem Aufbau. Funktionen und Blueprints übernehmen in beiden Levels dieselben Rollen. </w:t>
      </w:r>
    </w:p>
    <w:p w14:paraId="7351FBBA" w14:textId="77777777" w:rsidR="006A5403" w:rsidRDefault="006A5403" w:rsidP="006A5403">
      <w:pPr>
        <w:pStyle w:val="Folgeabsatz"/>
      </w:pPr>
    </w:p>
    <w:p w14:paraId="26E6821F" w14:textId="77777777" w:rsidR="00BB10FC" w:rsidRDefault="00BB10FC" w:rsidP="006A5403">
      <w:pPr>
        <w:pStyle w:val="Folgeabsatz"/>
      </w:pPr>
    </w:p>
    <w:p w14:paraId="2B32F23A" w14:textId="77777777" w:rsidR="006A5403" w:rsidRDefault="006A5403" w:rsidP="006A5403">
      <w:pPr>
        <w:pStyle w:val="Folgeabsatz"/>
      </w:pPr>
    </w:p>
    <w:p w14:paraId="5C83706A" w14:textId="77777777" w:rsidR="006A5403" w:rsidRDefault="006A5403" w:rsidP="006A5403">
      <w:pPr>
        <w:pStyle w:val="Folgeabsatz"/>
      </w:pPr>
    </w:p>
    <w:p w14:paraId="397C6814" w14:textId="77777777" w:rsidR="006A5403" w:rsidRDefault="006A5403" w:rsidP="006A5403">
      <w:pPr>
        <w:pStyle w:val="Folgeabsatz"/>
      </w:pPr>
    </w:p>
    <w:p w14:paraId="74B18B5F" w14:textId="77777777" w:rsidR="006A5403" w:rsidRPr="006A5403" w:rsidRDefault="006A5403" w:rsidP="006A5403">
      <w:pPr>
        <w:pStyle w:val="Folgeabsatz"/>
        <w:rPr>
          <w:ins w:id="713" w:author="Autor"/>
        </w:rPr>
      </w:pPr>
    </w:p>
    <w:p w14:paraId="76FB7280" w14:textId="065DEF63" w:rsidR="001936E8" w:rsidRPr="006F0D2F" w:rsidDel="00EA3F75" w:rsidRDefault="001936E8">
      <w:pPr>
        <w:pStyle w:val="Beschriftung"/>
        <w:jc w:val="both"/>
        <w:rPr>
          <w:ins w:id="714" w:author="Autor"/>
          <w:del w:id="715" w:author="Autor"/>
          <w:rPrChange w:id="716" w:author="Autor">
            <w:rPr>
              <w:ins w:id="717" w:author="Autor"/>
              <w:del w:id="718" w:author="Autor"/>
            </w:rPr>
          </w:rPrChange>
        </w:rPr>
        <w:pPrChange w:id="719" w:author="daniel schmidl" w:date="2017-12-07T10:29:00Z">
          <w:pPr>
            <w:pStyle w:val="Folgeabsatz"/>
          </w:pPr>
        </w:pPrChange>
      </w:pPr>
    </w:p>
    <w:p w14:paraId="315D94A4" w14:textId="264C2BA1" w:rsidR="004B43BA" w:rsidRPr="00A2746E" w:rsidRDefault="004B43BA">
      <w:pPr>
        <w:pStyle w:val="berschrift4"/>
        <w:rPr>
          <w:ins w:id="720" w:author="Autor"/>
          <w:rPrChange w:id="721" w:author="Autor">
            <w:rPr>
              <w:ins w:id="722" w:author="Autor"/>
            </w:rPr>
          </w:rPrChange>
        </w:rPr>
        <w:pPrChange w:id="723" w:author="Autor">
          <w:pPr>
            <w:pStyle w:val="Folgeabsatz"/>
          </w:pPr>
        </w:pPrChange>
      </w:pPr>
      <w:ins w:id="724" w:author="Autor">
        <w:r>
          <w:t>Screenshots aus dem Spiel</w:t>
        </w:r>
      </w:ins>
    </w:p>
    <w:p w14:paraId="4BA46A70" w14:textId="3CCF3390" w:rsidR="004B43BA" w:rsidRDefault="00BB10FC">
      <w:pPr>
        <w:pStyle w:val="Folgeabsatz"/>
        <w:rPr>
          <w:ins w:id="725" w:author="Autor"/>
        </w:rPr>
      </w:pPr>
      <w:r>
        <w:rPr>
          <w:noProof/>
        </w:rPr>
        <w:drawing>
          <wp:inline distT="0" distB="0" distL="0" distR="0" wp14:anchorId="73F9EBB5" wp14:editId="252B03D1">
            <wp:extent cx="5399405" cy="246634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rena screenshot.png"/>
                    <pic:cNvPicPr/>
                  </pic:nvPicPr>
                  <pic:blipFill>
                    <a:blip r:embed="rId46">
                      <a:extLst>
                        <a:ext uri="{28A0092B-C50C-407E-A947-70E740481C1C}">
                          <a14:useLocalDpi xmlns:a14="http://schemas.microsoft.com/office/drawing/2010/main" val="0"/>
                        </a:ext>
                      </a:extLst>
                    </a:blip>
                    <a:stretch>
                      <a:fillRect/>
                    </a:stretch>
                  </pic:blipFill>
                  <pic:spPr>
                    <a:xfrm>
                      <a:off x="0" y="0"/>
                      <a:ext cx="5399405" cy="2466340"/>
                    </a:xfrm>
                    <a:prstGeom prst="rect">
                      <a:avLst/>
                    </a:prstGeom>
                  </pic:spPr>
                </pic:pic>
              </a:graphicData>
            </a:graphic>
          </wp:inline>
        </w:drawing>
      </w:r>
    </w:p>
    <w:p w14:paraId="7D941BE8" w14:textId="77777777" w:rsidR="004B43BA" w:rsidRDefault="004B43BA">
      <w:pPr>
        <w:pStyle w:val="Folgeabsatz"/>
        <w:rPr>
          <w:ins w:id="726" w:author="Autor"/>
        </w:rPr>
      </w:pPr>
    </w:p>
    <w:p w14:paraId="45A56661" w14:textId="77777777" w:rsidR="00767F5A" w:rsidDel="004B43BA" w:rsidRDefault="00767F5A">
      <w:pPr>
        <w:pStyle w:val="Folgeabsatz"/>
        <w:ind w:firstLine="0"/>
        <w:rPr>
          <w:ins w:id="727" w:author="Autor"/>
          <w:del w:id="728" w:author="Autor"/>
        </w:rPr>
        <w:pPrChange w:id="729" w:author="Autor">
          <w:pPr>
            <w:pStyle w:val="Folgeabsatz"/>
          </w:pPr>
        </w:pPrChange>
      </w:pPr>
    </w:p>
    <w:p w14:paraId="75556828" w14:textId="77777777" w:rsidR="00767F5A" w:rsidDel="004B43BA" w:rsidRDefault="00767F5A">
      <w:pPr>
        <w:pStyle w:val="Folgeabsatz"/>
        <w:ind w:firstLine="0"/>
        <w:rPr>
          <w:ins w:id="730" w:author="Autor"/>
          <w:del w:id="731" w:author="Autor"/>
        </w:rPr>
        <w:pPrChange w:id="732" w:author="Autor">
          <w:pPr>
            <w:pStyle w:val="Folgeabsatz"/>
          </w:pPr>
        </w:pPrChange>
      </w:pPr>
    </w:p>
    <w:p w14:paraId="6889CD53" w14:textId="77777777" w:rsidR="00767F5A" w:rsidDel="004B43BA" w:rsidRDefault="00767F5A">
      <w:pPr>
        <w:pStyle w:val="Folgeabsatz"/>
        <w:ind w:firstLine="0"/>
        <w:rPr>
          <w:ins w:id="733" w:author="Autor"/>
          <w:del w:id="734" w:author="Autor"/>
        </w:rPr>
        <w:pPrChange w:id="735" w:author="Autor">
          <w:pPr>
            <w:pStyle w:val="Folgeabsatz"/>
          </w:pPr>
        </w:pPrChange>
      </w:pPr>
    </w:p>
    <w:p w14:paraId="0996E0AB" w14:textId="77777777" w:rsidR="00767F5A" w:rsidDel="004B43BA" w:rsidRDefault="00767F5A">
      <w:pPr>
        <w:pStyle w:val="Folgeabsatz"/>
        <w:ind w:firstLine="0"/>
        <w:rPr>
          <w:ins w:id="736" w:author="Autor"/>
          <w:del w:id="737" w:author="Autor"/>
        </w:rPr>
        <w:pPrChange w:id="738" w:author="Autor">
          <w:pPr>
            <w:pStyle w:val="Folgeabsatz"/>
          </w:pPr>
        </w:pPrChange>
      </w:pPr>
    </w:p>
    <w:p w14:paraId="7C35A8BB" w14:textId="068FD840" w:rsidR="00767F5A" w:rsidRPr="00767F5A" w:rsidDel="004B43BA" w:rsidRDefault="00767F5A">
      <w:pPr>
        <w:pStyle w:val="Folgeabsatz"/>
        <w:ind w:firstLine="0"/>
        <w:rPr>
          <w:ins w:id="739" w:author="Autor"/>
          <w:del w:id="740" w:author="Autor"/>
        </w:rPr>
        <w:pPrChange w:id="741" w:author="daniel schmidl" w:date="2017-12-06T15:57:00Z">
          <w:pPr>
            <w:pStyle w:val="Folgeabsatz"/>
          </w:pPr>
        </w:pPrChange>
      </w:pPr>
    </w:p>
    <w:p w14:paraId="4D17D432" w14:textId="44949500" w:rsidR="00467DB2" w:rsidDel="004B43BA" w:rsidRDefault="00467DB2">
      <w:pPr>
        <w:pStyle w:val="berschrift4"/>
        <w:ind w:left="0" w:firstLine="0"/>
        <w:rPr>
          <w:ins w:id="742" w:author="Autor"/>
          <w:del w:id="743" w:author="Autor"/>
        </w:rPr>
        <w:pPrChange w:id="744" w:author="daniel schmidl" w:date="2017-12-06T15:57:00Z">
          <w:pPr>
            <w:pStyle w:val="Folgeabsatz"/>
          </w:pPr>
        </w:pPrChange>
      </w:pPr>
      <w:ins w:id="745" w:author="Autor">
        <w:del w:id="746" w:author="Autor">
          <w:r w:rsidDel="004B43BA">
            <w:delText>Blueprints</w:delText>
          </w:r>
        </w:del>
      </w:ins>
    </w:p>
    <w:p w14:paraId="421C1FA3" w14:textId="09E93C1D" w:rsidR="00467DB2" w:rsidRPr="006C3714" w:rsidDel="004B43BA" w:rsidRDefault="00467DB2">
      <w:pPr>
        <w:pStyle w:val="berschrift4"/>
        <w:ind w:left="0" w:firstLine="0"/>
        <w:rPr>
          <w:ins w:id="747" w:author="Autor"/>
          <w:del w:id="748" w:author="Autor"/>
          <w:rPrChange w:id="749" w:author="Autor">
            <w:rPr>
              <w:ins w:id="750" w:author="Autor"/>
              <w:del w:id="751" w:author="Autor"/>
            </w:rPr>
          </w:rPrChange>
        </w:rPr>
        <w:pPrChange w:id="752" w:author="daniel schmidl" w:date="2017-12-06T15:57:00Z">
          <w:pPr>
            <w:pStyle w:val="Folgeabsatz"/>
          </w:pPr>
        </w:pPrChange>
      </w:pPr>
      <w:ins w:id="753" w:author="Autor">
        <w:del w:id="754" w:author="Autor">
          <w:r w:rsidDel="004B43BA">
            <w:delText>Weitere Screenshots</w:delText>
          </w:r>
        </w:del>
      </w:ins>
    </w:p>
    <w:p w14:paraId="76171E82" w14:textId="53B3D204" w:rsidR="00D07832" w:rsidRPr="00EF7221" w:rsidDel="004B43BA" w:rsidRDefault="00D07832">
      <w:pPr>
        <w:pStyle w:val="Folgeabsatz"/>
        <w:ind w:firstLine="0"/>
        <w:rPr>
          <w:ins w:id="755" w:author="Autor"/>
          <w:del w:id="756" w:author="Autor"/>
        </w:rPr>
        <w:pPrChange w:id="757" w:author="daniel schmidl" w:date="2017-12-06T15:57:00Z">
          <w:pPr>
            <w:pStyle w:val="Folgeabsatz"/>
          </w:pPr>
        </w:pPrChange>
      </w:pPr>
    </w:p>
    <w:p w14:paraId="6FFA4807" w14:textId="348CC71C" w:rsidR="00D07832" w:rsidRPr="00EF7221" w:rsidDel="004B43BA" w:rsidRDefault="00D07832">
      <w:pPr>
        <w:pStyle w:val="Folgeabsatz"/>
        <w:ind w:firstLine="0"/>
        <w:rPr>
          <w:ins w:id="758" w:author="Autor"/>
          <w:del w:id="759" w:author="Autor"/>
        </w:rPr>
        <w:pPrChange w:id="760" w:author="daniel schmidl" w:date="2017-12-06T15:57:00Z">
          <w:pPr>
            <w:pStyle w:val="Folgeabsatz"/>
          </w:pPr>
        </w:pPrChange>
      </w:pPr>
    </w:p>
    <w:p w14:paraId="6FAA1679" w14:textId="17BF46FB" w:rsidR="00D07832" w:rsidRPr="00EF7221" w:rsidDel="004B43BA" w:rsidRDefault="00D07832">
      <w:pPr>
        <w:pStyle w:val="Folgeabsatz"/>
        <w:ind w:firstLine="0"/>
        <w:rPr>
          <w:ins w:id="761" w:author="Autor"/>
          <w:del w:id="762" w:author="Autor"/>
        </w:rPr>
        <w:pPrChange w:id="763" w:author="daniel schmidl" w:date="2017-12-06T15:57:00Z">
          <w:pPr>
            <w:pStyle w:val="Folgeabsatz"/>
          </w:pPr>
        </w:pPrChange>
      </w:pPr>
    </w:p>
    <w:p w14:paraId="6B2D0961" w14:textId="2012BB71" w:rsidR="00D07832" w:rsidRPr="00EF7221" w:rsidDel="004B43BA" w:rsidRDefault="00D07832" w:rsidP="004351A4">
      <w:pPr>
        <w:pStyle w:val="Folgeabsatz"/>
        <w:ind w:firstLine="0"/>
        <w:rPr>
          <w:ins w:id="764" w:author="Autor"/>
          <w:del w:id="765" w:author="Autor"/>
        </w:rPr>
      </w:pPr>
    </w:p>
    <w:p w14:paraId="39CDBDF5" w14:textId="09AD90A2" w:rsidR="00D07832" w:rsidRPr="00EF7221" w:rsidDel="004B43BA" w:rsidRDefault="00D07832" w:rsidP="004351A4">
      <w:pPr>
        <w:pStyle w:val="Folgeabsatz"/>
        <w:ind w:firstLine="0"/>
        <w:rPr>
          <w:ins w:id="766" w:author="Autor"/>
          <w:del w:id="767" w:author="Autor"/>
        </w:rPr>
      </w:pPr>
    </w:p>
    <w:p w14:paraId="24FD3340" w14:textId="62923B44" w:rsidR="00D07832" w:rsidRPr="00EF7221" w:rsidDel="004B43BA" w:rsidRDefault="00D07832" w:rsidP="004351A4">
      <w:pPr>
        <w:pStyle w:val="Folgeabsatz"/>
        <w:ind w:firstLine="0"/>
        <w:rPr>
          <w:ins w:id="768" w:author="Autor"/>
          <w:del w:id="769" w:author="Autor"/>
        </w:rPr>
      </w:pPr>
    </w:p>
    <w:p w14:paraId="20A3F086" w14:textId="1EF8842F" w:rsidR="00D07832" w:rsidRPr="00EF7221" w:rsidDel="004B43BA" w:rsidRDefault="00D07832" w:rsidP="004351A4">
      <w:pPr>
        <w:pStyle w:val="Folgeabsatz"/>
        <w:ind w:firstLine="0"/>
        <w:rPr>
          <w:ins w:id="770" w:author="Autor"/>
          <w:del w:id="771" w:author="Autor"/>
        </w:rPr>
      </w:pPr>
    </w:p>
    <w:p w14:paraId="4C4F0917" w14:textId="3EF3C8CE" w:rsidR="00D07832" w:rsidRPr="00EF7221" w:rsidDel="004B43BA" w:rsidRDefault="00D07832" w:rsidP="004351A4">
      <w:pPr>
        <w:pStyle w:val="Folgeabsatz"/>
        <w:ind w:firstLine="0"/>
        <w:rPr>
          <w:ins w:id="772" w:author="Autor"/>
          <w:del w:id="773" w:author="Autor"/>
        </w:rPr>
      </w:pPr>
    </w:p>
    <w:p w14:paraId="18997B90" w14:textId="6AD7DA79" w:rsidR="0091588B" w:rsidRPr="00EF7221" w:rsidRDefault="0091588B" w:rsidP="008E7D87">
      <w:pPr>
        <w:pStyle w:val="Folgeabsatz"/>
      </w:pPr>
    </w:p>
    <w:p w14:paraId="43D3C204" w14:textId="77777777" w:rsidR="00E81CFE" w:rsidRDefault="00E81CFE" w:rsidP="00E81CFE">
      <w:pPr>
        <w:rPr>
          <w:lang w:val="en-US" w:eastAsia="en-US"/>
        </w:rPr>
      </w:pPr>
      <w:bookmarkStart w:id="774" w:name="_Toc361142778"/>
      <w:bookmarkStart w:id="775" w:name="_Toc361143711"/>
    </w:p>
    <w:p w14:paraId="2DC6F024" w14:textId="77777777" w:rsidR="00E81CFE" w:rsidRDefault="00E81CFE" w:rsidP="00E81CFE">
      <w:pPr>
        <w:pStyle w:val="Folgeabsatz"/>
        <w:rPr>
          <w:lang w:val="en-US" w:eastAsia="en-US"/>
        </w:rPr>
      </w:pPr>
    </w:p>
    <w:p w14:paraId="43F76301" w14:textId="27DB279B" w:rsidR="00E81CFE" w:rsidRPr="00355034" w:rsidRDefault="00355034" w:rsidP="00E81CFE">
      <w:pPr>
        <w:pStyle w:val="Folgeabsatz"/>
        <w:rPr>
          <w:lang w:eastAsia="en-US"/>
        </w:rPr>
      </w:pPr>
      <w:r w:rsidRPr="00355034">
        <w:rPr>
          <w:lang w:eastAsia="en-US"/>
        </w:rPr>
        <w:t>NASA TLX</w:t>
      </w:r>
    </w:p>
    <w:p w14:paraId="38F8477C" w14:textId="3799301F" w:rsidR="00355034" w:rsidRDefault="00355034" w:rsidP="00E81CFE">
      <w:pPr>
        <w:pStyle w:val="Folgeabsatz"/>
        <w:rPr>
          <w:lang w:eastAsia="en-US"/>
        </w:rPr>
      </w:pPr>
      <w:r w:rsidRPr="00355034">
        <w:rPr>
          <w:lang w:eastAsia="en-US"/>
        </w:rPr>
        <w:t>Hart (2006) fand heraus, dass me</w:t>
      </w:r>
      <w:r>
        <w:rPr>
          <w:lang w:eastAsia="en-US"/>
        </w:rPr>
        <w:t xml:space="preserve">hrere Studien die Gewichtung weg ließen </w:t>
      </w:r>
      <w:r>
        <w:rPr>
          <w:lang w:eastAsia="en-US"/>
        </w:rPr>
        <w:sym w:font="Wingdings" w:char="F0E0"/>
      </w:r>
      <w:r>
        <w:rPr>
          <w:lang w:eastAsia="en-US"/>
        </w:rPr>
        <w:t xml:space="preserve"> somit einfacher anzuwenden, Raw TLX (RTLX) </w:t>
      </w:r>
      <w:r>
        <w:rPr>
          <w:lang w:eastAsia="en-US"/>
        </w:rPr>
        <w:sym w:font="Wingdings" w:char="F0E0"/>
      </w:r>
      <w:r>
        <w:rPr>
          <w:lang w:eastAsia="en-US"/>
        </w:rPr>
        <w:t xml:space="preserve"> manche sagen besser, manche schlechter, manche gleich</w:t>
      </w:r>
    </w:p>
    <w:p w14:paraId="2A3CE3BB" w14:textId="24C847A8" w:rsidR="00221E25" w:rsidRPr="00221E25" w:rsidRDefault="00221E25" w:rsidP="00221E25">
      <w:pPr>
        <w:pStyle w:val="Folgeabsatz"/>
        <w:jc w:val="left"/>
        <w:rPr>
          <w:lang w:eastAsia="en-US"/>
        </w:rPr>
      </w:pPr>
      <w:r w:rsidRPr="00221E25">
        <w:rPr>
          <w:lang w:eastAsia="en-US"/>
        </w:rPr>
        <w:t xml:space="preserve">Mann-Whitney-U-Test: </w:t>
      </w:r>
      <w:hyperlink r:id="rId47" w:history="1">
        <w:r w:rsidRPr="00221E25">
          <w:rPr>
            <w:rStyle w:val="Hyperlink"/>
            <w:lang w:eastAsia="en-US"/>
          </w:rPr>
          <w:t>http://www.methodenberatung.uzh.ch/de/datenanalyse/unterschiede/zentral/mann.html</w:t>
        </w:r>
      </w:hyperlink>
      <w:r w:rsidRPr="00221E25">
        <w:rPr>
          <w:lang w:eastAsia="en-US"/>
        </w:rPr>
        <w:t xml:space="preserve"> --&gt; Begründung wieso </w:t>
      </w:r>
      <w:r>
        <w:rPr>
          <w:lang w:eastAsia="en-US"/>
        </w:rPr>
        <w:t>dieser angewandt wird</w:t>
      </w:r>
      <w:bookmarkStart w:id="776" w:name="_GoBack"/>
      <w:bookmarkEnd w:id="776"/>
    </w:p>
    <w:p w14:paraId="049DF39C" w14:textId="77777777" w:rsidR="00E81CFE" w:rsidRPr="00221E25" w:rsidRDefault="00E81CFE" w:rsidP="00E81CFE">
      <w:pPr>
        <w:pStyle w:val="Folgeabsatz"/>
        <w:rPr>
          <w:lang w:eastAsia="en-US"/>
        </w:rPr>
      </w:pPr>
    </w:p>
    <w:p w14:paraId="3A975DC5" w14:textId="77777777" w:rsidR="00E81CFE" w:rsidRPr="00221E25" w:rsidRDefault="00E81CFE" w:rsidP="00E81CFE">
      <w:pPr>
        <w:pStyle w:val="Folgeabsatz"/>
        <w:rPr>
          <w:lang w:eastAsia="en-US"/>
        </w:rPr>
      </w:pPr>
    </w:p>
    <w:p w14:paraId="5BF52DF3" w14:textId="77777777" w:rsidR="00E81CFE" w:rsidRPr="00221E25" w:rsidRDefault="00E81CFE" w:rsidP="00E81CFE">
      <w:pPr>
        <w:pStyle w:val="Folgeabsatz"/>
        <w:rPr>
          <w:lang w:eastAsia="en-US"/>
        </w:rPr>
      </w:pPr>
    </w:p>
    <w:p w14:paraId="67F0A5E2" w14:textId="77777777" w:rsidR="00E81CFE" w:rsidRPr="00221E25" w:rsidRDefault="00E81CFE" w:rsidP="00E81CFE">
      <w:pPr>
        <w:pStyle w:val="Folgeabsatz"/>
        <w:rPr>
          <w:lang w:eastAsia="en-US"/>
        </w:rPr>
      </w:pPr>
    </w:p>
    <w:p w14:paraId="1618AA71" w14:textId="77777777" w:rsidR="00E81CFE" w:rsidRPr="00221E25" w:rsidRDefault="00E81CFE" w:rsidP="00E81CFE">
      <w:pPr>
        <w:pStyle w:val="Folgeabsatz"/>
        <w:rPr>
          <w:lang w:eastAsia="en-US"/>
        </w:rPr>
      </w:pPr>
    </w:p>
    <w:p w14:paraId="4B4F74A3" w14:textId="77777777" w:rsidR="00E81CFE" w:rsidRPr="00221E25" w:rsidRDefault="00E81CFE" w:rsidP="00E81CFE">
      <w:pPr>
        <w:pStyle w:val="Folgeabsatz"/>
        <w:rPr>
          <w:lang w:eastAsia="en-US"/>
        </w:rPr>
      </w:pPr>
    </w:p>
    <w:p w14:paraId="49A005D5" w14:textId="77777777" w:rsidR="00E81CFE" w:rsidRPr="00221E25" w:rsidRDefault="00E81CFE" w:rsidP="00E81CFE">
      <w:pPr>
        <w:pStyle w:val="Folgeabsatz"/>
        <w:rPr>
          <w:lang w:eastAsia="en-US"/>
        </w:rPr>
      </w:pPr>
    </w:p>
    <w:p w14:paraId="1B0C9240" w14:textId="77777777" w:rsidR="00E81CFE" w:rsidRPr="00221E25" w:rsidRDefault="00E81CFE" w:rsidP="00E81CFE">
      <w:pPr>
        <w:pStyle w:val="Folgeabsatz"/>
        <w:rPr>
          <w:lang w:eastAsia="en-US"/>
        </w:rPr>
      </w:pPr>
    </w:p>
    <w:p w14:paraId="4C535ADF" w14:textId="77777777" w:rsidR="00E81CFE" w:rsidRPr="00221E25" w:rsidRDefault="00E81CFE" w:rsidP="00E81CFE">
      <w:pPr>
        <w:pStyle w:val="Folgeabsatz"/>
        <w:rPr>
          <w:lang w:eastAsia="en-US"/>
        </w:rPr>
      </w:pPr>
    </w:p>
    <w:p w14:paraId="34D1EAA3" w14:textId="77777777" w:rsidR="00E81CFE" w:rsidRPr="00221E25" w:rsidRDefault="00E81CFE" w:rsidP="00E81CFE">
      <w:pPr>
        <w:pStyle w:val="Folgeabsatz"/>
        <w:rPr>
          <w:lang w:eastAsia="en-US"/>
        </w:rPr>
      </w:pPr>
    </w:p>
    <w:p w14:paraId="74234FF2" w14:textId="77777777" w:rsidR="00E81CFE" w:rsidRPr="00221E25" w:rsidRDefault="00E81CFE" w:rsidP="00E81CFE">
      <w:pPr>
        <w:pStyle w:val="Folgeabsatz"/>
        <w:rPr>
          <w:lang w:eastAsia="en-US"/>
        </w:rPr>
      </w:pPr>
    </w:p>
    <w:p w14:paraId="09BEE3DD" w14:textId="77777777" w:rsidR="00E81CFE" w:rsidRPr="00221E25" w:rsidRDefault="00E81CFE" w:rsidP="00E81CFE">
      <w:pPr>
        <w:pStyle w:val="Folgeabsatz"/>
        <w:rPr>
          <w:lang w:eastAsia="en-US"/>
        </w:rPr>
      </w:pPr>
    </w:p>
    <w:p w14:paraId="7B384CF4" w14:textId="77777777" w:rsidR="00E81CFE" w:rsidRPr="00221E25" w:rsidRDefault="00E81CFE" w:rsidP="00E81CFE">
      <w:pPr>
        <w:pStyle w:val="Folgeabsatz"/>
        <w:rPr>
          <w:lang w:eastAsia="en-US"/>
        </w:rPr>
      </w:pPr>
    </w:p>
    <w:p w14:paraId="0A4FF434" w14:textId="77777777" w:rsidR="007E637D" w:rsidRPr="00221E25" w:rsidRDefault="007E637D" w:rsidP="00E81CFE">
      <w:pPr>
        <w:pStyle w:val="Folgeabsatz"/>
        <w:rPr>
          <w:lang w:eastAsia="en-US"/>
        </w:rPr>
      </w:pPr>
    </w:p>
    <w:p w14:paraId="5B8F7B79" w14:textId="77777777" w:rsidR="007E637D" w:rsidRPr="00221E25" w:rsidRDefault="007E637D" w:rsidP="00E81CFE">
      <w:pPr>
        <w:pStyle w:val="Folgeabsatz"/>
        <w:rPr>
          <w:lang w:eastAsia="en-US"/>
        </w:rPr>
      </w:pPr>
    </w:p>
    <w:p w14:paraId="0C8F4A82" w14:textId="77777777" w:rsidR="00E81CFE" w:rsidRPr="00221E25" w:rsidRDefault="00E81CFE" w:rsidP="00E81CFE">
      <w:pPr>
        <w:pStyle w:val="Folgeabsatz"/>
        <w:rPr>
          <w:lang w:eastAsia="en-US"/>
        </w:rPr>
      </w:pPr>
    </w:p>
    <w:p w14:paraId="702A1B57" w14:textId="77777777" w:rsidR="00E81CFE" w:rsidRPr="00221E25" w:rsidRDefault="00E81CFE" w:rsidP="00E81CFE">
      <w:pPr>
        <w:pStyle w:val="Folgeabsatz"/>
        <w:rPr>
          <w:lang w:eastAsia="en-US"/>
        </w:rPr>
      </w:pPr>
    </w:p>
    <w:p w14:paraId="29F6C001" w14:textId="2C54CFAC" w:rsidR="00732AF2" w:rsidRPr="008E7D87" w:rsidRDefault="00732AF2" w:rsidP="00A21E3C">
      <w:pPr>
        <w:pStyle w:val="Inhaltsverzeichnisberschrift"/>
        <w:outlineLvl w:val="0"/>
        <w:rPr>
          <w:lang w:val="en-US"/>
        </w:rPr>
      </w:pPr>
      <w:bookmarkStart w:id="777" w:name="_Toc500502830"/>
      <w:r w:rsidRPr="008E7D87">
        <w:rPr>
          <w:lang w:val="en-US"/>
        </w:rPr>
        <w:t>Literaturverzeichnis</w:t>
      </w:r>
      <w:bookmarkEnd w:id="774"/>
      <w:bookmarkEnd w:id="775"/>
      <w:bookmarkEnd w:id="777"/>
    </w:p>
    <w:p w14:paraId="7A30B748" w14:textId="77777777" w:rsidR="00B55F8D" w:rsidRPr="008E7D87" w:rsidRDefault="00B55F8D" w:rsidP="00DE7D43">
      <w:pPr>
        <w:pStyle w:val="QuelleimLiteraturverzeichnis"/>
        <w:rPr>
          <w:lang w:val="en-US"/>
        </w:rPr>
      </w:pPr>
      <w:r w:rsidRPr="008E7D87">
        <w:rPr>
          <w:lang w:val="en-US"/>
        </w:rPr>
        <w:t>American Psychological Association</w:t>
      </w:r>
      <w:r w:rsidR="004D1002" w:rsidRPr="008E7D87">
        <w:rPr>
          <w:lang w:val="en-US"/>
        </w:rPr>
        <w:t>.</w:t>
      </w:r>
      <w:r w:rsidRPr="008E7D87">
        <w:rPr>
          <w:lang w:val="en-US"/>
        </w:rPr>
        <w:t xml:space="preserve"> (</w:t>
      </w:r>
      <w:r w:rsidR="004D1002" w:rsidRPr="008E7D87">
        <w:rPr>
          <w:lang w:val="en-US"/>
        </w:rPr>
        <w:t xml:space="preserve">2010). </w:t>
      </w:r>
      <w:r w:rsidR="004D1002" w:rsidRPr="008E7D87">
        <w:rPr>
          <w:i/>
          <w:lang w:val="en-US"/>
        </w:rPr>
        <w:t>Concise Rules of APA Style</w:t>
      </w:r>
      <w:r w:rsidR="004D1002" w:rsidRPr="008E7D87">
        <w:rPr>
          <w:lang w:val="en-US"/>
        </w:rPr>
        <w:t xml:space="preserve"> (6th ed.). Washington: United Book Press.</w:t>
      </w:r>
    </w:p>
    <w:p w14:paraId="39F44BF4" w14:textId="77777777" w:rsidR="001D2AE7" w:rsidRPr="008E7D87" w:rsidRDefault="001D2AE7" w:rsidP="00C84B14">
      <w:pPr>
        <w:pStyle w:val="QuelleimLiteraturverzeichnis"/>
      </w:pPr>
      <w:r w:rsidRPr="008E7D87">
        <w:rPr>
          <w:lang w:val="en-US"/>
        </w:rPr>
        <w:t xml:space="preserve">Balzert, H., Schröder, M., &amp; Schäfer, C. (2011). </w:t>
      </w:r>
      <w:r w:rsidRPr="008E7D87">
        <w:rPr>
          <w:i/>
          <w:iCs/>
        </w:rPr>
        <w:t>Wissenschaftliches Arbeiten: Ethik, Inhalt &amp; Form wiss. Arbeiten, Handwerkszeug, Quellen, Projektmanagement, Präsentation (</w:t>
      </w:r>
      <w:r w:rsidRPr="008E7D87">
        <w:t xml:space="preserve">2. Aufl.). Herdecke, Witten: W3L-Verlag. </w:t>
      </w:r>
    </w:p>
    <w:p w14:paraId="6C12A0C9" w14:textId="77777777" w:rsidR="00EA40BA" w:rsidRPr="008E7D87" w:rsidRDefault="00C84B14" w:rsidP="00DE7D43">
      <w:pPr>
        <w:pStyle w:val="QuelleimLiteraturverzeichnis"/>
      </w:pPr>
      <w:r w:rsidRPr="008E7D87">
        <w:t xml:space="preserve">Esselborn- Krumbiegel (2012). </w:t>
      </w:r>
      <w:r w:rsidRPr="008E7D87">
        <w:rPr>
          <w:i/>
        </w:rPr>
        <w:t>Richtig wissenschaftlich schreiben.</w:t>
      </w:r>
      <w:r w:rsidRPr="008E7D87">
        <w:t xml:space="preserve"> Paderborn: Ferdinand Schönigh</w:t>
      </w:r>
    </w:p>
    <w:p w14:paraId="21AF345C" w14:textId="77777777" w:rsidR="00C84B14" w:rsidRPr="008E7D87" w:rsidRDefault="00EA40BA" w:rsidP="00EA40BA">
      <w:pPr>
        <w:pStyle w:val="QuelleimLiteraturverzeichnis"/>
      </w:pPr>
      <w:r w:rsidRPr="008E7D87">
        <w:t xml:space="preserve">Götz, V. (2004). </w:t>
      </w:r>
      <w:r w:rsidRPr="008E7D87">
        <w:rPr>
          <w:i/>
        </w:rPr>
        <w:t>Typo digital</w:t>
      </w:r>
      <w:r w:rsidRPr="008E7D87">
        <w:t>. Reinbek bei Hamburg: Rowohlt</w:t>
      </w:r>
      <w:r w:rsidR="00C84B14" w:rsidRPr="008E7D87">
        <w:t>.</w:t>
      </w:r>
    </w:p>
    <w:p w14:paraId="59787248" w14:textId="77777777" w:rsidR="00C84B14" w:rsidRPr="008E7D87" w:rsidRDefault="00C84B14" w:rsidP="00C84B14">
      <w:pPr>
        <w:pStyle w:val="QuelleimLiteraturverzeichnis"/>
        <w:rPr>
          <w:i/>
        </w:rPr>
      </w:pPr>
      <w:r w:rsidRPr="008E7D87">
        <w:t>Karmasin,</w:t>
      </w:r>
      <w:r w:rsidR="003133C5" w:rsidRPr="008E7D87">
        <w:t xml:space="preserve"> </w:t>
      </w:r>
      <w:r w:rsidRPr="008E7D87">
        <w:t>M. &amp; Rigib,</w:t>
      </w:r>
      <w:r w:rsidR="003133C5" w:rsidRPr="008E7D87">
        <w:t xml:space="preserve"> </w:t>
      </w:r>
      <w:r w:rsidRPr="008E7D87">
        <w:t xml:space="preserve">R. (2010). </w:t>
      </w:r>
      <w:r w:rsidRPr="008E7D87">
        <w:rPr>
          <w:i/>
        </w:rPr>
        <w:t>Die Gestaltung wissenschaftlicher Arbeiten</w:t>
      </w:r>
    </w:p>
    <w:p w14:paraId="7CC50B38" w14:textId="77777777" w:rsidR="00C84B14" w:rsidRPr="008E7D87" w:rsidRDefault="00C84B14" w:rsidP="00C84B14">
      <w:pPr>
        <w:pStyle w:val="QuelleimLiteraturverzeichnis"/>
        <w:rPr>
          <w:lang w:val="en-US"/>
        </w:rPr>
      </w:pPr>
      <w:r w:rsidRPr="008E7D87">
        <w:rPr>
          <w:i/>
        </w:rPr>
        <w:tab/>
        <w:t xml:space="preserve">ein Leitfaden für Seminararbeiten, Bachelor-, Master- und Magisterarbeiten, sowie Dissertationen. </w:t>
      </w:r>
      <w:r w:rsidRPr="008E7D87">
        <w:rPr>
          <w:lang w:val="en-US"/>
        </w:rPr>
        <w:t>Wien: Facultas.</w:t>
      </w:r>
    </w:p>
    <w:p w14:paraId="2E4C6618" w14:textId="77777777" w:rsidR="00106681" w:rsidRPr="008E7D87" w:rsidRDefault="00106681" w:rsidP="00C84B14">
      <w:pPr>
        <w:pStyle w:val="QuelleimLiteraturverzeichnis"/>
        <w:rPr>
          <w:lang w:val="en-US"/>
        </w:rPr>
      </w:pPr>
      <w:r w:rsidRPr="008E7D87">
        <w:rPr>
          <w:lang w:val="en-US"/>
        </w:rPr>
        <w:t>Lazar, J., Feng, J.H., &amp;</w:t>
      </w:r>
      <w:r w:rsidR="007C63B6" w:rsidRPr="008E7D87">
        <w:rPr>
          <w:lang w:val="en-US"/>
        </w:rPr>
        <w:t xml:space="preserve"> </w:t>
      </w:r>
      <w:r w:rsidRPr="008E7D87">
        <w:rPr>
          <w:lang w:val="en-US"/>
        </w:rPr>
        <w:t>Hochheiser, H. (2010</w:t>
      </w:r>
      <w:r w:rsidRPr="008E7D87">
        <w:rPr>
          <w:i/>
          <w:lang w:val="en-US"/>
        </w:rPr>
        <w:t>). Research Methods in Human-Computer Interaction.</w:t>
      </w:r>
      <w:r w:rsidRPr="008E7D87">
        <w:rPr>
          <w:lang w:val="en-US"/>
        </w:rPr>
        <w:t xml:space="preserve"> Chichester: Wiley.</w:t>
      </w:r>
    </w:p>
    <w:p w14:paraId="43F57F36" w14:textId="77777777" w:rsidR="00155207" w:rsidRPr="008E7D87" w:rsidRDefault="00155207" w:rsidP="00C84B14">
      <w:pPr>
        <w:pStyle w:val="QuelleimLiteraturverzeichnis"/>
        <w:rPr>
          <w:lang w:val="en-US"/>
        </w:rPr>
      </w:pPr>
      <w:r w:rsidRPr="008E7D87">
        <w:rPr>
          <w:lang w:val="en-US"/>
        </w:rPr>
        <w:t xml:space="preserve">Rubin, J. &amp; Chisnell, D. (2008). </w:t>
      </w:r>
      <w:r w:rsidRPr="008E7D87">
        <w:rPr>
          <w:i/>
          <w:lang w:val="en-US"/>
        </w:rPr>
        <w:t>Handbook of Usability Testing</w:t>
      </w:r>
      <w:r w:rsidRPr="008E7D87">
        <w:rPr>
          <w:lang w:val="en-US"/>
        </w:rPr>
        <w:t>. Indianapolis: Wiley.</w:t>
      </w:r>
    </w:p>
    <w:p w14:paraId="3C1E01F3" w14:textId="77777777" w:rsidR="00862805" w:rsidRPr="008E7D87" w:rsidRDefault="00862805" w:rsidP="00C84B14">
      <w:pPr>
        <w:pStyle w:val="QuelleimLiteraturverzeichnis"/>
        <w:rPr>
          <w:lang w:val="en-US"/>
        </w:rPr>
      </w:pPr>
      <w:r w:rsidRPr="008E7D87">
        <w:rPr>
          <w:lang w:val="en-US"/>
        </w:rPr>
        <w:t xml:space="preserve">Sauro, J. &amp; Lewis, J.R. (2012). </w:t>
      </w:r>
      <w:r w:rsidR="001E1A99" w:rsidRPr="008E7D87">
        <w:rPr>
          <w:i/>
          <w:lang w:val="en-US"/>
        </w:rPr>
        <w:t>Quantifying</w:t>
      </w:r>
      <w:r w:rsidRPr="008E7D87">
        <w:rPr>
          <w:i/>
          <w:lang w:val="en-US"/>
        </w:rPr>
        <w:t xml:space="preserve"> the User Experience</w:t>
      </w:r>
      <w:r w:rsidRPr="008E7D87">
        <w:rPr>
          <w:lang w:val="en-US"/>
        </w:rPr>
        <w:t xml:space="preserve">. Amsterdam: </w:t>
      </w:r>
      <w:r w:rsidR="001E1A99" w:rsidRPr="008E7D87">
        <w:rPr>
          <w:lang w:val="en-US"/>
        </w:rPr>
        <w:t>Elzevi</w:t>
      </w:r>
      <w:r w:rsidR="00EA40BA" w:rsidRPr="008E7D87">
        <w:rPr>
          <w:lang w:val="en-US"/>
        </w:rPr>
        <w:t>e</w:t>
      </w:r>
      <w:r w:rsidR="001E1A99" w:rsidRPr="008E7D87">
        <w:rPr>
          <w:lang w:val="en-US"/>
        </w:rPr>
        <w:t>r</w:t>
      </w:r>
      <w:r w:rsidRPr="008E7D87">
        <w:rPr>
          <w:lang w:val="en-US"/>
        </w:rPr>
        <w:t>/Morgan Kaufmann.</w:t>
      </w:r>
    </w:p>
    <w:p w14:paraId="663D9E1E" w14:textId="77777777" w:rsidR="003E773A" w:rsidRPr="008E7D87" w:rsidRDefault="003E773A" w:rsidP="00C84B14">
      <w:pPr>
        <w:pStyle w:val="QuelleimLiteraturverzeichnis"/>
        <w:rPr>
          <w:lang w:val="en-US"/>
        </w:rPr>
      </w:pPr>
      <w:r w:rsidRPr="008E7D87">
        <w:rPr>
          <w:lang w:val="en-US"/>
        </w:rPr>
        <w:t xml:space="preserve">U.S. Department of Health &amp; Human Services (2013). </w:t>
      </w:r>
      <w:r w:rsidRPr="008E7D87">
        <w:rPr>
          <w:i/>
          <w:lang w:val="en-US"/>
        </w:rPr>
        <w:t>Usability.Gov. Your Guide to Creating usable &amp; useful Websites.</w:t>
      </w:r>
      <w:r w:rsidRPr="008E7D87">
        <w:rPr>
          <w:lang w:val="en-US"/>
        </w:rPr>
        <w:t xml:space="preserve"> Retrieved </w:t>
      </w:r>
      <w:r w:rsidR="005C1EBD" w:rsidRPr="008E7D87">
        <w:rPr>
          <w:lang w:val="en-US"/>
        </w:rPr>
        <w:t>5.Mai,</w:t>
      </w:r>
      <w:r w:rsidRPr="008E7D87">
        <w:rPr>
          <w:lang w:val="en-US"/>
        </w:rPr>
        <w:t xml:space="preserve"> 2013, from http://www.usability.gov/templates/index.html.</w:t>
      </w:r>
    </w:p>
    <w:p w14:paraId="64E7D2BE" w14:textId="77777777" w:rsidR="00F961F0" w:rsidRDefault="00F961F0" w:rsidP="00F961F0">
      <w:pPr>
        <w:pStyle w:val="LiteraturverzeichnisEintrge"/>
      </w:pPr>
      <w:r w:rsidRPr="008E7D87">
        <w:rPr>
          <w:lang w:val="de-DE"/>
        </w:rPr>
        <w:t xml:space="preserve">Wimmer, E., Hornung A., &amp; Lukesch H. (2008). </w:t>
      </w:r>
      <w:r w:rsidRPr="008E7D87">
        <w:rPr>
          <w:i/>
          <w:lang w:val="de-DE"/>
        </w:rPr>
        <w:t>Hinweise zur inhaltlichen und formalen Gestaltung von Seminar- und Diplomarbeiten im Fach Psychologie.</w:t>
      </w:r>
      <w:r w:rsidRPr="008E7D87">
        <w:rPr>
          <w:lang w:val="de-DE"/>
        </w:rPr>
        <w:t xml:space="preserve"> </w:t>
      </w:r>
      <w:r w:rsidRPr="008E7D87">
        <w:t>Retrieved from: http://www-cgi.uni-regensburg.de/Fakultaeten/Psychologie/</w:t>
      </w:r>
      <w:r w:rsidRPr="008E7D87">
        <w:br/>
        <w:t>Lukesch/downloads/Lehre/gestaltung_seminararbeiten.pdf. [07.02.2011]</w:t>
      </w:r>
    </w:p>
    <w:p w14:paraId="281F77B6" w14:textId="5A404D05" w:rsidR="00264CE2" w:rsidRPr="008E7D87" w:rsidRDefault="00264CE2" w:rsidP="00F961F0">
      <w:pPr>
        <w:pStyle w:val="LiteraturverzeichnisEintrge"/>
      </w:pPr>
      <w:r>
        <w:t>-----------------</w:t>
      </w:r>
    </w:p>
    <w:p w14:paraId="2C8CA7CE" w14:textId="298D3484" w:rsidR="000147EF" w:rsidRPr="00205F7D" w:rsidRDefault="00264CE2" w:rsidP="000147EF">
      <w:pPr>
        <w:rPr>
          <w:color w:val="FF0000"/>
          <w:szCs w:val="22"/>
          <w:lang w:val="en-US"/>
        </w:rPr>
      </w:pPr>
      <w:r w:rsidRPr="00205F7D">
        <w:rPr>
          <w:color w:val="FF0000"/>
          <w:szCs w:val="22"/>
          <w:lang w:val="en-US"/>
        </w:rPr>
        <w:t>Newman, J.</w:t>
      </w:r>
      <w:r w:rsidR="005869F3" w:rsidRPr="00205F7D">
        <w:rPr>
          <w:color w:val="FF0000"/>
          <w:szCs w:val="22"/>
          <w:lang w:val="en-US"/>
        </w:rPr>
        <w:t>, (2004)</w:t>
      </w:r>
      <w:r w:rsidRPr="00205F7D">
        <w:rPr>
          <w:color w:val="FF0000"/>
          <w:szCs w:val="22"/>
          <w:lang w:val="en-US"/>
        </w:rPr>
        <w:t xml:space="preserve"> Videogames. Routledge, 2004</w:t>
      </w:r>
    </w:p>
    <w:p w14:paraId="47DD4813" w14:textId="0F22E815" w:rsidR="0067628A" w:rsidRPr="00037E37" w:rsidRDefault="0067628A" w:rsidP="0067628A">
      <w:pPr>
        <w:pStyle w:val="StandardWeb"/>
        <w:ind w:left="480" w:hanging="480"/>
        <w:rPr>
          <w:rStyle w:val="Hyperlink"/>
          <w:rFonts w:ascii="Palatino Linotype" w:hAnsi="Palatino Linotype"/>
          <w:color w:val="000000" w:themeColor="text1"/>
          <w:sz w:val="22"/>
          <w:szCs w:val="22"/>
          <w:u w:val="none"/>
          <w:lang w:val="en-US"/>
        </w:rPr>
      </w:pPr>
      <w:r w:rsidRPr="00037E37">
        <w:rPr>
          <w:rFonts w:ascii="Palatino Linotype" w:hAnsi="Palatino Linotype"/>
          <w:color w:val="000000" w:themeColor="text1"/>
          <w:sz w:val="22"/>
          <w:szCs w:val="22"/>
          <w:lang w:val="en-US"/>
        </w:rPr>
        <w:t xml:space="preserve">Esposito, N. (2005). A Short and Simple Definition of What a Videogame Is. </w:t>
      </w:r>
      <w:r w:rsidRPr="00037E37">
        <w:rPr>
          <w:rFonts w:ascii="Palatino Linotype" w:hAnsi="Palatino Linotype"/>
          <w:iCs/>
          <w:color w:val="000000" w:themeColor="text1"/>
          <w:sz w:val="22"/>
          <w:szCs w:val="22"/>
          <w:lang w:val="en-US"/>
        </w:rPr>
        <w:t>Proceedings of DiGRA 2005 Conference: Changing Views – Worlds in Play</w:t>
      </w:r>
      <w:r w:rsidRPr="00037E37">
        <w:rPr>
          <w:rFonts w:ascii="Palatino Linotype" w:hAnsi="Palatino Linotype"/>
          <w:color w:val="000000" w:themeColor="text1"/>
          <w:sz w:val="22"/>
          <w:szCs w:val="22"/>
          <w:lang w:val="en-US"/>
        </w:rPr>
        <w:t xml:space="preserve">, 6. Retrieved from: </w:t>
      </w:r>
      <w:r w:rsidR="0039496D">
        <w:fldChar w:fldCharType="begin"/>
      </w:r>
      <w:r w:rsidR="0039496D" w:rsidRPr="00623E61">
        <w:rPr>
          <w:lang w:val="en-CA"/>
          <w:rPrChange w:id="778" w:author="Autor">
            <w:rPr/>
          </w:rPrChange>
        </w:rPr>
        <w:instrText xml:space="preserve"> HYPERLINK "http://scholar.google.com/scholar?hl=en&amp;btnG=Search&amp;q=intitle:A+Short+and+Simple+Definition+of+What+a+Videogame+Is" \l "0" </w:instrText>
      </w:r>
      <w:r w:rsidR="0039496D">
        <w:fldChar w:fldCharType="separate"/>
      </w:r>
      <w:r w:rsidRPr="00037E37">
        <w:rPr>
          <w:rStyle w:val="Hyperlink"/>
          <w:rFonts w:ascii="Palatino Linotype" w:hAnsi="Palatino Linotype"/>
          <w:color w:val="000000" w:themeColor="text1"/>
          <w:sz w:val="22"/>
          <w:szCs w:val="22"/>
          <w:u w:val="none"/>
          <w:lang w:val="en-US"/>
        </w:rPr>
        <w:t>http://scholar.google.com/scholar?hl=en&amp;btnG=Search&amp;q=intitle:A+Short+and+Simple+Definition+of+What+a+Videogame+Is#0</w:t>
      </w:r>
      <w:r w:rsidR="0039496D">
        <w:rPr>
          <w:rStyle w:val="Hyperlink"/>
          <w:rFonts w:ascii="Palatino Linotype" w:hAnsi="Palatino Linotype"/>
          <w:color w:val="000000" w:themeColor="text1"/>
          <w:sz w:val="22"/>
          <w:szCs w:val="22"/>
          <w:u w:val="none"/>
          <w:lang w:val="en-US"/>
        </w:rPr>
        <w:fldChar w:fldCharType="end"/>
      </w:r>
    </w:p>
    <w:p w14:paraId="5E16436E" w14:textId="23084072" w:rsidR="00F105F7" w:rsidRPr="00205F7D" w:rsidRDefault="004D528E" w:rsidP="0064259A">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lang w:val="en-US"/>
        </w:rPr>
        <w:t>Caillois, R.</w:t>
      </w:r>
      <w:r w:rsidR="005869F3" w:rsidRPr="00205F7D">
        <w:rPr>
          <w:rFonts w:ascii="Palatino Linotype" w:hAnsi="Palatino Linotype"/>
          <w:color w:val="FF0000"/>
          <w:sz w:val="22"/>
          <w:szCs w:val="22"/>
          <w:lang w:val="en-US"/>
        </w:rPr>
        <w:t>, (1967)</w:t>
      </w:r>
      <w:r w:rsidRPr="00205F7D">
        <w:rPr>
          <w:rFonts w:ascii="Palatino Linotype" w:hAnsi="Palatino Linotype"/>
          <w:color w:val="FF0000"/>
          <w:sz w:val="22"/>
          <w:szCs w:val="22"/>
          <w:lang w:val="en-US"/>
        </w:rPr>
        <w:t xml:space="preserve"> Les jeu</w:t>
      </w:r>
      <w:r w:rsidR="005869F3" w:rsidRPr="00205F7D">
        <w:rPr>
          <w:rFonts w:ascii="Palatino Linotype" w:hAnsi="Palatino Linotype"/>
          <w:color w:val="FF0000"/>
          <w:sz w:val="22"/>
          <w:szCs w:val="22"/>
          <w:lang w:val="en-US"/>
        </w:rPr>
        <w:t>x et les hommes. Gallimard</w:t>
      </w:r>
      <w:r w:rsidRPr="00205F7D">
        <w:rPr>
          <w:rFonts w:ascii="Palatino Linotype" w:hAnsi="Palatino Linotype"/>
          <w:color w:val="FF0000"/>
          <w:sz w:val="22"/>
          <w:szCs w:val="22"/>
          <w:lang w:val="en-US"/>
        </w:rPr>
        <w:t>.</w:t>
      </w:r>
    </w:p>
    <w:p w14:paraId="780315D8" w14:textId="212361FA" w:rsidR="005869F3" w:rsidRPr="00037E37" w:rsidRDefault="005869F3" w:rsidP="0064259A">
      <w:pPr>
        <w:pStyle w:val="StandardWeb"/>
        <w:ind w:left="480" w:hanging="480"/>
        <w:rPr>
          <w:rFonts w:ascii="Palatino Linotype" w:hAnsi="Palatino Linotype"/>
          <w:color w:val="000000" w:themeColor="text1"/>
          <w:sz w:val="22"/>
          <w:szCs w:val="22"/>
          <w:lang w:val="en-US"/>
        </w:rPr>
      </w:pPr>
      <w:r w:rsidRPr="00037E37">
        <w:rPr>
          <w:rFonts w:ascii="Palatino Linotype" w:hAnsi="Palatino Linotype"/>
          <w:color w:val="000000" w:themeColor="text1"/>
          <w:sz w:val="22"/>
          <w:szCs w:val="22"/>
          <w:lang w:val="en-US"/>
        </w:rPr>
        <w:lastRenderedPageBreak/>
        <w:t xml:space="preserve">Zimmerman, E., (2004). Narrative, Interactivity, Play, and Games. In Wardrip-Fruin, N. &amp; Harrigan, P. (eds), First Person, MIT Press, 2004. Retrieved from: </w:t>
      </w:r>
      <w:r w:rsidR="0039496D">
        <w:fldChar w:fldCharType="begin"/>
      </w:r>
      <w:r w:rsidR="0039496D" w:rsidRPr="00623E61">
        <w:rPr>
          <w:lang w:val="en-CA"/>
          <w:rPrChange w:id="779" w:author="Autor">
            <w:rPr/>
          </w:rPrChange>
        </w:rPr>
        <w:instrText xml:space="preserve"> HYPERLINK "http://www.electronicbookreview.com/v3/servlet/ebr?essay_id=zimmerman&amp;command=view_essay" </w:instrText>
      </w:r>
      <w:r w:rsidR="0039496D">
        <w:fldChar w:fldCharType="separate"/>
      </w:r>
      <w:r w:rsidR="008D442B" w:rsidRPr="00037E37">
        <w:rPr>
          <w:rStyle w:val="Hyperlink"/>
          <w:rFonts w:ascii="Palatino Linotype" w:hAnsi="Palatino Linotype"/>
          <w:color w:val="000000" w:themeColor="text1"/>
          <w:sz w:val="22"/>
          <w:szCs w:val="22"/>
          <w:u w:val="none"/>
          <w:lang w:val="en-US"/>
        </w:rPr>
        <w:t>http://www.electronicbookreview.com/v3/servlet/ebr?essay_id=zimmerman&amp;command=view_essay</w:t>
      </w:r>
      <w:r w:rsidR="0039496D">
        <w:rPr>
          <w:rStyle w:val="Hyperlink"/>
          <w:rFonts w:ascii="Palatino Linotype" w:hAnsi="Palatino Linotype"/>
          <w:color w:val="000000" w:themeColor="text1"/>
          <w:sz w:val="22"/>
          <w:szCs w:val="22"/>
          <w:u w:val="none"/>
          <w:lang w:val="en-US"/>
        </w:rPr>
        <w:fldChar w:fldCharType="end"/>
      </w:r>
    </w:p>
    <w:p w14:paraId="1CF8D599" w14:textId="19BBF659" w:rsidR="008D442B" w:rsidRPr="006D4015" w:rsidRDefault="008D442B" w:rsidP="0064259A">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rPr>
        <w:t xml:space="preserve">Le Diberder, A. &amp; Le Diberder (1998). F. L’univers des jeux vidéo. </w:t>
      </w:r>
      <w:r w:rsidRPr="006D4015">
        <w:rPr>
          <w:rFonts w:ascii="Palatino Linotype" w:hAnsi="Palatino Linotype"/>
          <w:color w:val="FF0000"/>
          <w:sz w:val="22"/>
          <w:szCs w:val="22"/>
          <w:lang w:val="en-US"/>
        </w:rPr>
        <w:t>La découverte.</w:t>
      </w:r>
    </w:p>
    <w:p w14:paraId="26E724D6" w14:textId="2E281277" w:rsidR="00411E8B" w:rsidRPr="00037E37" w:rsidRDefault="00411E8B" w:rsidP="00411E8B">
      <w:pPr>
        <w:spacing w:before="100" w:beforeAutospacing="1" w:after="100" w:afterAutospacing="1" w:line="240" w:lineRule="auto"/>
        <w:ind w:left="480" w:hanging="480"/>
        <w:jc w:val="left"/>
        <w:rPr>
          <w:color w:val="000000" w:themeColor="text1"/>
          <w:szCs w:val="22"/>
        </w:rPr>
      </w:pPr>
      <w:r w:rsidRPr="00411E8B">
        <w:rPr>
          <w:color w:val="000000" w:themeColor="text1"/>
          <w:szCs w:val="22"/>
          <w:lang w:val="en-US"/>
        </w:rPr>
        <w:t xml:space="preserve">Wardrip-Fruin, N., &amp; Harrigan, P. (2004). </w:t>
      </w:r>
      <w:r w:rsidRPr="00411E8B">
        <w:rPr>
          <w:iCs/>
          <w:color w:val="000000" w:themeColor="text1"/>
          <w:szCs w:val="22"/>
          <w:lang w:val="en-US"/>
        </w:rPr>
        <w:t>First Person: New Media as Story, Performance, and Game</w:t>
      </w:r>
      <w:r w:rsidRPr="00411E8B">
        <w:rPr>
          <w:color w:val="000000" w:themeColor="text1"/>
          <w:szCs w:val="22"/>
          <w:lang w:val="en-US"/>
        </w:rPr>
        <w:t xml:space="preserve">. </w:t>
      </w:r>
      <w:r w:rsidRPr="00411E8B">
        <w:rPr>
          <w:iCs/>
          <w:color w:val="000000" w:themeColor="text1"/>
          <w:szCs w:val="22"/>
        </w:rPr>
        <w:t>Booksgooglecom</w:t>
      </w:r>
      <w:r w:rsidRPr="00411E8B">
        <w:rPr>
          <w:color w:val="000000" w:themeColor="text1"/>
          <w:szCs w:val="22"/>
        </w:rPr>
        <w:t xml:space="preserve">. </w:t>
      </w:r>
      <w:hyperlink r:id="rId48" w:history="1">
        <w:r w:rsidR="00037E37" w:rsidRPr="00037E37">
          <w:rPr>
            <w:rStyle w:val="Hyperlink"/>
            <w:color w:val="000000" w:themeColor="text1"/>
            <w:szCs w:val="22"/>
            <w:u w:val="none"/>
          </w:rPr>
          <w:t>https://doi.org/computerspiel</w:t>
        </w:r>
      </w:hyperlink>
    </w:p>
    <w:p w14:paraId="195C9BB0" w14:textId="63DDCA53" w:rsidR="00205F7D" w:rsidRPr="00205F7D" w:rsidRDefault="00037E37" w:rsidP="00037E37">
      <w:pPr>
        <w:pStyle w:val="KeinLeerraum"/>
        <w:rPr>
          <w:rFonts w:ascii="Palatino Linotype" w:hAnsi="Palatino Linotype"/>
          <w:color w:val="FF0000"/>
        </w:rPr>
      </w:pPr>
      <w:r w:rsidRPr="00205F7D">
        <w:rPr>
          <w:rFonts w:ascii="Palatino Linotype" w:hAnsi="Palatino Linotype"/>
          <w:color w:val="FF0000"/>
        </w:rPr>
        <w:t>F. Rötzer, Die Begegnung von Computerspiel und Wirklichkeit, in Kunstforum International, vol. 176 (Cologne, 2005), pp. 102–115</w:t>
      </w:r>
    </w:p>
    <w:p w14:paraId="334DC248" w14:textId="77777777" w:rsidR="00205F7D" w:rsidRPr="00205F7D" w:rsidRDefault="00205F7D" w:rsidP="00205F7D">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lang w:val="en-US"/>
        </w:rPr>
        <w:t>Jacob, R., Girouard, A., Hirshfield, L., Horn, M., Shaer, O., Solovey, E. and Zigelbaum, J., Reality-based interaction: a framework for post-WIMP interfaces. in, (2008), ACM, 201-210.</w:t>
      </w:r>
    </w:p>
    <w:p w14:paraId="5EA583DC" w14:textId="77777777" w:rsidR="00205F7D" w:rsidRDefault="00205F7D" w:rsidP="00205F7D">
      <w:pPr>
        <w:pStyle w:val="KeinLeerraum"/>
        <w:rPr>
          <w:rFonts w:ascii="Palatino Linotype" w:hAnsi="Palatino Linotype"/>
          <w:color w:val="FF0000"/>
          <w:lang w:val="en-US"/>
        </w:rPr>
      </w:pPr>
      <w:r w:rsidRPr="00205F7D">
        <w:rPr>
          <w:rFonts w:ascii="Palatino Linotype" w:hAnsi="Palatino Linotype"/>
          <w:color w:val="FF0000"/>
          <w:lang w:val="en-US"/>
        </w:rPr>
        <w:t>Jacob, R., Girouard, A., Hirshfield, L., Horn, M., Shaer, O., Solovey, E. and Zigelbaum, J. Reality-based interaction: unifying the new generation of interaction styles CHI '07 extended abstracts on Human factors in computing systems, ACM Press, San Jose, CA, USA, 2007, 2465-2470.</w:t>
      </w:r>
    </w:p>
    <w:p w14:paraId="35525A9B" w14:textId="77777777" w:rsidR="000D4AF9" w:rsidRDefault="000D4AF9" w:rsidP="00205F7D">
      <w:pPr>
        <w:pStyle w:val="KeinLeerraum"/>
        <w:rPr>
          <w:rFonts w:ascii="Palatino Linotype" w:hAnsi="Palatino Linotype"/>
          <w:color w:val="FF0000"/>
          <w:lang w:val="en-US"/>
        </w:rPr>
      </w:pPr>
    </w:p>
    <w:p w14:paraId="3750D740" w14:textId="2D8DF5A0" w:rsidR="00205ED3" w:rsidRDefault="00205ED3" w:rsidP="00205F7D">
      <w:pPr>
        <w:pStyle w:val="KeinLeerraum"/>
        <w:rPr>
          <w:rFonts w:ascii="Palatino Linotype" w:hAnsi="Palatino Linotype"/>
          <w:color w:val="FF0000"/>
          <w:lang w:val="en-US"/>
        </w:rPr>
      </w:pPr>
      <w:r w:rsidRPr="00205ED3">
        <w:rPr>
          <w:rFonts w:ascii="Palatino Linotype" w:hAnsi="Palatino Linotype"/>
          <w:color w:val="FF0000"/>
          <w:lang w:val="en-US"/>
        </w:rPr>
        <w:t>B.H. Suits, F. Newfeld, The Grasshopper: Games, Life and Utopia. Nonpareil book (D.R. Godine, Boston, MA, 1978). ISBN: 9780879238407</w:t>
      </w:r>
    </w:p>
    <w:p w14:paraId="7FFB2C05" w14:textId="2B86DE45" w:rsidR="00205ED3" w:rsidRPr="00205ED3" w:rsidRDefault="000D4AF9" w:rsidP="00D74A2A">
      <w:pPr>
        <w:spacing w:before="100" w:beforeAutospacing="1" w:after="100" w:afterAutospacing="1" w:line="240" w:lineRule="auto"/>
        <w:ind w:left="480" w:hanging="480"/>
        <w:jc w:val="left"/>
        <w:rPr>
          <w:lang w:val="en-US"/>
        </w:rPr>
      </w:pPr>
      <w:r w:rsidRPr="000D4AF9">
        <w:rPr>
          <w:rFonts w:ascii="Times New Roman" w:hAnsi="Times New Roman"/>
          <w:sz w:val="24"/>
          <w:szCs w:val="24"/>
          <w:lang w:val="en-US"/>
        </w:rPr>
        <w:t xml:space="preserve">Cavazza, M., &amp; Young, R. M. (2016). Handbook of Digital Games and Entertainment Technologies, 1–16. </w:t>
      </w:r>
      <w:r w:rsidR="00205ED3" w:rsidRPr="00D74A2A">
        <w:rPr>
          <w:rFonts w:ascii="Times New Roman" w:hAnsi="Times New Roman"/>
          <w:sz w:val="24"/>
          <w:szCs w:val="24"/>
          <w:lang w:val="en-US"/>
        </w:rPr>
        <w:t>https://doi.org/10.1007/978-981-4560-52-8</w:t>
      </w:r>
    </w:p>
    <w:p w14:paraId="054F5A40" w14:textId="77777777" w:rsidR="00EA29EB" w:rsidRPr="00D74A2A" w:rsidRDefault="00EA29EB" w:rsidP="00EA29EB">
      <w:pPr>
        <w:spacing w:before="100" w:beforeAutospacing="1" w:after="100" w:afterAutospacing="1" w:line="240" w:lineRule="auto"/>
        <w:ind w:left="480" w:hanging="480"/>
        <w:jc w:val="left"/>
        <w:rPr>
          <w:szCs w:val="22"/>
          <w:lang w:val="en-US"/>
        </w:rPr>
      </w:pPr>
      <w:r w:rsidRPr="000D4AF9">
        <w:rPr>
          <w:szCs w:val="22"/>
          <w:lang w:val="en-US"/>
        </w:rPr>
        <w:t xml:space="preserve">Mueller, F. F., Edge, D., Vetere, F., Gibbs, M. R., Agamanolis, S., Bongers, B., &amp; Sheridan, J. G. (2011). </w:t>
      </w:r>
      <w:r w:rsidRPr="00D74A2A">
        <w:rPr>
          <w:szCs w:val="22"/>
          <w:lang w:val="en-US"/>
        </w:rPr>
        <w:t>Designing Sports</w:t>
      </w:r>
      <w:r w:rsidRPr="00D74A2A">
        <w:rPr>
          <w:rFonts w:ascii="Times New Roman" w:hAnsi="Times New Roman"/>
          <w:szCs w:val="22"/>
          <w:lang w:val="en-US"/>
        </w:rPr>
        <w:t> </w:t>
      </w:r>
      <w:r w:rsidRPr="00D74A2A">
        <w:rPr>
          <w:szCs w:val="22"/>
          <w:lang w:val="en-US"/>
        </w:rPr>
        <w:t>: A Framework for Exertion Games, 2651</w:t>
      </w:r>
      <w:r w:rsidRPr="00D74A2A">
        <w:rPr>
          <w:rFonts w:cs="Palatino Linotype"/>
          <w:szCs w:val="22"/>
          <w:lang w:val="en-US"/>
        </w:rPr>
        <w:t>–</w:t>
      </w:r>
      <w:r w:rsidRPr="00D74A2A">
        <w:rPr>
          <w:szCs w:val="22"/>
          <w:lang w:val="en-US"/>
        </w:rPr>
        <w:t>2660.</w:t>
      </w:r>
    </w:p>
    <w:p w14:paraId="4A387AD6" w14:textId="73A252E0" w:rsidR="006D4015" w:rsidRDefault="006D4015" w:rsidP="00491830">
      <w:pPr>
        <w:pStyle w:val="QuelleimLiteraturverzeichnis"/>
        <w:rPr>
          <w:rStyle w:val="Hyperlink"/>
          <w:szCs w:val="22"/>
          <w:lang w:val="en-US"/>
        </w:rPr>
      </w:pPr>
      <w:r w:rsidRPr="000D4AF9">
        <w:rPr>
          <w:lang w:val="en-US"/>
        </w:rPr>
        <w:t xml:space="preserve">J. Juul, What computer games can and can’t do, in Digital Arts and Culture (Bergen, 2000) Retrieved from: </w:t>
      </w:r>
      <w:r w:rsidR="0039496D">
        <w:fldChar w:fldCharType="begin"/>
      </w:r>
      <w:r w:rsidR="0039496D" w:rsidRPr="00623E61">
        <w:rPr>
          <w:lang w:val="en-CA"/>
          <w:rPrChange w:id="780" w:author="Autor">
            <w:rPr/>
          </w:rPrChange>
        </w:rPr>
        <w:instrText xml:space="preserve"> HYPERLINK "https://www.jesperjuul.net/text/wcgcacd.html" </w:instrText>
      </w:r>
      <w:r w:rsidR="0039496D">
        <w:fldChar w:fldCharType="separate"/>
      </w:r>
      <w:r w:rsidR="000D4AF9" w:rsidRPr="000D4AF9">
        <w:rPr>
          <w:rStyle w:val="Hyperlink"/>
          <w:szCs w:val="22"/>
          <w:lang w:val="en-US"/>
        </w:rPr>
        <w:t>https://www.jesperjuul.net/text/wcgcacd.html</w:t>
      </w:r>
      <w:r w:rsidR="0039496D">
        <w:rPr>
          <w:rStyle w:val="Hyperlink"/>
          <w:szCs w:val="22"/>
          <w:lang w:val="en-US"/>
        </w:rPr>
        <w:fldChar w:fldCharType="end"/>
      </w:r>
    </w:p>
    <w:p w14:paraId="419815B5" w14:textId="77777777" w:rsidR="00D74A2A" w:rsidRDefault="00D74A2A" w:rsidP="00D74A2A">
      <w:pPr>
        <w:pStyle w:val="QuelleimLiteraturverzeichnis"/>
        <w:rPr>
          <w:rStyle w:val="Hyperlink"/>
          <w:color w:val="000000" w:themeColor="text1"/>
          <w:szCs w:val="22"/>
          <w:u w:val="none"/>
          <w:lang w:val="en-US"/>
        </w:rPr>
      </w:pPr>
      <w:r w:rsidRPr="00037E37">
        <w:rPr>
          <w:lang w:val="en-US"/>
        </w:rPr>
        <w:t xml:space="preserve">Zimmerman, E., (2004). Narrative, Interactivity, Play, and Games. In Wardrip-Fruin, N. &amp; Harrigan, P. (eds), First Person, MIT Press, 2004. Retrieved from: </w:t>
      </w:r>
      <w:r w:rsidR="0039496D">
        <w:fldChar w:fldCharType="begin"/>
      </w:r>
      <w:r w:rsidR="0039496D" w:rsidRPr="00623E61">
        <w:rPr>
          <w:lang w:val="en-CA"/>
          <w:rPrChange w:id="781" w:author="Autor">
            <w:rPr/>
          </w:rPrChange>
        </w:rPr>
        <w:instrText xml:space="preserve"> HYPERLINK "http://www.electronicbookreview.com/v3/servlet/ebr?essay_id=zimmerman&amp;command=view_essay" </w:instrText>
      </w:r>
      <w:r w:rsidR="0039496D">
        <w:fldChar w:fldCharType="separate"/>
      </w:r>
      <w:r w:rsidRPr="00037E37">
        <w:rPr>
          <w:rStyle w:val="Hyperlink"/>
          <w:color w:val="000000" w:themeColor="text1"/>
          <w:szCs w:val="22"/>
          <w:u w:val="none"/>
          <w:lang w:val="en-US"/>
        </w:rPr>
        <w:t>http://www.electronicbookreview.com/v3/servlet/ebr?essay_id=zimmerman&amp;command=view_essay</w:t>
      </w:r>
      <w:r w:rsidR="0039496D">
        <w:rPr>
          <w:rStyle w:val="Hyperlink"/>
          <w:color w:val="000000" w:themeColor="text1"/>
          <w:szCs w:val="22"/>
          <w:u w:val="none"/>
          <w:lang w:val="en-US"/>
        </w:rPr>
        <w:fldChar w:fldCharType="end"/>
      </w:r>
    </w:p>
    <w:p w14:paraId="7009C359" w14:textId="02859BA5" w:rsidR="00D74A2A" w:rsidRDefault="00D74A2A" w:rsidP="00D74A2A">
      <w:pPr>
        <w:pStyle w:val="QuelleimLiteraturverzeichnis"/>
        <w:rPr>
          <w:lang w:val="en-US"/>
        </w:rPr>
      </w:pPr>
      <w:r w:rsidRPr="006C169F">
        <w:rPr>
          <w:lang w:val="en-US"/>
        </w:rPr>
        <w:t>K. Salen, E. Zimmerman, Rules of Play: Game Design Fundamentals (MIT Press, Cambridge, MA, 2004). ISBN 9780262240451</w:t>
      </w:r>
    </w:p>
    <w:p w14:paraId="0D100B78" w14:textId="77777777" w:rsidR="00D74A2A" w:rsidRDefault="00D74A2A" w:rsidP="00D74A2A">
      <w:pPr>
        <w:pStyle w:val="QuelleimLiteraturverzeichnis"/>
        <w:rPr>
          <w:lang w:val="en-US"/>
        </w:rPr>
      </w:pPr>
      <w:r w:rsidRPr="006C169F">
        <w:rPr>
          <w:lang w:val="en-US"/>
        </w:rPr>
        <w:t xml:space="preserve">S. Bjork, J. Juul, Zero-Player Games. Or: What We Talk about When We Talk about Players, Madrid (2012), URL: </w:t>
      </w:r>
      <w:r w:rsidR="0039496D">
        <w:fldChar w:fldCharType="begin"/>
      </w:r>
      <w:r w:rsidR="0039496D" w:rsidRPr="00623E61">
        <w:rPr>
          <w:lang w:val="en-CA"/>
          <w:rPrChange w:id="782" w:author="Autor">
            <w:rPr/>
          </w:rPrChange>
        </w:rPr>
        <w:instrText xml:space="preserve"> HYPERLINK "http://www.jesperjuul.net/text/zeroplayergames/" </w:instrText>
      </w:r>
      <w:r w:rsidR="0039496D">
        <w:fldChar w:fldCharType="separate"/>
      </w:r>
      <w:r w:rsidRPr="009D4DA6">
        <w:rPr>
          <w:rStyle w:val="Hyperlink"/>
          <w:lang w:val="en-US"/>
        </w:rPr>
        <w:t>http://www.jesperjuul.net/text/zeroplayergames/</w:t>
      </w:r>
      <w:r w:rsidR="0039496D">
        <w:rPr>
          <w:rStyle w:val="Hyperlink"/>
          <w:lang w:val="en-US"/>
        </w:rPr>
        <w:fldChar w:fldCharType="end"/>
      </w:r>
    </w:p>
    <w:p w14:paraId="3B94AEF8" w14:textId="77777777" w:rsidR="00D74A2A" w:rsidRDefault="00D74A2A" w:rsidP="00D74A2A">
      <w:pPr>
        <w:pStyle w:val="QuelleimLiteraturverzeichnis"/>
        <w:rPr>
          <w:lang w:val="en-US"/>
        </w:rPr>
      </w:pPr>
      <w:r>
        <w:rPr>
          <w:lang w:val="en-US"/>
        </w:rPr>
        <w:t>L. Ermi, F. Mayrü</w:t>
      </w:r>
      <w:r w:rsidRPr="006C169F">
        <w:rPr>
          <w:lang w:val="en-US"/>
        </w:rPr>
        <w:t>, Fundamental components of the game-play experience: analysing immersion, in DIGRA (DIGRA, 2005)</w:t>
      </w:r>
    </w:p>
    <w:p w14:paraId="520938A9" w14:textId="77777777" w:rsidR="00D74A2A" w:rsidRDefault="00D74A2A" w:rsidP="00D74A2A">
      <w:pPr>
        <w:pStyle w:val="QuelleimLiteraturverzeichnis"/>
        <w:rPr>
          <w:lang w:val="en-US"/>
        </w:rPr>
      </w:pPr>
      <w:r w:rsidRPr="006C169F">
        <w:rPr>
          <w:lang w:val="en-US"/>
        </w:rPr>
        <w:t>C. Crawford, The Art of Computer Game Design (Osborne/McGraw-Hill, Berkeley, 1984). ISBN 0881341177</w:t>
      </w:r>
    </w:p>
    <w:p w14:paraId="2204CCEA" w14:textId="0BE28DD2" w:rsidR="00B25FB3" w:rsidRDefault="00B25FB3" w:rsidP="00D74A2A">
      <w:pPr>
        <w:pStyle w:val="QuelleimLiteraturverzeichnis"/>
        <w:rPr>
          <w:lang w:val="en-US"/>
        </w:rPr>
      </w:pPr>
      <w:r w:rsidRPr="00B25FB3">
        <w:rPr>
          <w:lang w:val="en-US"/>
        </w:rPr>
        <w:lastRenderedPageBreak/>
        <w:t>F. Mueller, S. Agamanolis, and R. Picard. Exertion interfaces: Sports over a distance for social bonding and fun. In SIGCHI Conference on Human Factors in Computing Systems, pages 561–568, Ft. Lauderdale, Florida, USA, 2003</w:t>
      </w:r>
    </w:p>
    <w:p w14:paraId="3887A87F" w14:textId="5889050C" w:rsidR="00561EB4" w:rsidRDefault="00561EB4" w:rsidP="00561EB4">
      <w:pPr>
        <w:spacing w:before="100" w:beforeAutospacing="1" w:after="100" w:afterAutospacing="1" w:line="240" w:lineRule="auto"/>
        <w:ind w:left="480" w:hanging="480"/>
        <w:jc w:val="left"/>
        <w:rPr>
          <w:rFonts w:ascii="Times New Roman" w:hAnsi="Times New Roman"/>
          <w:sz w:val="24"/>
          <w:szCs w:val="24"/>
          <w:lang w:val="en-US"/>
        </w:rPr>
      </w:pPr>
      <w:r w:rsidRPr="00355034">
        <w:rPr>
          <w:rFonts w:ascii="Times New Roman" w:hAnsi="Times New Roman"/>
          <w:sz w:val="24"/>
          <w:szCs w:val="24"/>
        </w:rPr>
        <w:t xml:space="preserve">Mueller, F. F., &amp; Mandryk, R. (2016). </w:t>
      </w:r>
      <w:r w:rsidRPr="00561EB4">
        <w:rPr>
          <w:rFonts w:ascii="Times New Roman" w:hAnsi="Times New Roman"/>
          <w:sz w:val="24"/>
          <w:szCs w:val="24"/>
          <w:lang w:val="en-US"/>
        </w:rPr>
        <w:t xml:space="preserve">Exertion Games, </w:t>
      </w:r>
      <w:r w:rsidRPr="00561EB4">
        <w:rPr>
          <w:rFonts w:ascii="Times New Roman" w:hAnsi="Times New Roman"/>
          <w:i/>
          <w:iCs/>
          <w:sz w:val="24"/>
          <w:szCs w:val="24"/>
          <w:lang w:val="en-US"/>
        </w:rPr>
        <w:t>10</w:t>
      </w:r>
      <w:r w:rsidRPr="00561EB4">
        <w:rPr>
          <w:rFonts w:ascii="Times New Roman" w:hAnsi="Times New Roman"/>
          <w:sz w:val="24"/>
          <w:szCs w:val="24"/>
          <w:lang w:val="en-US"/>
        </w:rPr>
        <w:t xml:space="preserve">(1), 1–86. </w:t>
      </w:r>
      <w:r w:rsidR="0039496D">
        <w:fldChar w:fldCharType="begin"/>
      </w:r>
      <w:r w:rsidR="0039496D" w:rsidRPr="00623E61">
        <w:rPr>
          <w:lang w:val="en-CA"/>
          <w:rPrChange w:id="783" w:author="Autor">
            <w:rPr/>
          </w:rPrChange>
        </w:rPr>
        <w:instrText xml:space="preserve"> HYPERLINK "https://doi.org/10.1561/1100000041" </w:instrText>
      </w:r>
      <w:r w:rsidR="0039496D">
        <w:fldChar w:fldCharType="separate"/>
      </w:r>
      <w:r w:rsidR="00731355" w:rsidRPr="009D4DA6">
        <w:rPr>
          <w:rStyle w:val="Hyperlink"/>
          <w:rFonts w:ascii="Times New Roman" w:hAnsi="Times New Roman"/>
          <w:sz w:val="24"/>
          <w:szCs w:val="24"/>
          <w:lang w:val="en-US"/>
        </w:rPr>
        <w:t>https://doi.org/10.1561/1100000041</w:t>
      </w:r>
      <w:r w:rsidR="0039496D">
        <w:rPr>
          <w:rStyle w:val="Hyperlink"/>
          <w:rFonts w:ascii="Times New Roman" w:hAnsi="Times New Roman"/>
          <w:sz w:val="24"/>
          <w:szCs w:val="24"/>
          <w:lang w:val="en-US"/>
        </w:rPr>
        <w:fldChar w:fldCharType="end"/>
      </w:r>
    </w:p>
    <w:p w14:paraId="76F73745" w14:textId="05AF35EA" w:rsidR="00731355" w:rsidRDefault="00731355" w:rsidP="00731355">
      <w:pPr>
        <w:pStyle w:val="QuelleimLiteraturverzeichnis"/>
        <w:rPr>
          <w:lang w:val="en-US"/>
        </w:rPr>
      </w:pPr>
      <w:r w:rsidRPr="00731355">
        <w:rPr>
          <w:lang w:val="en-US"/>
        </w:rPr>
        <w:t>Apple. Apple–Nike + iPod. Retrieved from: https://en.wikipedia.org/ wiki/Nike%2B, 4 November 2016.</w:t>
      </w:r>
    </w:p>
    <w:p w14:paraId="31B87FED" w14:textId="37B48EF3" w:rsidR="001E05C0" w:rsidRDefault="001E05C0" w:rsidP="001E05C0">
      <w:pPr>
        <w:spacing w:before="100" w:beforeAutospacing="1" w:after="100" w:afterAutospacing="1" w:line="240" w:lineRule="auto"/>
        <w:ind w:left="480" w:hanging="480"/>
        <w:jc w:val="left"/>
        <w:rPr>
          <w:rFonts w:ascii="Times New Roman" w:hAnsi="Times New Roman"/>
          <w:sz w:val="24"/>
          <w:szCs w:val="24"/>
          <w:lang w:val="en-US"/>
        </w:rPr>
      </w:pPr>
      <w:r w:rsidRPr="001E05C0">
        <w:rPr>
          <w:rFonts w:ascii="Times New Roman" w:hAnsi="Times New Roman"/>
          <w:sz w:val="24"/>
          <w:szCs w:val="24"/>
          <w:lang w:val="en-US"/>
        </w:rPr>
        <w:t xml:space="preserve">Sinclair, J., Hingston, P., &amp; Masek, M. (2007). Considerations for the design of exergames. </w:t>
      </w:r>
      <w:r w:rsidRPr="001E05C0">
        <w:rPr>
          <w:rFonts w:ascii="Times New Roman" w:hAnsi="Times New Roman"/>
          <w:i/>
          <w:iCs/>
          <w:sz w:val="24"/>
          <w:szCs w:val="24"/>
          <w:lang w:val="en-US"/>
        </w:rPr>
        <w:t>Proceedings of the 5th International Conference on Computer Graphics and Interactive Techniques in Australia and Southeast Asia</w:t>
      </w:r>
      <w:r w:rsidRPr="001E05C0">
        <w:rPr>
          <w:rFonts w:ascii="Times New Roman" w:hAnsi="Times New Roman"/>
          <w:sz w:val="24"/>
          <w:szCs w:val="24"/>
          <w:lang w:val="en-US"/>
        </w:rPr>
        <w:t xml:space="preserve">, </w:t>
      </w:r>
      <w:r w:rsidRPr="001E05C0">
        <w:rPr>
          <w:rFonts w:ascii="Times New Roman" w:hAnsi="Times New Roman"/>
          <w:i/>
          <w:iCs/>
          <w:sz w:val="24"/>
          <w:szCs w:val="24"/>
          <w:lang w:val="en-US"/>
        </w:rPr>
        <w:t>ACM</w:t>
      </w:r>
      <w:r w:rsidRPr="001E05C0">
        <w:rPr>
          <w:rFonts w:ascii="Times New Roman" w:hAnsi="Times New Roman"/>
          <w:sz w:val="24"/>
          <w:szCs w:val="24"/>
          <w:lang w:val="en-US"/>
        </w:rPr>
        <w:t xml:space="preserve">(December), 289–295. </w:t>
      </w:r>
      <w:r w:rsidR="00D36FA7">
        <w:fldChar w:fldCharType="begin"/>
      </w:r>
      <w:r w:rsidR="00D36FA7" w:rsidRPr="00641A17">
        <w:rPr>
          <w:lang w:val="en-US"/>
          <w:rPrChange w:id="784" w:author="Autor">
            <w:rPr/>
          </w:rPrChange>
        </w:rPr>
        <w:instrText xml:space="preserve"> HYPERLINK "https://doi.org/10.1145/1321261.1321313" </w:instrText>
      </w:r>
      <w:r w:rsidR="00D36FA7">
        <w:fldChar w:fldCharType="separate"/>
      </w:r>
      <w:r w:rsidR="00491830" w:rsidRPr="009D4DA6">
        <w:rPr>
          <w:rStyle w:val="Hyperlink"/>
          <w:rFonts w:ascii="Times New Roman" w:hAnsi="Times New Roman"/>
          <w:sz w:val="24"/>
          <w:szCs w:val="24"/>
          <w:lang w:val="en-US"/>
        </w:rPr>
        <w:t>https://doi.org/10.1145/1321261.1321313</w:t>
      </w:r>
      <w:r w:rsidR="00D36FA7">
        <w:rPr>
          <w:rStyle w:val="Hyperlink"/>
          <w:rFonts w:ascii="Times New Roman" w:hAnsi="Times New Roman"/>
          <w:sz w:val="24"/>
          <w:szCs w:val="24"/>
          <w:lang w:val="en-US"/>
        </w:rPr>
        <w:fldChar w:fldCharType="end"/>
      </w:r>
    </w:p>
    <w:p w14:paraId="700DBB61" w14:textId="48F313B3" w:rsidR="00491830" w:rsidRDefault="00491830" w:rsidP="00491830">
      <w:pPr>
        <w:pStyle w:val="QuelleimLiteraturverzeichnis"/>
        <w:rPr>
          <w:lang w:val="en-US"/>
        </w:rPr>
      </w:pPr>
      <w:r w:rsidRPr="00491830">
        <w:rPr>
          <w:lang w:val="en-US"/>
        </w:rPr>
        <w:t>Y. Oh and S. Yang. Defining exergames &amp; exergaming. In Meaningful Play 2010 Conference Proceedings, 2010. http://meaningfulplay.msu.edu/ proceedings2010/</w:t>
      </w:r>
    </w:p>
    <w:p w14:paraId="01C0AD13" w14:textId="6B57E8D5" w:rsidR="00B32511" w:rsidRDefault="00B32511" w:rsidP="00B32511">
      <w:pPr>
        <w:pStyle w:val="QuelleimLiteraturverzeichnis"/>
        <w:rPr>
          <w:lang w:val="en-US"/>
        </w:rPr>
      </w:pPr>
      <w:r w:rsidRPr="00B32511">
        <w:rPr>
          <w:lang w:val="en-US"/>
        </w:rPr>
        <w:t>D. Mears and L. Hansen. Technology in physical education article #5 in a 6-part series: Active gaming: Definitions, options and implementation. Strategies, 23(2):26–29, 2009.</w:t>
      </w:r>
    </w:p>
    <w:p w14:paraId="30D9F806" w14:textId="64DE4292" w:rsidR="00961466" w:rsidRPr="00B32511" w:rsidRDefault="00961466" w:rsidP="00B32511">
      <w:pPr>
        <w:pStyle w:val="QuelleimLiteraturverzeichnis"/>
        <w:rPr>
          <w:lang w:val="en-US"/>
        </w:rPr>
      </w:pPr>
      <w:r w:rsidRPr="00961466">
        <w:rPr>
          <w:lang w:val="en-US"/>
        </w:rPr>
        <w:t>J. M. Silva and A. El Saddik. An adaptive game-based exercising framework. In Proceedings of the IEEE International Conference on Virtual Environ- ments Human-Computer Interfaces and Measurement Systems (VECIMS), pages 1–6, IEEE, 2011.</w:t>
      </w:r>
    </w:p>
    <w:p w14:paraId="03F4BD56" w14:textId="77777777" w:rsidR="00B32511" w:rsidRPr="00491830" w:rsidRDefault="00B32511" w:rsidP="00491830">
      <w:pPr>
        <w:pStyle w:val="QuelleimLiteraturverzeichnis"/>
        <w:rPr>
          <w:lang w:val="en-US"/>
        </w:rPr>
      </w:pPr>
    </w:p>
    <w:p w14:paraId="1E5A4A8B" w14:textId="77777777" w:rsidR="001E05C0" w:rsidRPr="00731355" w:rsidRDefault="001E05C0" w:rsidP="00731355">
      <w:pPr>
        <w:pStyle w:val="QuelleimLiteraturverzeichnis"/>
        <w:rPr>
          <w:lang w:val="en-US"/>
        </w:rPr>
      </w:pPr>
    </w:p>
    <w:p w14:paraId="23CA6B0C" w14:textId="77777777" w:rsidR="00561EB4" w:rsidRPr="006C169F" w:rsidRDefault="00561EB4" w:rsidP="00D74A2A">
      <w:pPr>
        <w:pStyle w:val="QuelleimLiteraturverzeichnis"/>
        <w:rPr>
          <w:lang w:val="en-US"/>
        </w:rPr>
      </w:pPr>
    </w:p>
    <w:p w14:paraId="7B587F14" w14:textId="77777777" w:rsidR="00D74A2A" w:rsidRPr="000D4AF9" w:rsidRDefault="00D74A2A" w:rsidP="00D74A2A">
      <w:pPr>
        <w:pStyle w:val="QuelleimLiteraturverzeichnis"/>
        <w:rPr>
          <w:lang w:val="en-US"/>
        </w:rPr>
      </w:pPr>
    </w:p>
    <w:p w14:paraId="56AADF98" w14:textId="77777777" w:rsidR="000D4AF9" w:rsidRPr="006D4015" w:rsidRDefault="000D4AF9" w:rsidP="006D4015">
      <w:pPr>
        <w:pStyle w:val="Folgeabsatz"/>
        <w:ind w:firstLine="0"/>
        <w:rPr>
          <w:lang w:val="en-US"/>
        </w:rPr>
      </w:pPr>
    </w:p>
    <w:p w14:paraId="59C0CD05" w14:textId="77777777" w:rsidR="00EA29EB" w:rsidRPr="006D4015" w:rsidRDefault="00EA29EB" w:rsidP="00205F7D">
      <w:pPr>
        <w:pStyle w:val="KeinLeerraum"/>
        <w:rPr>
          <w:rFonts w:ascii="Palatino Linotype" w:hAnsi="Palatino Linotype"/>
          <w:color w:val="000000" w:themeColor="text1"/>
          <w:lang w:val="en-US"/>
        </w:rPr>
      </w:pPr>
    </w:p>
    <w:p w14:paraId="00AF42E2" w14:textId="77777777" w:rsidR="00205F7D" w:rsidRPr="006D4015" w:rsidRDefault="00205F7D" w:rsidP="00205F7D">
      <w:pPr>
        <w:pStyle w:val="StandardWeb"/>
        <w:ind w:left="480" w:hanging="480"/>
        <w:rPr>
          <w:b/>
          <w:lang w:val="en-US"/>
        </w:rPr>
      </w:pPr>
    </w:p>
    <w:p w14:paraId="50499716" w14:textId="77777777" w:rsidR="00037E37" w:rsidRPr="006D4015" w:rsidRDefault="00037E37" w:rsidP="00037E37">
      <w:pPr>
        <w:pStyle w:val="Folgeabsatz"/>
        <w:rPr>
          <w:lang w:val="en-US"/>
        </w:rPr>
      </w:pPr>
    </w:p>
    <w:p w14:paraId="3C2E9958" w14:textId="77777777" w:rsidR="00411E8B" w:rsidRPr="006D4015" w:rsidRDefault="00411E8B" w:rsidP="0064259A">
      <w:pPr>
        <w:pStyle w:val="StandardWeb"/>
        <w:ind w:left="480" w:hanging="480"/>
        <w:rPr>
          <w:rFonts w:ascii="Palatino Linotype" w:hAnsi="Palatino Linotype"/>
          <w:sz w:val="22"/>
          <w:szCs w:val="22"/>
          <w:lang w:val="en-US"/>
        </w:rPr>
      </w:pPr>
    </w:p>
    <w:p w14:paraId="1725B186" w14:textId="59CC84D7" w:rsidR="00FD1028" w:rsidRPr="006D4015" w:rsidRDefault="00F105F7" w:rsidP="005A6E9D">
      <w:pPr>
        <w:pStyle w:val="Inhaltsverzeichnisberschrift"/>
        <w:rPr>
          <w:lang w:val="en-US"/>
        </w:rPr>
      </w:pPr>
      <w:r w:rsidRPr="006D4015">
        <w:rPr>
          <w:lang w:val="en-US"/>
        </w:rPr>
        <w:br w:type="page"/>
      </w:r>
    </w:p>
    <w:p w14:paraId="1C181E00" w14:textId="77777777" w:rsidR="00B021AD" w:rsidRPr="008E7D87" w:rsidRDefault="00B021AD" w:rsidP="00A21E3C">
      <w:pPr>
        <w:pStyle w:val="Inhaltsverzeichnisberschrift"/>
        <w:outlineLvl w:val="0"/>
      </w:pPr>
      <w:bookmarkStart w:id="785" w:name="_Toc361142779"/>
      <w:bookmarkStart w:id="786" w:name="_Toc361143712"/>
      <w:bookmarkStart w:id="787" w:name="_Toc500502831"/>
      <w:r w:rsidRPr="008E7D87">
        <w:lastRenderedPageBreak/>
        <w:t>Anhang A</w:t>
      </w:r>
      <w:r w:rsidR="009C51E2" w:rsidRPr="008E7D87">
        <w:t>:</w:t>
      </w:r>
      <w:r w:rsidR="008A5B62" w:rsidRPr="008E7D87">
        <w:t xml:space="preserve"> Bausteine wissenschaftlicher Arbeiten</w:t>
      </w:r>
      <w:bookmarkEnd w:id="785"/>
      <w:bookmarkEnd w:id="786"/>
      <w:bookmarkEnd w:id="787"/>
      <w:r w:rsidR="00DD675E" w:rsidRPr="008E7D87">
        <w:fldChar w:fldCharType="begin"/>
      </w:r>
      <w:r w:rsidR="00C21265" w:rsidRPr="008E7D87">
        <w:instrText xml:space="preserve"> XE "Bausteine wissenschaftlicher Arbeiten" </w:instrText>
      </w:r>
      <w:r w:rsidR="00DD675E" w:rsidRPr="008E7D87">
        <w:fldChar w:fldCharType="end"/>
      </w:r>
    </w:p>
    <w:p w14:paraId="6443A1F1" w14:textId="7762A8FD" w:rsidR="008A5B62" w:rsidRPr="008E7D87" w:rsidRDefault="008A5B62" w:rsidP="008A5B62">
      <w:pPr>
        <w:pStyle w:val="berschrift2"/>
        <w:numPr>
          <w:ilvl w:val="0"/>
          <w:numId w:val="0"/>
        </w:numPr>
        <w:rPr>
          <w:lang w:eastAsia="en-US"/>
        </w:rPr>
      </w:pPr>
      <w:bookmarkStart w:id="788" w:name="_Toc354659193"/>
      <w:bookmarkStart w:id="789" w:name="_Toc354660372"/>
      <w:bookmarkStart w:id="790" w:name="_Toc354660422"/>
      <w:bookmarkStart w:id="791" w:name="_Toc354660483"/>
      <w:bookmarkStart w:id="792" w:name="_Toc361142780"/>
      <w:bookmarkStart w:id="793" w:name="_Toc361143713"/>
      <w:bookmarkStart w:id="794" w:name="_Toc500502832"/>
      <w:r w:rsidRPr="008E7D87">
        <w:rPr>
          <w:lang w:eastAsia="en-US"/>
        </w:rPr>
        <w:t>A1 Theoretische Arbeit</w:t>
      </w:r>
      <w:bookmarkEnd w:id="788"/>
      <w:bookmarkEnd w:id="789"/>
      <w:bookmarkEnd w:id="790"/>
      <w:bookmarkEnd w:id="791"/>
      <w:bookmarkEnd w:id="792"/>
      <w:bookmarkEnd w:id="793"/>
      <w:bookmarkEnd w:id="794"/>
    </w:p>
    <w:p w14:paraId="11A88062" w14:textId="77777777" w:rsidR="008A5B62" w:rsidRPr="008E7D87" w:rsidRDefault="008A5B62" w:rsidP="005A15FA">
      <w:pPr>
        <w:pStyle w:val="Listenabsatz"/>
        <w:numPr>
          <w:ilvl w:val="0"/>
          <w:numId w:val="2"/>
        </w:numPr>
      </w:pPr>
      <w:r w:rsidRPr="008E7D87">
        <w:t>Fragestellung (Ziele, Motivation)</w:t>
      </w:r>
    </w:p>
    <w:p w14:paraId="0851DD50" w14:textId="77777777" w:rsidR="008A5B62" w:rsidRPr="008E7D87" w:rsidRDefault="008A5B62" w:rsidP="005A15FA">
      <w:pPr>
        <w:pStyle w:val="Listenabsatz"/>
        <w:numPr>
          <w:ilvl w:val="0"/>
          <w:numId w:val="2"/>
        </w:numPr>
      </w:pPr>
      <w:r w:rsidRPr="008E7D87">
        <w:t>Überblick über St</w:t>
      </w:r>
      <w:r w:rsidR="00EE6C6E" w:rsidRPr="008E7D87">
        <w:t>and der Forschung und Technik (</w:t>
      </w:r>
      <w:r w:rsidRPr="008E7D87">
        <w:t xml:space="preserve">dabei Bewertung der Ansätze, </w:t>
      </w:r>
      <w:r w:rsidR="00A654F8" w:rsidRPr="008E7D87">
        <w:t>Beispiele, Identifikation</w:t>
      </w:r>
      <w:r w:rsidRPr="008E7D87">
        <w:t xml:space="preserve"> von Defiziten</w:t>
      </w:r>
      <w:r w:rsidR="002656C2" w:rsidRPr="008E7D87">
        <w:t>)</w:t>
      </w:r>
    </w:p>
    <w:p w14:paraId="47A3F1E5" w14:textId="77777777" w:rsidR="008A5B62" w:rsidRPr="008E7D87" w:rsidRDefault="008A5B62" w:rsidP="005A15FA">
      <w:pPr>
        <w:pStyle w:val="Listenabsatz"/>
        <w:numPr>
          <w:ilvl w:val="0"/>
          <w:numId w:val="2"/>
        </w:numPr>
      </w:pPr>
      <w:r w:rsidRPr="008E7D87">
        <w:t>Synthese</w:t>
      </w:r>
      <w:r w:rsidR="00A654F8" w:rsidRPr="008E7D87">
        <w:t>: Erstellung einer Gesamtschau (</w:t>
      </w:r>
      <w:r w:rsidRPr="008E7D87">
        <w:t xml:space="preserve">allgemeine Prinzipien, Beschreibung einer eigenen Sicht auf das Problem, </w:t>
      </w:r>
      <w:r w:rsidR="009E22F8" w:rsidRPr="008E7D87">
        <w:t>Formulierung von Empfehlungen )</w:t>
      </w:r>
    </w:p>
    <w:p w14:paraId="7783C1FE" w14:textId="77777777" w:rsidR="008A5B62" w:rsidRPr="008E7D87" w:rsidRDefault="008A5B62" w:rsidP="005A15FA">
      <w:pPr>
        <w:pStyle w:val="Listenabsatz"/>
        <w:numPr>
          <w:ilvl w:val="0"/>
          <w:numId w:val="2"/>
        </w:numPr>
      </w:pPr>
      <w:r w:rsidRPr="008E7D87">
        <w:t>Zusammenfassung (</w:t>
      </w:r>
      <w:r w:rsidR="002656C2" w:rsidRPr="008E7D87">
        <w:t xml:space="preserve">Was wurde in der Arbeit erreicht, </w:t>
      </w:r>
      <w:r w:rsidRPr="008E7D87">
        <w:t>Erklärung des Nutzens</w:t>
      </w:r>
      <w:r w:rsidR="002656C2" w:rsidRPr="008E7D87">
        <w:t xml:space="preserve"> für andere</w:t>
      </w:r>
      <w:r w:rsidR="00EE6C6E" w:rsidRPr="008E7D87">
        <w:t>)</w:t>
      </w:r>
    </w:p>
    <w:p w14:paraId="14B62B61" w14:textId="77777777" w:rsidR="008A5B62" w:rsidRPr="008E7D87" w:rsidRDefault="008A5B62" w:rsidP="005A15FA">
      <w:pPr>
        <w:pStyle w:val="Listenabsatz"/>
        <w:numPr>
          <w:ilvl w:val="0"/>
          <w:numId w:val="2"/>
        </w:numPr>
      </w:pPr>
      <w:r w:rsidRPr="008E7D87">
        <w:t>Ausblick</w:t>
      </w:r>
      <w:r w:rsidR="002656C2" w:rsidRPr="008E7D87">
        <w:t xml:space="preserve"> (optional)</w:t>
      </w:r>
    </w:p>
    <w:p w14:paraId="2BAAF6B1" w14:textId="19C9745F" w:rsidR="008A5B62" w:rsidRPr="008E7D87" w:rsidRDefault="008A5B62" w:rsidP="008A5B62">
      <w:pPr>
        <w:pStyle w:val="berschrift2"/>
        <w:numPr>
          <w:ilvl w:val="0"/>
          <w:numId w:val="0"/>
        </w:numPr>
        <w:ind w:left="576" w:hanging="576"/>
        <w:rPr>
          <w:lang w:eastAsia="en-US"/>
        </w:rPr>
      </w:pPr>
      <w:bookmarkStart w:id="795" w:name="_Toc354659194"/>
      <w:bookmarkStart w:id="796" w:name="_Toc354660373"/>
      <w:bookmarkStart w:id="797" w:name="_Toc354660423"/>
      <w:bookmarkStart w:id="798" w:name="_Toc354660484"/>
      <w:bookmarkStart w:id="799" w:name="_Toc361142781"/>
      <w:bookmarkStart w:id="800" w:name="_Toc361143714"/>
      <w:bookmarkStart w:id="801" w:name="_Toc500502833"/>
      <w:r w:rsidRPr="008E7D87">
        <w:rPr>
          <w:lang w:eastAsia="en-US"/>
        </w:rPr>
        <w:t>A2 Konstruktive Arbeit</w:t>
      </w:r>
      <w:bookmarkEnd w:id="795"/>
      <w:bookmarkEnd w:id="796"/>
      <w:bookmarkEnd w:id="797"/>
      <w:bookmarkEnd w:id="798"/>
      <w:bookmarkEnd w:id="799"/>
      <w:bookmarkEnd w:id="800"/>
      <w:bookmarkEnd w:id="801"/>
    </w:p>
    <w:p w14:paraId="58C69E98" w14:textId="77777777" w:rsidR="008A5B62" w:rsidRPr="008E7D87" w:rsidRDefault="008A5B62" w:rsidP="005A15FA">
      <w:pPr>
        <w:pStyle w:val="Listenabsatz"/>
        <w:numPr>
          <w:ilvl w:val="0"/>
          <w:numId w:val="3"/>
        </w:numPr>
      </w:pPr>
      <w:r w:rsidRPr="008E7D87">
        <w:t>Problemstellung (Ziele, Ausgangspunkt, Vorgesehener Benutzerkreis, Bedürfnisse der Benutzer)</w:t>
      </w:r>
    </w:p>
    <w:p w14:paraId="56BF1332" w14:textId="77777777" w:rsidR="008A5B62" w:rsidRPr="008E7D87" w:rsidRDefault="00A654F8" w:rsidP="005A15FA">
      <w:pPr>
        <w:pStyle w:val="Listenabsatz"/>
        <w:numPr>
          <w:ilvl w:val="0"/>
          <w:numId w:val="3"/>
        </w:numPr>
      </w:pPr>
      <w:r w:rsidRPr="008E7D87">
        <w:t>Stand</w:t>
      </w:r>
      <w:r w:rsidR="008A5B62" w:rsidRPr="008E7D87">
        <w:t xml:space="preserve"> der Forschung und Technik (</w:t>
      </w:r>
      <w:r w:rsidRPr="008E7D87">
        <w:t>Bisherige Lösungen, Defizite</w:t>
      </w:r>
      <w:r w:rsidR="008A5B62" w:rsidRPr="008E7D87">
        <w:t>)</w:t>
      </w:r>
    </w:p>
    <w:p w14:paraId="7B50472B" w14:textId="77777777" w:rsidR="008A5B62" w:rsidRPr="008E7D87" w:rsidRDefault="008A5B62" w:rsidP="005A15FA">
      <w:pPr>
        <w:pStyle w:val="Listenabsatz"/>
        <w:numPr>
          <w:ilvl w:val="0"/>
          <w:numId w:val="3"/>
        </w:numPr>
      </w:pPr>
      <w:r w:rsidRPr="008E7D87">
        <w:t>Eigenes Konzept (Lösungsansatz</w:t>
      </w:r>
      <w:r w:rsidR="00A654F8" w:rsidRPr="008E7D87">
        <w:t>, allgemeines Prinzip, Werkzeuge</w:t>
      </w:r>
      <w:r w:rsidRPr="008E7D87">
        <w:t xml:space="preserve"> z.B. Programmiersprachen</w:t>
      </w:r>
      <w:r w:rsidR="00A654F8" w:rsidRPr="008E7D87">
        <w:t xml:space="preserve"> </w:t>
      </w:r>
      <w:r w:rsidRPr="008E7D87">
        <w:t>)</w:t>
      </w:r>
    </w:p>
    <w:p w14:paraId="51C72CF0" w14:textId="77777777" w:rsidR="008A5B62" w:rsidRPr="008E7D87" w:rsidRDefault="00461939" w:rsidP="005A15FA">
      <w:pPr>
        <w:pStyle w:val="Listenabsatz"/>
        <w:numPr>
          <w:ilvl w:val="0"/>
          <w:numId w:val="3"/>
        </w:numPr>
      </w:pPr>
      <w:r w:rsidRPr="008E7D87">
        <w:t>Vorgehensweise</w:t>
      </w:r>
      <w:r w:rsidR="00A654F8" w:rsidRPr="008E7D87">
        <w:t xml:space="preserve"> </w:t>
      </w:r>
      <w:r w:rsidRPr="008E7D87">
        <w:t>(</w:t>
      </w:r>
      <w:r w:rsidR="008A5B62" w:rsidRPr="008E7D87">
        <w:t>Beschrei</w:t>
      </w:r>
      <w:r w:rsidR="00A654F8" w:rsidRPr="008E7D87">
        <w:t>bung der durchgeführten Arbeitsschritte</w:t>
      </w:r>
      <w:r w:rsidRPr="008E7D87">
        <w:t>)</w:t>
      </w:r>
    </w:p>
    <w:p w14:paraId="6113D7D1" w14:textId="77777777" w:rsidR="008A5B62" w:rsidRPr="008E7D87" w:rsidRDefault="008A5B62" w:rsidP="005A15FA">
      <w:pPr>
        <w:pStyle w:val="Listenabsatz"/>
        <w:numPr>
          <w:ilvl w:val="0"/>
          <w:numId w:val="3"/>
        </w:numPr>
      </w:pPr>
      <w:r w:rsidRPr="008E7D87">
        <w:t>Ergebnis (</w:t>
      </w:r>
      <w:r w:rsidR="00461939" w:rsidRPr="008E7D87">
        <w:t xml:space="preserve">Vorstellung des System </w:t>
      </w:r>
      <w:r w:rsidRPr="008E7D87">
        <w:t>z.B. Screenshots mit Erläuterungen)</w:t>
      </w:r>
    </w:p>
    <w:p w14:paraId="514B4497" w14:textId="77777777" w:rsidR="00461939" w:rsidRPr="008E7D87" w:rsidRDefault="00461939" w:rsidP="005A15FA">
      <w:pPr>
        <w:pStyle w:val="Listenabsatz"/>
        <w:numPr>
          <w:ilvl w:val="0"/>
          <w:numId w:val="3"/>
        </w:numPr>
      </w:pPr>
      <w:r w:rsidRPr="008E7D87">
        <w:t>Evaluation des System (optional, was soll evaluiert werden, wel</w:t>
      </w:r>
      <w:r w:rsidR="00EE6C6E" w:rsidRPr="008E7D87">
        <w:t>che Methode, Ablauf, Ergebnisse</w:t>
      </w:r>
      <w:r w:rsidRPr="008E7D87">
        <w:t>)</w:t>
      </w:r>
    </w:p>
    <w:p w14:paraId="4F9342A0" w14:textId="77777777" w:rsidR="00461939" w:rsidRPr="008E7D87" w:rsidRDefault="008A5B62" w:rsidP="005A15FA">
      <w:pPr>
        <w:pStyle w:val="Listenabsatz"/>
        <w:numPr>
          <w:ilvl w:val="0"/>
          <w:numId w:val="3"/>
        </w:numPr>
      </w:pPr>
      <w:r w:rsidRPr="008E7D87">
        <w:t>Zusammenfassung (</w:t>
      </w:r>
      <w:r w:rsidR="002656C2" w:rsidRPr="008E7D87">
        <w:t>Was wurde in der Arbeit erreicht; Erklärung</w:t>
      </w:r>
      <w:r w:rsidRPr="008E7D87">
        <w:t xml:space="preserve"> des Nutzens</w:t>
      </w:r>
      <w:r w:rsidR="002656C2" w:rsidRPr="008E7D87">
        <w:t xml:space="preserve"> für andere</w:t>
      </w:r>
      <w:r w:rsidR="00EE6C6E" w:rsidRPr="008E7D87">
        <w:t>)</w:t>
      </w:r>
    </w:p>
    <w:p w14:paraId="5F6FD1EF" w14:textId="77777777" w:rsidR="008A5B62" w:rsidRPr="008E7D87" w:rsidRDefault="008A5B62" w:rsidP="005A15FA">
      <w:pPr>
        <w:pStyle w:val="Listenabsatz"/>
        <w:numPr>
          <w:ilvl w:val="0"/>
          <w:numId w:val="3"/>
        </w:numPr>
      </w:pPr>
      <w:r w:rsidRPr="008E7D87">
        <w:t>Ausblick</w:t>
      </w:r>
      <w:r w:rsidR="002656C2" w:rsidRPr="008E7D87">
        <w:t xml:space="preserve"> (optional)</w:t>
      </w:r>
    </w:p>
    <w:p w14:paraId="5FD5A78C" w14:textId="7964996D" w:rsidR="002656C2" w:rsidRPr="008E7D87" w:rsidRDefault="009E22F8" w:rsidP="009E22F8">
      <w:pPr>
        <w:pStyle w:val="berschrift2"/>
        <w:numPr>
          <w:ilvl w:val="0"/>
          <w:numId w:val="0"/>
        </w:numPr>
        <w:ind w:left="576" w:hanging="576"/>
      </w:pPr>
      <w:bookmarkStart w:id="802" w:name="_Toc354659195"/>
      <w:bookmarkStart w:id="803" w:name="_Toc354660374"/>
      <w:bookmarkStart w:id="804" w:name="_Toc354660424"/>
      <w:bookmarkStart w:id="805" w:name="_Toc354660485"/>
      <w:bookmarkStart w:id="806" w:name="_Toc361142782"/>
      <w:bookmarkStart w:id="807" w:name="_Toc361143715"/>
      <w:bookmarkStart w:id="808" w:name="_Toc500502834"/>
      <w:r w:rsidRPr="008E7D87">
        <w:t>A3 Empirische A</w:t>
      </w:r>
      <w:r w:rsidR="002656C2" w:rsidRPr="008E7D87">
        <w:t>rbeit</w:t>
      </w:r>
      <w:bookmarkEnd w:id="802"/>
      <w:bookmarkEnd w:id="803"/>
      <w:bookmarkEnd w:id="804"/>
      <w:bookmarkEnd w:id="805"/>
      <w:bookmarkEnd w:id="806"/>
      <w:bookmarkEnd w:id="807"/>
      <w:bookmarkEnd w:id="808"/>
    </w:p>
    <w:p w14:paraId="22898B04" w14:textId="77777777" w:rsidR="002656C2" w:rsidRPr="008E7D87" w:rsidRDefault="002656C2" w:rsidP="005A15FA">
      <w:pPr>
        <w:pStyle w:val="Listenabsatz"/>
        <w:numPr>
          <w:ilvl w:val="0"/>
          <w:numId w:val="4"/>
        </w:numPr>
      </w:pPr>
      <w:r w:rsidRPr="008E7D87">
        <w:t>Fragestellung der Arbeit (Was soll untersucht werden, warum)</w:t>
      </w:r>
    </w:p>
    <w:p w14:paraId="11A6D42D" w14:textId="77777777" w:rsidR="002656C2" w:rsidRPr="008E7D87" w:rsidRDefault="002656C2" w:rsidP="005A15FA">
      <w:pPr>
        <w:pStyle w:val="Listenabsatz"/>
        <w:numPr>
          <w:ilvl w:val="0"/>
          <w:numId w:val="4"/>
        </w:numPr>
      </w:pPr>
      <w:r w:rsidRPr="008E7D87">
        <w:t>Stand der Forschung</w:t>
      </w:r>
      <w:r w:rsidR="009E22F8" w:rsidRPr="008E7D87">
        <w:t xml:space="preserve"> und Technik</w:t>
      </w:r>
      <w:r w:rsidRPr="008E7D87">
        <w:t xml:space="preserve"> (Bewertung der </w:t>
      </w:r>
      <w:r w:rsidR="009E22F8" w:rsidRPr="008E7D87">
        <w:t>Untersuchungs-</w:t>
      </w:r>
      <w:r w:rsidRPr="008E7D87">
        <w:t>Ansätze</w:t>
      </w:r>
      <w:r w:rsidR="009E22F8" w:rsidRPr="008E7D87">
        <w:t xml:space="preserve"> und Ergebnisse</w:t>
      </w:r>
      <w:r w:rsidRPr="008E7D87">
        <w:t>, Identifikation von Defiziten)</w:t>
      </w:r>
    </w:p>
    <w:p w14:paraId="48266CE8" w14:textId="77777777" w:rsidR="009E22F8" w:rsidRPr="008E7D87" w:rsidRDefault="009E22F8" w:rsidP="005A15FA">
      <w:pPr>
        <w:pStyle w:val="Listenabsatz"/>
        <w:numPr>
          <w:ilvl w:val="0"/>
          <w:numId w:val="4"/>
        </w:numPr>
      </w:pPr>
      <w:r w:rsidRPr="008E7D87">
        <w:t>Präzisierung der Fragestellung (Hypothesen)</w:t>
      </w:r>
    </w:p>
    <w:p w14:paraId="052CE0B8" w14:textId="77777777" w:rsidR="009E22F8" w:rsidRPr="008E7D87" w:rsidRDefault="009E22F8" w:rsidP="005A15FA">
      <w:pPr>
        <w:pStyle w:val="Listenabsatz"/>
        <w:numPr>
          <w:ilvl w:val="0"/>
          <w:numId w:val="4"/>
        </w:numPr>
      </w:pPr>
      <w:r w:rsidRPr="008E7D87">
        <w:t xml:space="preserve">Untersuchungsmethodik </w:t>
      </w:r>
    </w:p>
    <w:p w14:paraId="25B59D8E" w14:textId="77777777" w:rsidR="009E22F8" w:rsidRPr="008E7D87" w:rsidRDefault="009E22F8" w:rsidP="005A15FA">
      <w:pPr>
        <w:pStyle w:val="Listenabsatz"/>
        <w:numPr>
          <w:ilvl w:val="0"/>
          <w:numId w:val="4"/>
        </w:numPr>
      </w:pPr>
      <w:r w:rsidRPr="008E7D87">
        <w:lastRenderedPageBreak/>
        <w:t>Untersuchungsablauf (Untersuchungsmaterial, Raum, Probandenrekrutierung etc.)</w:t>
      </w:r>
    </w:p>
    <w:p w14:paraId="436A1898" w14:textId="77777777" w:rsidR="009E22F8" w:rsidRPr="008E7D87" w:rsidRDefault="009E22F8" w:rsidP="005A15FA">
      <w:pPr>
        <w:pStyle w:val="Listenabsatz"/>
        <w:numPr>
          <w:ilvl w:val="0"/>
          <w:numId w:val="4"/>
        </w:numPr>
      </w:pPr>
      <w:r w:rsidRPr="008E7D87">
        <w:t>Ergebnisse (Darstellung</w:t>
      </w:r>
      <w:r w:rsidR="00EE6C6E" w:rsidRPr="008E7D87">
        <w:t xml:space="preserve"> der Ergebnisse in sinnvoller </w:t>
      </w:r>
      <w:r w:rsidRPr="008E7D87">
        <w:t xml:space="preserve"> Reihenfolge</w:t>
      </w:r>
      <w:r w:rsidR="00A654F8" w:rsidRPr="008E7D87">
        <w:t>, Gesamtüberblick, Einzelergebnisse</w:t>
      </w:r>
      <w:r w:rsidRPr="008E7D87">
        <w:t xml:space="preserve"> z. B. geordnet nach </w:t>
      </w:r>
      <w:r w:rsidR="00A654F8" w:rsidRPr="008E7D87">
        <w:t>Testcases</w:t>
      </w:r>
      <w:r w:rsidRPr="008E7D87">
        <w:t>)</w:t>
      </w:r>
    </w:p>
    <w:p w14:paraId="583E480C" w14:textId="77777777" w:rsidR="009E22F8" w:rsidRPr="008E7D87" w:rsidRDefault="009E22F8" w:rsidP="005A15FA">
      <w:pPr>
        <w:pStyle w:val="Listenabsatz"/>
        <w:numPr>
          <w:ilvl w:val="0"/>
          <w:numId w:val="4"/>
        </w:numPr>
      </w:pPr>
      <w:r w:rsidRPr="008E7D87">
        <w:t>Zusammenfassung (Was wurde erreicht, Rückbezug zu Zielen, Hypothesen, Nutzen, Erkenntnisse für weitere Untersuchungen)</w:t>
      </w:r>
    </w:p>
    <w:p w14:paraId="685EE37A" w14:textId="77777777" w:rsidR="009E22F8" w:rsidRPr="008E7D87" w:rsidRDefault="009E22F8" w:rsidP="005A15FA">
      <w:pPr>
        <w:pStyle w:val="Listenabsatz"/>
        <w:numPr>
          <w:ilvl w:val="0"/>
          <w:numId w:val="4"/>
        </w:numPr>
      </w:pPr>
      <w:r w:rsidRPr="008E7D87">
        <w:t>Ausblick (optional)</w:t>
      </w:r>
    </w:p>
    <w:p w14:paraId="1B49A779" w14:textId="77777777" w:rsidR="009E22F8" w:rsidRPr="008E7D87" w:rsidRDefault="009E22F8" w:rsidP="009E22F8">
      <w:pPr>
        <w:pStyle w:val="Listenabsatz"/>
      </w:pPr>
    </w:p>
    <w:p w14:paraId="73AA92DD" w14:textId="77777777" w:rsidR="002656C2" w:rsidRPr="008E7D87" w:rsidRDefault="002656C2" w:rsidP="002656C2">
      <w:pPr>
        <w:ind w:left="360"/>
      </w:pPr>
    </w:p>
    <w:p w14:paraId="71D1142E" w14:textId="77777777" w:rsidR="008A5B62" w:rsidRPr="008E7D87" w:rsidRDefault="008A5B62" w:rsidP="008A5B62">
      <w:pPr>
        <w:rPr>
          <w:lang w:eastAsia="en-US"/>
        </w:rPr>
      </w:pPr>
    </w:p>
    <w:p w14:paraId="7D001820" w14:textId="77777777" w:rsidR="00B021AD" w:rsidRPr="008E7D87" w:rsidRDefault="00B021AD" w:rsidP="00F105F7">
      <w:pPr>
        <w:pStyle w:val="Folgeabsatz"/>
      </w:pPr>
    </w:p>
    <w:p w14:paraId="07AA87BA" w14:textId="77777777" w:rsidR="00B021AD" w:rsidRPr="008E7D87" w:rsidRDefault="00B021AD">
      <w:pPr>
        <w:spacing w:after="200" w:line="276" w:lineRule="auto"/>
        <w:jc w:val="left"/>
      </w:pPr>
      <w:r w:rsidRPr="008E7D87">
        <w:br w:type="page"/>
      </w:r>
    </w:p>
    <w:p w14:paraId="2385F484" w14:textId="169A9D08" w:rsidR="00E9080A" w:rsidRPr="008E7D87" w:rsidRDefault="00E24ECC" w:rsidP="00A21E3C">
      <w:pPr>
        <w:pStyle w:val="Inhaltsverzeichnisberschrift"/>
        <w:outlineLvl w:val="0"/>
      </w:pPr>
      <w:bookmarkStart w:id="809" w:name="_Toc500502835"/>
      <w:r w:rsidRPr="008E7D87">
        <w:lastRenderedPageBreak/>
        <w:t xml:space="preserve">Erklärung zur </w:t>
      </w:r>
      <w:r w:rsidR="00760407" w:rsidRPr="008E7D87">
        <w:t>Urheberschaft</w:t>
      </w:r>
      <w:bookmarkEnd w:id="809"/>
    </w:p>
    <w:p w14:paraId="0A5FF7BA" w14:textId="77777777" w:rsidR="00AF2D7B" w:rsidRPr="008E7D87" w:rsidRDefault="00E9080A" w:rsidP="00E24ECC">
      <w:pPr>
        <w:rPr>
          <w:rStyle w:val="Hervorhebung"/>
          <w:i w:val="0"/>
        </w:rPr>
      </w:pPr>
      <w:r w:rsidRPr="008E7D87">
        <w:rPr>
          <w:rStyle w:val="Hervorhebung"/>
          <w:i w:val="0"/>
        </w:rPr>
        <w:t>Ich habe die Arbeit selbständig verfasst, keine anderen als die angegebenen Quellen und Hilfsmittel benutzt</w:t>
      </w:r>
      <w:r w:rsidR="00E24ECC" w:rsidRPr="008E7D87">
        <w:rPr>
          <w:rStyle w:val="Hervorhebung"/>
          <w:i w:val="0"/>
        </w:rPr>
        <w:t>,</w:t>
      </w:r>
      <w:r w:rsidR="00AF2D7B" w:rsidRPr="008E7D87">
        <w:rPr>
          <w:rStyle w:val="Hervorhebung"/>
          <w:i w:val="0"/>
        </w:rPr>
        <w:t xml:space="preserve"> sowie alle Zitate und Übernahmen von fremden Aussagen kenntlich gemacht.</w:t>
      </w:r>
      <w:r w:rsidRPr="008E7D87">
        <w:rPr>
          <w:rStyle w:val="Hervorhebung"/>
          <w:i w:val="0"/>
        </w:rPr>
        <w:t xml:space="preserve"> </w:t>
      </w:r>
    </w:p>
    <w:p w14:paraId="1724CBCE" w14:textId="40B624E1" w:rsidR="00E24ECC" w:rsidRPr="008E7D87" w:rsidRDefault="00AF2D7B" w:rsidP="00E24ECC">
      <w:pPr>
        <w:rPr>
          <w:rStyle w:val="Hervorhebung"/>
          <w:i w:val="0"/>
        </w:rPr>
      </w:pPr>
      <w:r w:rsidRPr="008E7D87">
        <w:rPr>
          <w:rStyle w:val="Hervorhebung"/>
          <w:i w:val="0"/>
        </w:rPr>
        <w:t xml:space="preserve">Die </w:t>
      </w:r>
      <w:r w:rsidR="00E24ECC" w:rsidRPr="008E7D87">
        <w:rPr>
          <w:rStyle w:val="Hervorhebung"/>
          <w:i w:val="0"/>
        </w:rPr>
        <w:t xml:space="preserve">Arbeit </w:t>
      </w:r>
      <w:r w:rsidRPr="008E7D87">
        <w:rPr>
          <w:rStyle w:val="Hervorhebung"/>
          <w:i w:val="0"/>
        </w:rPr>
        <w:t xml:space="preserve">wurde </w:t>
      </w:r>
      <w:r w:rsidR="00E9080A" w:rsidRPr="008E7D87">
        <w:rPr>
          <w:rStyle w:val="Hervorhebung"/>
          <w:i w:val="0"/>
        </w:rPr>
        <w:t>bisher keiner anderen Prüfungsbehörde vorgelegt.</w:t>
      </w:r>
      <w:r w:rsidR="00E24ECC" w:rsidRPr="008E7D87">
        <w:rPr>
          <w:rStyle w:val="Hervorhebung"/>
          <w:i w:val="0"/>
        </w:rPr>
        <w:t xml:space="preserve"> </w:t>
      </w:r>
    </w:p>
    <w:p w14:paraId="1197E120" w14:textId="77777777" w:rsidR="00E24ECC" w:rsidRPr="008E7D87" w:rsidRDefault="00E24ECC" w:rsidP="00E24ECC">
      <w:r w:rsidRPr="008E7D87">
        <w:t>Die vorgelegten Druckexemplare und die vorgelegte digitale Version sind identisch.</w:t>
      </w:r>
    </w:p>
    <w:p w14:paraId="578A95E6" w14:textId="5859A029" w:rsidR="00E24ECC" w:rsidRPr="008E7D87" w:rsidRDefault="00E24ECC" w:rsidP="00E24ECC">
      <w:r w:rsidRPr="008E7D87">
        <w:rPr>
          <w:rStyle w:val="Hervorhebung"/>
          <w:i w:val="0"/>
        </w:rPr>
        <w:t xml:space="preserve">[Nur für Masterarbeiten:] </w:t>
      </w:r>
      <w:r w:rsidRPr="008E7D87">
        <w:t>Von den zu § 27 Abs. 5 der Prüfungsordnung vorgesehenen Rechtsfolgen habe ich Kenntnis.</w:t>
      </w:r>
    </w:p>
    <w:p w14:paraId="58861EC6" w14:textId="77777777" w:rsidR="00E9080A" w:rsidRPr="008E7D87" w:rsidRDefault="00E9080A" w:rsidP="00E9080A">
      <w:pPr>
        <w:pStyle w:val="Folgeabsatz"/>
        <w:ind w:firstLine="0"/>
        <w:rPr>
          <w:rFonts w:ascii="Frutiger Next LT W1G Medium" w:hAnsi="Frutiger Next LT W1G Medium"/>
          <w:sz w:val="28"/>
          <w:lang w:eastAsia="en-US"/>
        </w:rPr>
      </w:pPr>
    </w:p>
    <w:p w14:paraId="44D3B88D" w14:textId="77777777" w:rsidR="00D1185F" w:rsidRPr="008E7D87" w:rsidRDefault="00D1185F" w:rsidP="00E9080A">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7B4E3ACA" w14:textId="77777777" w:rsidTr="00D1185F">
        <w:tc>
          <w:tcPr>
            <w:tcW w:w="3258" w:type="dxa"/>
          </w:tcPr>
          <w:p w14:paraId="175FAC52" w14:textId="0332611B" w:rsidR="00D1185F" w:rsidRPr="008E7D87" w:rsidRDefault="00D1185F" w:rsidP="00D1185F">
            <w:pPr>
              <w:rPr>
                <w:lang w:eastAsia="en-US"/>
              </w:rPr>
            </w:pPr>
            <w:r w:rsidRPr="008E7D87">
              <w:rPr>
                <w:lang w:eastAsia="en-US"/>
              </w:rPr>
              <w:t>Ort, Datum</w:t>
            </w:r>
          </w:p>
        </w:tc>
        <w:tc>
          <w:tcPr>
            <w:tcW w:w="1867" w:type="dxa"/>
            <w:tcBorders>
              <w:top w:val="nil"/>
            </w:tcBorders>
          </w:tcPr>
          <w:p w14:paraId="0B31A06E" w14:textId="77777777" w:rsidR="00D1185F" w:rsidRPr="008E7D87" w:rsidRDefault="00D1185F" w:rsidP="00D1185F">
            <w:pPr>
              <w:jc w:val="right"/>
              <w:rPr>
                <w:lang w:eastAsia="en-US"/>
              </w:rPr>
            </w:pPr>
          </w:p>
        </w:tc>
        <w:tc>
          <w:tcPr>
            <w:tcW w:w="2908" w:type="dxa"/>
          </w:tcPr>
          <w:p w14:paraId="4C6289D3" w14:textId="00745D72" w:rsidR="00D1185F" w:rsidRPr="008E7D87" w:rsidRDefault="00D1185F" w:rsidP="00D1185F">
            <w:pPr>
              <w:jc w:val="right"/>
              <w:rPr>
                <w:lang w:eastAsia="en-US"/>
              </w:rPr>
            </w:pPr>
            <w:r w:rsidRPr="008E7D87">
              <w:rPr>
                <w:lang w:eastAsia="en-US"/>
              </w:rPr>
              <w:t>Unterschrift</w:t>
            </w:r>
          </w:p>
        </w:tc>
      </w:tr>
    </w:tbl>
    <w:p w14:paraId="1283A04F" w14:textId="55FB20DE" w:rsidR="00F9029C" w:rsidRPr="008E7D87" w:rsidRDefault="009B7D85" w:rsidP="00D1185F">
      <w:pPr>
        <w:pStyle w:val="Inhaltsverzeichnisberschrift"/>
        <w:ind w:left="0" w:firstLine="0"/>
      </w:pPr>
      <w:r w:rsidRPr="008E7D87">
        <w:br w:type="page"/>
      </w:r>
      <w:r w:rsidR="00F9029C" w:rsidRPr="008E7D87">
        <w:lastRenderedPageBreak/>
        <w:t>Erklärung zur Lizenzierung</w:t>
      </w:r>
      <w:r w:rsidR="0015588A" w:rsidRPr="008E7D87">
        <w:t xml:space="preserve"> und Publikation</w:t>
      </w:r>
      <w:r w:rsidR="00F9029C" w:rsidRPr="008E7D87">
        <w:t xml:space="preserve"> dieser Arbeit</w:t>
      </w:r>
    </w:p>
    <w:p w14:paraId="7C309E20" w14:textId="5CEAEB85" w:rsidR="00F615BF" w:rsidRPr="008E7D87" w:rsidRDefault="00F615BF" w:rsidP="0015588A">
      <w:pPr>
        <w:spacing w:after="200" w:line="276" w:lineRule="auto"/>
        <w:rPr>
          <w:lang w:eastAsia="en-US"/>
        </w:rPr>
      </w:pPr>
      <w:r w:rsidRPr="008E7D87">
        <w:rPr>
          <w:b/>
          <w:lang w:eastAsia="en-US"/>
        </w:rPr>
        <w:t>Name:</w:t>
      </w:r>
      <w:r w:rsidRPr="008E7D87">
        <w:rPr>
          <w:lang w:eastAsia="en-US"/>
        </w:rPr>
        <w:t xml:space="preserve"> (eigener Name)</w:t>
      </w:r>
    </w:p>
    <w:p w14:paraId="702F2D54" w14:textId="1C4888BB" w:rsidR="00F615BF" w:rsidRPr="008E7D87" w:rsidRDefault="00F615BF" w:rsidP="00F615BF">
      <w:pPr>
        <w:pStyle w:val="Folgeabsatz"/>
        <w:ind w:firstLine="0"/>
        <w:rPr>
          <w:lang w:eastAsia="en-US"/>
        </w:rPr>
      </w:pPr>
      <w:r w:rsidRPr="008E7D87">
        <w:rPr>
          <w:b/>
          <w:lang w:eastAsia="en-US"/>
        </w:rPr>
        <w:t>Titel der Arbeit:</w:t>
      </w:r>
      <w:r w:rsidRPr="008E7D87">
        <w:rPr>
          <w:lang w:eastAsia="en-US"/>
        </w:rPr>
        <w:t xml:space="preserve"> (Titel wie auf dem Deckblatt)</w:t>
      </w:r>
    </w:p>
    <w:p w14:paraId="0651362C" w14:textId="3E92DEB2" w:rsidR="0015588A" w:rsidRPr="008E7D87" w:rsidRDefault="00F9029C" w:rsidP="0015588A">
      <w:pPr>
        <w:spacing w:after="200" w:line="276" w:lineRule="auto"/>
        <w:rPr>
          <w:lang w:eastAsia="en-US"/>
        </w:rPr>
      </w:pPr>
      <w:r w:rsidRPr="008E7D87">
        <w:rPr>
          <w:lang w:eastAsia="en-US"/>
        </w:rPr>
        <w:t>In der Regel räumen Sie mit Abgabe der Arbeit de</w:t>
      </w:r>
      <w:r w:rsidR="00F635D9" w:rsidRPr="008E7D87">
        <w:rPr>
          <w:lang w:eastAsia="en-US"/>
        </w:rPr>
        <w:t>m Lehrstuhl für Medieninformatik</w:t>
      </w:r>
      <w:r w:rsidRPr="008E7D87">
        <w:rPr>
          <w:lang w:eastAsia="en-US"/>
        </w:rPr>
        <w:t xml:space="preserve"> nur zwingend das Recht ein, dass die Arbeit zur Bewertung gelesen, gespeichert und vervielfältigt werden darf. Idealerweise liefern Seminararbeiten, Projektdokumentationen und Abschlussarbeiten aber einen Erkenntnisgewinn, von dem auch andere profitieren können. Wir möchten Sie deshalb bitten, </w:t>
      </w:r>
      <w:r w:rsidR="00F57E94" w:rsidRPr="008E7D87">
        <w:rPr>
          <w:lang w:eastAsia="en-US"/>
        </w:rPr>
        <w:t>uns weitere Rechte einzuräumen, bzw. idealerweise Ihre Arbeit unter eine freie Lizenz zu stellen.</w:t>
      </w:r>
      <w:r w:rsidR="0015588A" w:rsidRPr="008E7D87">
        <w:rPr>
          <w:lang w:eastAsia="en-US"/>
        </w:rPr>
        <w:t xml:space="preserve"> </w:t>
      </w:r>
    </w:p>
    <w:p w14:paraId="1C4D1E5E" w14:textId="03430146" w:rsidR="00D1185F" w:rsidRPr="008E7D87" w:rsidRDefault="003F45CF" w:rsidP="0015588A">
      <w:pPr>
        <w:spacing w:after="200" w:line="276" w:lineRule="auto"/>
        <w:rPr>
          <w:lang w:eastAsia="en-US"/>
        </w:rPr>
      </w:pPr>
      <w:r w:rsidRPr="008E7D87">
        <w:rPr>
          <w:lang w:eastAsia="en-US"/>
        </w:rPr>
        <w:t>Die in unseren Augen praktikabelsten Lösungen sind vorselektiert.</w:t>
      </w:r>
    </w:p>
    <w:p w14:paraId="6A5D44C3" w14:textId="397D0DD0" w:rsidR="00F57E94" w:rsidRPr="008E7D87" w:rsidRDefault="00F57E94" w:rsidP="00F57E94">
      <w:pPr>
        <w:pStyle w:val="Folgeabsatz"/>
        <w:ind w:firstLine="0"/>
        <w:rPr>
          <w:lang w:eastAsia="en-US"/>
        </w:rPr>
      </w:pPr>
      <w:r w:rsidRPr="008E7D87">
        <w:rPr>
          <w:lang w:eastAsia="en-US"/>
        </w:rPr>
        <w:t xml:space="preserve">Hiermit gestatte ich (gestatten wir) die Verwendung der </w:t>
      </w:r>
      <w:r w:rsidRPr="008E7D87">
        <w:rPr>
          <w:b/>
          <w:lang w:eastAsia="en-US"/>
        </w:rPr>
        <w:t>schriftlichen Ausarbeitung</w:t>
      </w:r>
      <w:r w:rsidRPr="008E7D87">
        <w:rPr>
          <w:lang w:eastAsia="en-US"/>
        </w:rPr>
        <w:t xml:space="preserve"> zeitlich unbegrenzt und nicht-exklusiv unter folgenden Bedingungen:</w:t>
      </w:r>
    </w:p>
    <w:p w14:paraId="06809891" w14:textId="77777777" w:rsidR="003F45CF" w:rsidRPr="008E7D87" w:rsidRDefault="006A6AB0" w:rsidP="00D1185F">
      <w:pPr>
        <w:pStyle w:val="Folgeabsatz"/>
        <w:spacing w:line="240" w:lineRule="auto"/>
        <w:ind w:left="420" w:firstLine="0"/>
        <w:rPr>
          <w:lang w:eastAsia="en-US"/>
        </w:rPr>
      </w:pPr>
      <w:sdt>
        <w:sdtPr>
          <w:rPr>
            <w:lang w:eastAsia="en-US"/>
          </w:rPr>
          <w:id w:val="-747807506"/>
          <w14:checkbox>
            <w14:checked w14:val="0"/>
            <w14:checkedState w14:val="2612" w14:font="MS Gothic"/>
            <w14:uncheckedState w14:val="2610" w14:font="MS Gothic"/>
          </w14:checkbox>
        </w:sdtPr>
        <w:sdtEnd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zur</w:t>
      </w:r>
      <w:r w:rsidR="003F45CF" w:rsidRPr="008E7D87">
        <w:rPr>
          <w:lang w:eastAsia="en-US"/>
        </w:rPr>
        <w:t xml:space="preserve"> Bewertung dieser Arbeit</w:t>
      </w:r>
    </w:p>
    <w:p w14:paraId="556A561E" w14:textId="764CD92F" w:rsidR="00F57E94" w:rsidRPr="008E7D87" w:rsidRDefault="006A6AB0" w:rsidP="00D1185F">
      <w:pPr>
        <w:pStyle w:val="Folgeabsatz"/>
        <w:spacing w:line="240" w:lineRule="auto"/>
        <w:ind w:left="420" w:firstLine="0"/>
        <w:rPr>
          <w:lang w:eastAsia="en-US"/>
        </w:rPr>
      </w:pPr>
      <w:sdt>
        <w:sdtPr>
          <w:rPr>
            <w:lang w:eastAsia="en-US"/>
          </w:rPr>
          <w:id w:val="-1656600759"/>
          <w14:checkbox>
            <w14:checked w14:val="0"/>
            <w14:checkedState w14:val="2612" w14:font="MS Gothic"/>
            <w14:uncheckedState w14:val="2610" w14:font="MS Gothic"/>
          </w14:checkbox>
        </w:sdtPr>
        <w:sdtEnd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innerhalb des Lehrstuhls im Rahmen von Forschung und Lehre</w:t>
      </w:r>
    </w:p>
    <w:p w14:paraId="5563145C" w14:textId="710A6E2C" w:rsidR="00F57E94" w:rsidRPr="008E7D87" w:rsidRDefault="006A6AB0" w:rsidP="00D1185F">
      <w:pPr>
        <w:pStyle w:val="Folgeabsatz"/>
        <w:spacing w:line="240" w:lineRule="auto"/>
        <w:ind w:left="420" w:firstLine="0"/>
        <w:rPr>
          <w:lang w:eastAsia="en-US"/>
        </w:rPr>
      </w:pPr>
      <w:sdt>
        <w:sdtPr>
          <w:rPr>
            <w:lang w:eastAsia="en-US"/>
          </w:rPr>
          <w:id w:val="1124816064"/>
          <w14:checkbox>
            <w14:checked w14:val="1"/>
            <w14:checkedState w14:val="2612" w14:font="MS Gothic"/>
            <w14:uncheckedState w14:val="2610" w14:font="MS Gothic"/>
          </w14:checkbox>
        </w:sdtPr>
        <w:sdtEnd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Unter einer Creative-Commons-Lizenz mit den folgenden Einschränkungen:</w:t>
      </w:r>
    </w:p>
    <w:p w14:paraId="599197DF" w14:textId="4CF09D9D" w:rsidR="00F57E94" w:rsidRPr="008E7D87" w:rsidRDefault="006A6AB0" w:rsidP="00D1185F">
      <w:pPr>
        <w:pStyle w:val="Folgeabsatz"/>
        <w:spacing w:line="240" w:lineRule="auto"/>
        <w:ind w:left="1140" w:firstLine="0"/>
        <w:rPr>
          <w:lang w:eastAsia="en-US"/>
        </w:rPr>
      </w:pPr>
      <w:sdt>
        <w:sdtPr>
          <w:rPr>
            <w:lang w:eastAsia="en-US"/>
          </w:rPr>
          <w:id w:val="-1366132613"/>
          <w14:checkbox>
            <w14:checked w14:val="1"/>
            <w14:checkedState w14:val="2612" w14:font="MS Gothic"/>
            <w14:uncheckedState w14:val="2610" w14:font="MS Gothic"/>
          </w14:checkbox>
        </w:sdtPr>
        <w:sdtEnd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BY – Namensnennung des Autors</w:t>
      </w:r>
    </w:p>
    <w:p w14:paraId="0BB2A1FF" w14:textId="2B85DC0D" w:rsidR="00F57E94" w:rsidRPr="008E7D87" w:rsidRDefault="006A6AB0" w:rsidP="00D1185F">
      <w:pPr>
        <w:pStyle w:val="Folgeabsatz"/>
        <w:spacing w:line="240" w:lineRule="auto"/>
        <w:ind w:left="1140" w:firstLine="0"/>
        <w:rPr>
          <w:lang w:eastAsia="en-US"/>
        </w:rPr>
      </w:pPr>
      <w:sdt>
        <w:sdtPr>
          <w:rPr>
            <w:lang w:eastAsia="en-US"/>
          </w:rPr>
          <w:id w:val="-1396199586"/>
          <w14:checkbox>
            <w14:checked w14:val="0"/>
            <w14:checkedState w14:val="2612" w14:font="MS Gothic"/>
            <w14:uncheckedState w14:val="2610" w14:font="MS Gothic"/>
          </w14:checkbox>
        </w:sdtPr>
        <w:sdtEndPr/>
        <w:sdtContent>
          <w:r w:rsidR="004B069A">
            <w:rPr>
              <w:rFonts w:ascii="MS Gothic" w:eastAsia="MS Gothic" w:hAnsi="MS Gothic" w:hint="eastAsia"/>
              <w:lang w:eastAsia="en-US"/>
            </w:rPr>
            <w:t>☐</w:t>
          </w:r>
        </w:sdtContent>
      </w:sdt>
      <w:r w:rsidR="003F45CF" w:rsidRPr="008E7D87">
        <w:rPr>
          <w:lang w:eastAsia="en-US"/>
        </w:rPr>
        <w:t xml:space="preserve"> </w:t>
      </w:r>
      <w:r w:rsidR="00F57E94" w:rsidRPr="008E7D87">
        <w:rPr>
          <w:lang w:eastAsia="en-US"/>
        </w:rPr>
        <w:t>NC – Nichtkommerziell</w:t>
      </w:r>
    </w:p>
    <w:p w14:paraId="5B686AA6" w14:textId="3B847C22" w:rsidR="00D1185F" w:rsidRPr="008E7D87" w:rsidRDefault="006A6AB0" w:rsidP="00D1185F">
      <w:pPr>
        <w:pStyle w:val="Folgeabsatz"/>
        <w:spacing w:line="240" w:lineRule="auto"/>
        <w:ind w:left="1140" w:firstLine="0"/>
        <w:rPr>
          <w:lang w:eastAsia="en-US"/>
        </w:rPr>
      </w:pPr>
      <w:sdt>
        <w:sdtPr>
          <w:rPr>
            <w:lang w:eastAsia="en-US"/>
          </w:rPr>
          <w:id w:val="1652566083"/>
          <w14:checkbox>
            <w14:checked w14:val="0"/>
            <w14:checkedState w14:val="2612" w14:font="MS Gothic"/>
            <w14:uncheckedState w14:val="2610" w14:font="MS Gothic"/>
          </w14:checkbox>
        </w:sdtPr>
        <w:sdtEnd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SA – Share-Alike, d.h. alle Änderungen müssen unter die gleiche Lizenz gestellt werden.</w:t>
      </w:r>
    </w:p>
    <w:p w14:paraId="0A316351" w14:textId="77777777" w:rsidR="00D1185F" w:rsidRPr="008E7D87" w:rsidRDefault="00D1185F" w:rsidP="00F57E94">
      <w:pPr>
        <w:pStyle w:val="Folgeabsatz"/>
        <w:ind w:firstLine="0"/>
        <w:rPr>
          <w:lang w:eastAsia="en-US"/>
        </w:rPr>
      </w:pPr>
    </w:p>
    <w:p w14:paraId="6AE31B91" w14:textId="2F019D59" w:rsidR="00D1185F" w:rsidRPr="008E7D87" w:rsidRDefault="00D1185F" w:rsidP="00F57E94">
      <w:pPr>
        <w:pStyle w:val="Folgeabsatz"/>
        <w:ind w:firstLine="0"/>
        <w:rPr>
          <w:sz w:val="16"/>
          <w:szCs w:val="16"/>
          <w:lang w:eastAsia="en-US"/>
        </w:rPr>
      </w:pPr>
      <w:r w:rsidRPr="008E7D87">
        <w:rPr>
          <w:sz w:val="16"/>
          <w:szCs w:val="16"/>
          <w:lang w:eastAsia="en-US"/>
        </w:rPr>
        <w:t>(An Zitaten und Abbildungen aus fremden Quellen werden keine weiteren Rechte eingeräumt.)</w:t>
      </w:r>
    </w:p>
    <w:p w14:paraId="6BFE399E" w14:textId="77777777" w:rsidR="00DF20D7" w:rsidRPr="008E7D87" w:rsidRDefault="00DF20D7" w:rsidP="00F57E94">
      <w:pPr>
        <w:pStyle w:val="Folgeabsatz"/>
        <w:ind w:firstLine="0"/>
        <w:rPr>
          <w:lang w:eastAsia="en-US"/>
        </w:rPr>
      </w:pPr>
    </w:p>
    <w:p w14:paraId="0615E628" w14:textId="68DCA558" w:rsidR="00F57E94" w:rsidRPr="008E7D87" w:rsidRDefault="00F57E94" w:rsidP="00F57E94">
      <w:pPr>
        <w:pStyle w:val="Folgeabsatz"/>
        <w:ind w:firstLine="0"/>
        <w:rPr>
          <w:lang w:eastAsia="en-US"/>
        </w:rPr>
      </w:pPr>
      <w:r w:rsidRPr="008E7D87">
        <w:rPr>
          <w:lang w:eastAsia="en-US"/>
        </w:rPr>
        <w:t xml:space="preserve">Außerdem gestatte ich (gestatten wir) die Verwendung des im Rahmen dieser Arbeit erstellen </w:t>
      </w:r>
      <w:r w:rsidRPr="008E7D87">
        <w:rPr>
          <w:b/>
          <w:lang w:eastAsia="en-US"/>
        </w:rPr>
        <w:t>Quellcodes</w:t>
      </w:r>
      <w:r w:rsidRPr="008E7D87">
        <w:rPr>
          <w:lang w:eastAsia="en-US"/>
        </w:rPr>
        <w:t xml:space="preserve"> unter folgender Lizenz:</w:t>
      </w:r>
    </w:p>
    <w:p w14:paraId="730393E9" w14:textId="01162AAE" w:rsidR="003F45CF" w:rsidRPr="008E7D87" w:rsidRDefault="006A6AB0" w:rsidP="00D1185F">
      <w:pPr>
        <w:pStyle w:val="Folgeabsatz"/>
        <w:spacing w:line="240" w:lineRule="auto"/>
        <w:ind w:left="420" w:firstLine="0"/>
        <w:rPr>
          <w:lang w:eastAsia="en-US"/>
        </w:rPr>
      </w:pPr>
      <w:sdt>
        <w:sdtPr>
          <w:rPr>
            <w:lang w:eastAsia="en-US"/>
          </w:rPr>
          <w:id w:val="1543868538"/>
          <w14:checkbox>
            <w14:checked w14:val="0"/>
            <w14:checkedState w14:val="2612" w14:font="MS Gothic"/>
            <w14:uncheckedState w14:val="2610" w14:font="MS Gothic"/>
          </w14:checkbox>
        </w:sdtPr>
        <w:sdtEndPr/>
        <w:sdtContent>
          <w:r w:rsidR="00D1185F" w:rsidRPr="008E7D87">
            <w:rPr>
              <w:rFonts w:ascii="MS Gothic" w:eastAsia="MS Gothic" w:hint="eastAsia"/>
              <w:lang w:eastAsia="en-US"/>
            </w:rPr>
            <w:t>☐</w:t>
          </w:r>
        </w:sdtContent>
      </w:sdt>
      <w:r w:rsidR="003F45CF" w:rsidRPr="008E7D87">
        <w:rPr>
          <w:lang w:eastAsia="en-US"/>
        </w:rPr>
        <w:t xml:space="preserve"> Nur zur Bewertung dieser Arbeit</w:t>
      </w:r>
    </w:p>
    <w:p w14:paraId="6B4E4974" w14:textId="77777777" w:rsidR="003F45CF" w:rsidRPr="008E7D87" w:rsidRDefault="006A6AB0" w:rsidP="00D1185F">
      <w:pPr>
        <w:pStyle w:val="Folgeabsatz"/>
        <w:spacing w:line="240" w:lineRule="auto"/>
        <w:ind w:left="420" w:firstLine="0"/>
        <w:rPr>
          <w:lang w:eastAsia="en-US"/>
        </w:rPr>
      </w:pPr>
      <w:sdt>
        <w:sdtPr>
          <w:rPr>
            <w:lang w:eastAsia="en-US"/>
          </w:rPr>
          <w:id w:val="-374536766"/>
          <w14:checkbox>
            <w14:checked w14:val="0"/>
            <w14:checkedState w14:val="2612" w14:font="MS Gothic"/>
            <w14:uncheckedState w14:val="2610" w14:font="MS Gothic"/>
          </w14:checkbox>
        </w:sdtPr>
        <w:sdtEndPr/>
        <w:sdtContent>
          <w:r w:rsidR="003F45CF" w:rsidRPr="008E7D87">
            <w:rPr>
              <w:rFonts w:ascii="MS Gothic" w:eastAsia="MS Gothic" w:hint="eastAsia"/>
              <w:lang w:eastAsia="en-US"/>
            </w:rPr>
            <w:t>☐</w:t>
          </w:r>
        </w:sdtContent>
      </w:sdt>
      <w:r w:rsidR="003F45CF" w:rsidRPr="008E7D87">
        <w:rPr>
          <w:lang w:eastAsia="en-US"/>
        </w:rPr>
        <w:t xml:space="preserve"> Nur innerhalb des Lehrstuhls im Rahmen von Forschung und Lehre</w:t>
      </w:r>
    </w:p>
    <w:p w14:paraId="1FA33C09" w14:textId="58603108" w:rsidR="00DF20D7" w:rsidRPr="008E7D87" w:rsidRDefault="006A6AB0" w:rsidP="00DF20D7">
      <w:pPr>
        <w:pStyle w:val="Folgeabsatz"/>
        <w:spacing w:line="240" w:lineRule="auto"/>
        <w:ind w:left="420" w:firstLine="0"/>
        <w:rPr>
          <w:lang w:eastAsia="en-US"/>
        </w:rPr>
      </w:pPr>
      <w:sdt>
        <w:sdtPr>
          <w:rPr>
            <w:lang w:eastAsia="en-US"/>
          </w:rPr>
          <w:id w:val="1665506772"/>
          <w14:checkbox>
            <w14:checked w14:val="0"/>
            <w14:checkedState w14:val="2612" w14:font="MS Gothic"/>
            <w14:uncheckedState w14:val="2610" w14:font="MS Gothic"/>
          </w14:checkbox>
        </w:sdtPr>
        <w:sdtEndPr/>
        <w:sdtContent>
          <w:r w:rsidR="00DF20D7" w:rsidRPr="008E7D87">
            <w:rPr>
              <w:rFonts w:ascii="MS Gothic" w:eastAsia="MS Gothic" w:hint="eastAsia"/>
              <w:lang w:eastAsia="en-US"/>
            </w:rPr>
            <w:t>☐</w:t>
          </w:r>
        </w:sdtContent>
      </w:sdt>
      <w:r w:rsidR="00DF20D7" w:rsidRPr="008E7D87">
        <w:rPr>
          <w:lang w:eastAsia="en-US"/>
        </w:rPr>
        <w:t xml:space="preserve"> Unter der CC-0-Lizenz (= beliebige Nutzung)</w:t>
      </w:r>
    </w:p>
    <w:p w14:paraId="3564D210" w14:textId="51DC9AAD" w:rsidR="003F45CF" w:rsidRPr="008E7D87" w:rsidRDefault="006A6AB0" w:rsidP="00D1185F">
      <w:pPr>
        <w:pStyle w:val="Folgeabsatz"/>
        <w:spacing w:line="240" w:lineRule="auto"/>
        <w:ind w:left="420" w:firstLine="0"/>
        <w:rPr>
          <w:lang w:eastAsia="en-US"/>
        </w:rPr>
      </w:pPr>
      <w:sdt>
        <w:sdtPr>
          <w:rPr>
            <w:lang w:eastAsia="en-US"/>
          </w:rPr>
          <w:id w:val="542175214"/>
          <w14:checkbox>
            <w14:checked w14:val="1"/>
            <w14:checkedState w14:val="2612" w14:font="MS Gothic"/>
            <w14:uncheckedState w14:val="2610" w14:font="MS Gothic"/>
          </w14:checkbox>
        </w:sdtPr>
        <w:sdtEndPr/>
        <w:sdtContent>
          <w:r w:rsidR="003F45CF" w:rsidRPr="008E7D87">
            <w:rPr>
              <w:rFonts w:ascii="MS Gothic" w:eastAsia="MS Gothic" w:hint="eastAsia"/>
              <w:lang w:eastAsia="en-US"/>
            </w:rPr>
            <w:t>☒</w:t>
          </w:r>
        </w:sdtContent>
      </w:sdt>
      <w:r w:rsidR="0015588A" w:rsidRPr="008E7D87">
        <w:rPr>
          <w:lang w:eastAsia="en-US"/>
        </w:rPr>
        <w:t xml:space="preserve"> Unter der MIT-Lizenz</w:t>
      </w:r>
      <w:r w:rsidR="00DF20D7" w:rsidRPr="008E7D87">
        <w:rPr>
          <w:lang w:eastAsia="en-US"/>
        </w:rPr>
        <w:t xml:space="preserve"> (= Namensnennung)</w:t>
      </w:r>
    </w:p>
    <w:p w14:paraId="1E35CF1B" w14:textId="7D45F205" w:rsidR="0015588A" w:rsidRPr="008E7D87" w:rsidRDefault="006A6AB0" w:rsidP="0015588A">
      <w:pPr>
        <w:pStyle w:val="Folgeabsatz"/>
        <w:spacing w:line="240" w:lineRule="auto"/>
        <w:ind w:left="420" w:firstLine="0"/>
        <w:rPr>
          <w:lang w:eastAsia="en-US"/>
        </w:rPr>
      </w:pPr>
      <w:sdt>
        <w:sdtPr>
          <w:rPr>
            <w:lang w:eastAsia="en-US"/>
          </w:rPr>
          <w:id w:val="-1850636546"/>
          <w14:checkbox>
            <w14:checked w14:val="0"/>
            <w14:checkedState w14:val="2612" w14:font="MS Gothic"/>
            <w14:uncheckedState w14:val="2610" w14:font="MS Gothic"/>
          </w14:checkbox>
        </w:sdtPr>
        <w:sdtEndPr/>
        <w:sdtContent>
          <w:r w:rsidR="00D1185F" w:rsidRPr="008E7D87">
            <w:rPr>
              <w:rFonts w:ascii="MS Gothic" w:eastAsia="MS Gothic" w:hint="eastAsia"/>
              <w:lang w:eastAsia="en-US"/>
            </w:rPr>
            <w:t>☐</w:t>
          </w:r>
        </w:sdtContent>
      </w:sdt>
      <w:r w:rsidR="003F45CF" w:rsidRPr="008E7D87">
        <w:rPr>
          <w:lang w:eastAsia="en-US"/>
        </w:rPr>
        <w:t xml:space="preserve"> Unter der GPLv3-Lizenz </w:t>
      </w:r>
      <w:r w:rsidR="0015588A" w:rsidRPr="008E7D87">
        <w:rPr>
          <w:lang w:eastAsia="en-US"/>
        </w:rPr>
        <w:t>(oder neuere Versionen)</w:t>
      </w:r>
      <w:r w:rsidR="00DF20D7" w:rsidRPr="008E7D87">
        <w:rPr>
          <w:lang w:eastAsia="en-US"/>
        </w:rPr>
        <w:t xml:space="preserve"> </w:t>
      </w:r>
    </w:p>
    <w:p w14:paraId="54AE795C" w14:textId="77777777" w:rsidR="0015588A" w:rsidRPr="008E7D87" w:rsidRDefault="0015588A" w:rsidP="0015588A">
      <w:pPr>
        <w:pStyle w:val="Folgeabsatz"/>
        <w:spacing w:line="240" w:lineRule="auto"/>
        <w:ind w:left="420" w:firstLine="0"/>
        <w:rPr>
          <w:lang w:eastAsia="en-US"/>
        </w:rPr>
      </w:pPr>
    </w:p>
    <w:p w14:paraId="56E8C420" w14:textId="6F53D22A" w:rsidR="0015588A" w:rsidRPr="008E7D87" w:rsidRDefault="00DF20D7" w:rsidP="0015588A">
      <w:pPr>
        <w:pStyle w:val="Folgeabsatz"/>
        <w:ind w:firstLine="0"/>
        <w:rPr>
          <w:sz w:val="16"/>
          <w:szCs w:val="16"/>
          <w:lang w:eastAsia="en-US"/>
        </w:rPr>
      </w:pPr>
      <w:r w:rsidRPr="008E7D87">
        <w:rPr>
          <w:sz w:val="16"/>
          <w:szCs w:val="16"/>
          <w:lang w:eastAsia="en-US"/>
        </w:rPr>
        <w:t>(An explizit mit einer anderen Lizenz gekennzeichneten Bibliotheken und Daten werden keine weiteren Rechte eingeräumt.)</w:t>
      </w:r>
    </w:p>
    <w:p w14:paraId="7DB27C95" w14:textId="77777777" w:rsidR="00DF20D7" w:rsidRPr="008E7D87" w:rsidRDefault="00DF20D7" w:rsidP="0015588A">
      <w:pPr>
        <w:pStyle w:val="Folgeabsatz"/>
        <w:ind w:firstLine="0"/>
        <w:rPr>
          <w:lang w:eastAsia="en-US"/>
        </w:rPr>
      </w:pPr>
    </w:p>
    <w:p w14:paraId="3AB8F6E9" w14:textId="17ED19D9" w:rsidR="0015588A" w:rsidRPr="008E7D87" w:rsidRDefault="0015588A" w:rsidP="0015588A">
      <w:pPr>
        <w:pStyle w:val="Folgeabsatz"/>
        <w:ind w:firstLine="0"/>
        <w:rPr>
          <w:lang w:eastAsia="en-US"/>
        </w:rPr>
      </w:pPr>
      <w:r w:rsidRPr="008E7D87">
        <w:rPr>
          <w:lang w:eastAsia="en-US"/>
        </w:rPr>
        <w:t>Ich willige ein</w:t>
      </w:r>
      <w:r w:rsidR="00676652" w:rsidRPr="008E7D87">
        <w:rPr>
          <w:lang w:eastAsia="en-US"/>
        </w:rPr>
        <w:t xml:space="preserve"> (wir willigen ein)</w:t>
      </w:r>
      <w:r w:rsidRPr="008E7D87">
        <w:rPr>
          <w:lang w:eastAsia="en-US"/>
        </w:rPr>
        <w:t>, dass der Lehrstuhl  für Medieninformatik diese Arbeit</w:t>
      </w:r>
      <w:r w:rsidR="00676652" w:rsidRPr="008E7D87">
        <w:rPr>
          <w:lang w:eastAsia="en-US"/>
        </w:rPr>
        <w:t xml:space="preserve"> – </w:t>
      </w:r>
      <w:r w:rsidR="00DF20D7" w:rsidRPr="008E7D87">
        <w:rPr>
          <w:lang w:eastAsia="en-US"/>
        </w:rPr>
        <w:t>falls sie besonders gut ausfällt</w:t>
      </w:r>
      <w:r w:rsidR="00676652" w:rsidRPr="008E7D87">
        <w:rPr>
          <w:lang w:eastAsia="en-US"/>
        </w:rPr>
        <w:t xml:space="preserve"> -</w:t>
      </w:r>
      <w:r w:rsidRPr="008E7D87">
        <w:rPr>
          <w:lang w:eastAsia="en-US"/>
        </w:rPr>
        <w:t xml:space="preserve"> auf dem Publikationsserver der Universität Regensburg veröffentlichen lässt.</w:t>
      </w:r>
    </w:p>
    <w:p w14:paraId="5C48FB34" w14:textId="7E054A02" w:rsidR="0015588A" w:rsidRPr="008E7D87" w:rsidRDefault="0015588A" w:rsidP="0015588A">
      <w:pPr>
        <w:pStyle w:val="Folgeabsatz"/>
        <w:ind w:firstLine="0"/>
        <w:rPr>
          <w:lang w:eastAsia="en-US"/>
        </w:rPr>
      </w:pPr>
      <w:r w:rsidRPr="008E7D87">
        <w:rPr>
          <w:lang w:eastAsia="en-US"/>
        </w:rPr>
        <w:lastRenderedPageBreak/>
        <w:t xml:space="preserve">Ich übertrage </w:t>
      </w:r>
      <w:r w:rsidR="00676652" w:rsidRPr="008E7D87">
        <w:rPr>
          <w:lang w:eastAsia="en-US"/>
        </w:rPr>
        <w:t xml:space="preserve">(wir übertragen) </w:t>
      </w:r>
      <w:r w:rsidR="00DF20D7" w:rsidRPr="008E7D87">
        <w:rPr>
          <w:lang w:eastAsia="en-US"/>
        </w:rPr>
        <w:t xml:space="preserve">deshalb </w:t>
      </w:r>
      <w:r w:rsidRPr="008E7D87">
        <w:rPr>
          <w:lang w:eastAsia="en-US"/>
        </w:rPr>
        <w:t>der Universität Regensburg das Recht, die Arbeit elektronisch zu speichern und in Datennetzen öffentlich zugänglich zu machen. Ich übertrage</w:t>
      </w:r>
      <w:r w:rsidR="00676652" w:rsidRPr="008E7D87">
        <w:rPr>
          <w:lang w:eastAsia="en-US"/>
        </w:rPr>
        <w:t xml:space="preserve"> (wir übertragen)</w:t>
      </w:r>
      <w:r w:rsidRPr="008E7D87">
        <w:rPr>
          <w:lang w:eastAsia="en-US"/>
        </w:rPr>
        <w:t xml:space="preserve"> der Universität Regensburg ferner das Recht zur Konvertierung zum Zwecke der Langzeitarchivierung unter Beachtung der Bewahrung des Inhalts (die Originalarchivierung bleibt erhalten). </w:t>
      </w:r>
      <w:r w:rsidR="00676652" w:rsidRPr="008E7D87">
        <w:rPr>
          <w:lang w:eastAsia="en-US"/>
        </w:rPr>
        <w:br/>
      </w:r>
      <w:r w:rsidRPr="008E7D87">
        <w:rPr>
          <w:lang w:eastAsia="en-US"/>
        </w:rPr>
        <w:t xml:space="preserve">Ich erkläre </w:t>
      </w:r>
      <w:r w:rsidR="00676652" w:rsidRPr="008E7D87">
        <w:rPr>
          <w:lang w:eastAsia="en-US"/>
        </w:rPr>
        <w:t xml:space="preserve">(wir erklären) </w:t>
      </w:r>
      <w:r w:rsidRPr="008E7D87">
        <w:rPr>
          <w:lang w:eastAsia="en-US"/>
        </w:rPr>
        <w:t>außerdem, dass von mir</w:t>
      </w:r>
      <w:r w:rsidR="00676652" w:rsidRPr="008E7D87">
        <w:rPr>
          <w:lang w:eastAsia="en-US"/>
        </w:rPr>
        <w:t xml:space="preserve"> (uns)</w:t>
      </w:r>
      <w:r w:rsidRPr="008E7D87">
        <w:rPr>
          <w:lang w:eastAsia="en-US"/>
        </w:rPr>
        <w:t xml:space="preserve"> die urheber- und lizenzrechtliche Seite (Copyright) geklärt wurde und Rechte Dritter der Publikation nicht entgegenstehen.</w:t>
      </w:r>
    </w:p>
    <w:p w14:paraId="02A57259" w14:textId="6C98D451" w:rsidR="0015588A" w:rsidRPr="008E7D87" w:rsidRDefault="006A6AB0" w:rsidP="00031B2E">
      <w:pPr>
        <w:pStyle w:val="Folgeabsatz"/>
        <w:spacing w:line="240" w:lineRule="auto"/>
        <w:ind w:left="420" w:firstLine="0"/>
        <w:jc w:val="left"/>
        <w:rPr>
          <w:lang w:eastAsia="en-US"/>
        </w:rPr>
      </w:pPr>
      <w:sdt>
        <w:sdtPr>
          <w:rPr>
            <w:lang w:eastAsia="en-US"/>
          </w:rPr>
          <w:id w:val="886847036"/>
          <w14:checkbox>
            <w14:checked w14:val="1"/>
            <w14:checkedState w14:val="2612" w14:font="MS Gothic"/>
            <w14:uncheckedState w14:val="2610" w14:font="MS Gothic"/>
          </w14:checkbox>
        </w:sdtPr>
        <w:sdtEndPr/>
        <w:sdtContent>
          <w:r w:rsidR="0015588A" w:rsidRPr="008E7D87">
            <w:rPr>
              <w:rFonts w:ascii="Meiryo" w:eastAsia="Meiryo" w:hAnsi="Meiryo" w:cs="Meiryo" w:hint="eastAsia"/>
              <w:lang w:eastAsia="en-US"/>
            </w:rPr>
            <w:t>☒</w:t>
          </w:r>
        </w:sdtContent>
      </w:sdt>
      <w:r w:rsidR="0015588A" w:rsidRPr="008E7D87">
        <w:rPr>
          <w:lang w:eastAsia="en-US"/>
        </w:rPr>
        <w:t xml:space="preserve"> Ja, für die komplette Arbeit inklusive Anhang</w:t>
      </w:r>
    </w:p>
    <w:p w14:paraId="202081F9" w14:textId="170B04E4" w:rsidR="0015588A" w:rsidRPr="008E7D87" w:rsidRDefault="006A6AB0" w:rsidP="00031B2E">
      <w:pPr>
        <w:pStyle w:val="Folgeabsatz"/>
        <w:spacing w:line="240" w:lineRule="auto"/>
        <w:ind w:left="420" w:firstLine="0"/>
        <w:jc w:val="left"/>
        <w:rPr>
          <w:lang w:eastAsia="en-US"/>
        </w:rPr>
      </w:pPr>
      <w:sdt>
        <w:sdtPr>
          <w:rPr>
            <w:lang w:eastAsia="en-US"/>
          </w:rPr>
          <w:id w:val="-30886792"/>
          <w14:checkbox>
            <w14:checked w14:val="0"/>
            <w14:checkedState w14:val="2612" w14:font="MS Gothic"/>
            <w14:uncheckedState w14:val="2610" w14:font="MS Gothic"/>
          </w14:checkbox>
        </w:sdtPr>
        <w:sdtEndPr/>
        <w:sdtContent>
          <w:r w:rsidR="0015588A" w:rsidRPr="008E7D87">
            <w:rPr>
              <w:rFonts w:ascii="MS Gothic" w:eastAsia="MS Gothic" w:hint="eastAsia"/>
              <w:lang w:eastAsia="en-US"/>
            </w:rPr>
            <w:t>☐</w:t>
          </w:r>
        </w:sdtContent>
      </w:sdt>
      <w:r w:rsidR="0015588A" w:rsidRPr="008E7D87">
        <w:rPr>
          <w:lang w:eastAsia="en-US"/>
        </w:rPr>
        <w:t xml:space="preserve"> Ja, für eine um vertrauliche Informationen gekürzte Variante (auf </w:t>
      </w:r>
      <w:r w:rsidR="00DF20D7" w:rsidRPr="008E7D87">
        <w:rPr>
          <w:lang w:eastAsia="en-US"/>
        </w:rPr>
        <w:t>dem Datenträger</w:t>
      </w:r>
      <w:r w:rsidR="0015588A" w:rsidRPr="008E7D87">
        <w:rPr>
          <w:lang w:eastAsia="en-US"/>
        </w:rPr>
        <w:t xml:space="preserve"> beigefügt)</w:t>
      </w:r>
    </w:p>
    <w:p w14:paraId="77DB2552" w14:textId="4239CBCC" w:rsidR="00F57E94" w:rsidRPr="008E7D87" w:rsidRDefault="006A6AB0" w:rsidP="00031B2E">
      <w:pPr>
        <w:pStyle w:val="Folgeabsatz"/>
        <w:spacing w:line="240" w:lineRule="auto"/>
        <w:ind w:left="420" w:firstLine="0"/>
        <w:jc w:val="left"/>
        <w:rPr>
          <w:lang w:eastAsia="en-US"/>
        </w:rPr>
      </w:pPr>
      <w:sdt>
        <w:sdtPr>
          <w:rPr>
            <w:lang w:eastAsia="en-US"/>
          </w:rPr>
          <w:id w:val="-755981626"/>
          <w14:checkbox>
            <w14:checked w14:val="0"/>
            <w14:checkedState w14:val="2612" w14:font="MS Gothic"/>
            <w14:uncheckedState w14:val="2610" w14:font="MS Gothic"/>
          </w14:checkbox>
        </w:sdtPr>
        <w:sdtEndPr/>
        <w:sdtContent>
          <w:r w:rsidR="0015588A" w:rsidRPr="008E7D87">
            <w:rPr>
              <w:rFonts w:ascii="Meiryo" w:eastAsia="Meiryo" w:hAnsi="Meiryo" w:cs="Meiryo" w:hint="eastAsia"/>
              <w:lang w:eastAsia="en-US"/>
            </w:rPr>
            <w:t>☐</w:t>
          </w:r>
        </w:sdtContent>
      </w:sdt>
      <w:r w:rsidR="0015588A" w:rsidRPr="008E7D87">
        <w:rPr>
          <w:lang w:eastAsia="en-US"/>
        </w:rPr>
        <w:t xml:space="preserve"> Nein</w:t>
      </w:r>
      <w:r w:rsidR="00031B2E" w:rsidRPr="008E7D87">
        <w:rPr>
          <w:lang w:eastAsia="en-US"/>
        </w:rPr>
        <w:br/>
      </w:r>
    </w:p>
    <w:p w14:paraId="1365C4C1" w14:textId="5CD68BF5" w:rsidR="00031B2E" w:rsidRPr="008E7D87" w:rsidRDefault="006A6AB0" w:rsidP="00031B2E">
      <w:pPr>
        <w:pStyle w:val="Folgeabsatz"/>
        <w:spacing w:line="240" w:lineRule="auto"/>
        <w:ind w:left="420" w:firstLine="0"/>
        <w:rPr>
          <w:lang w:eastAsia="en-US"/>
        </w:rPr>
      </w:pPr>
      <w:sdt>
        <w:sdtPr>
          <w:rPr>
            <w:lang w:eastAsia="en-US"/>
          </w:rPr>
          <w:id w:val="1131758333"/>
          <w14:checkbox>
            <w14:checked w14:val="0"/>
            <w14:checkedState w14:val="2612" w14:font="MS Gothic"/>
            <w14:uncheckedState w14:val="2610" w14:font="MS Gothic"/>
          </w14:checkbox>
        </w:sdtPr>
        <w:sdtEndPr/>
        <w:sdtContent>
          <w:r w:rsidR="00031B2E" w:rsidRPr="008E7D87">
            <w:rPr>
              <w:rFonts w:ascii="Meiryo" w:eastAsia="Meiryo" w:hAnsi="Meiryo" w:cs="Meiryo" w:hint="eastAsia"/>
              <w:lang w:eastAsia="en-US"/>
            </w:rPr>
            <w:t>☐</w:t>
          </w:r>
        </w:sdtContent>
      </w:sdt>
      <w:r w:rsidR="00031B2E" w:rsidRPr="008E7D87">
        <w:rPr>
          <w:lang w:eastAsia="en-US"/>
        </w:rPr>
        <w:t xml:space="preserve"> Sperrvermerk bis (Datum):</w:t>
      </w:r>
      <w:r w:rsidR="00B14238" w:rsidRPr="008E7D87">
        <w:rPr>
          <w:lang w:eastAsia="en-US"/>
        </w:rPr>
        <w:t xml:space="preserve"> (nur nach Abstimmung mit Betreuer/in)</w:t>
      </w:r>
    </w:p>
    <w:p w14:paraId="4466D5A0" w14:textId="77777777" w:rsidR="00031B2E" w:rsidRPr="008E7D87" w:rsidRDefault="00031B2E" w:rsidP="0015588A">
      <w:pPr>
        <w:pStyle w:val="Folgeabsatz"/>
        <w:spacing w:line="240" w:lineRule="auto"/>
        <w:ind w:left="420" w:firstLine="0"/>
        <w:rPr>
          <w:lang w:eastAsia="en-US"/>
        </w:rPr>
      </w:pPr>
    </w:p>
    <w:p w14:paraId="5E24E729" w14:textId="651467E0" w:rsidR="00F9029C" w:rsidRPr="008E7D87" w:rsidRDefault="00F9029C" w:rsidP="00D1185F">
      <w:pPr>
        <w:spacing w:after="200" w:line="276" w:lineRule="auto"/>
      </w:pPr>
    </w:p>
    <w:p w14:paraId="504F57E3" w14:textId="77777777" w:rsidR="00D1185F" w:rsidRPr="008E7D87" w:rsidRDefault="00D1185F" w:rsidP="00D1185F">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19DA682C" w14:textId="77777777" w:rsidTr="0015588A">
        <w:tc>
          <w:tcPr>
            <w:tcW w:w="3258" w:type="dxa"/>
          </w:tcPr>
          <w:p w14:paraId="0EEB788F" w14:textId="77777777" w:rsidR="00D1185F" w:rsidRPr="008E7D87" w:rsidRDefault="00D1185F" w:rsidP="0015588A">
            <w:pPr>
              <w:rPr>
                <w:lang w:eastAsia="en-US"/>
              </w:rPr>
            </w:pPr>
            <w:r w:rsidRPr="008E7D87">
              <w:rPr>
                <w:lang w:eastAsia="en-US"/>
              </w:rPr>
              <w:t>Ort, Datum</w:t>
            </w:r>
          </w:p>
        </w:tc>
        <w:tc>
          <w:tcPr>
            <w:tcW w:w="1867" w:type="dxa"/>
            <w:tcBorders>
              <w:top w:val="nil"/>
            </w:tcBorders>
          </w:tcPr>
          <w:p w14:paraId="7A7CB84C" w14:textId="77777777" w:rsidR="00D1185F" w:rsidRPr="008E7D87" w:rsidRDefault="00D1185F" w:rsidP="0015588A">
            <w:pPr>
              <w:jc w:val="right"/>
              <w:rPr>
                <w:lang w:eastAsia="en-US"/>
              </w:rPr>
            </w:pPr>
          </w:p>
        </w:tc>
        <w:tc>
          <w:tcPr>
            <w:tcW w:w="2908" w:type="dxa"/>
          </w:tcPr>
          <w:p w14:paraId="1DB73E36" w14:textId="77777777" w:rsidR="00D1185F" w:rsidRPr="008E7D87" w:rsidRDefault="00D1185F" w:rsidP="0015588A">
            <w:pPr>
              <w:jc w:val="right"/>
              <w:rPr>
                <w:lang w:eastAsia="en-US"/>
              </w:rPr>
            </w:pPr>
            <w:r w:rsidRPr="008E7D87">
              <w:rPr>
                <w:lang w:eastAsia="en-US"/>
              </w:rPr>
              <w:t>Unterschrift</w:t>
            </w:r>
          </w:p>
        </w:tc>
      </w:tr>
    </w:tbl>
    <w:p w14:paraId="253729E7" w14:textId="77777777" w:rsidR="00D1185F" w:rsidRPr="008E7D87" w:rsidRDefault="00D1185F">
      <w:pPr>
        <w:spacing w:after="200" w:line="276" w:lineRule="auto"/>
        <w:jc w:val="left"/>
        <w:rPr>
          <w:b/>
          <w:sz w:val="28"/>
          <w:lang w:eastAsia="en-US"/>
        </w:rPr>
      </w:pPr>
      <w:bookmarkStart w:id="810" w:name="_Toc354659196"/>
      <w:bookmarkStart w:id="811" w:name="_Toc354660375"/>
      <w:bookmarkStart w:id="812" w:name="_Toc354660425"/>
      <w:bookmarkStart w:id="813" w:name="_Toc354660486"/>
      <w:bookmarkStart w:id="814" w:name="_Toc361142784"/>
      <w:r w:rsidRPr="008E7D87">
        <w:br w:type="page"/>
      </w:r>
    </w:p>
    <w:p w14:paraId="48DF7996" w14:textId="1C2326B0" w:rsidR="00E9080A" w:rsidRPr="008E7D87" w:rsidRDefault="00B021AD" w:rsidP="005C37E6">
      <w:pPr>
        <w:pStyle w:val="Inhaltsverzeichnisberschrift"/>
        <w:outlineLvl w:val="0"/>
      </w:pPr>
      <w:bookmarkStart w:id="815" w:name="_Toc500502836"/>
      <w:r w:rsidRPr="008E7D87">
        <w:lastRenderedPageBreak/>
        <w:t>Stichwortverzeichnis</w:t>
      </w:r>
      <w:bookmarkEnd w:id="810"/>
      <w:bookmarkEnd w:id="811"/>
      <w:bookmarkEnd w:id="812"/>
      <w:bookmarkEnd w:id="813"/>
      <w:bookmarkEnd w:id="814"/>
      <w:r w:rsidR="00F9029C" w:rsidRPr="008E7D87">
        <w:t xml:space="preserve"> (optional, in der Regel nicht notwendig)</w:t>
      </w:r>
      <w:bookmarkEnd w:id="815"/>
    </w:p>
    <w:p w14:paraId="6E33C253" w14:textId="77777777" w:rsidR="005F1D32" w:rsidRDefault="00DD675E" w:rsidP="00B021AD">
      <w:pPr>
        <w:rPr>
          <w:noProof/>
        </w:rPr>
        <w:sectPr w:rsidR="005F1D32" w:rsidSect="005F1D32">
          <w:type w:val="continuous"/>
          <w:pgSz w:w="11906" w:h="16838"/>
          <w:pgMar w:top="1418" w:right="1418" w:bottom="1134" w:left="1985" w:header="709" w:footer="709" w:gutter="0"/>
          <w:cols w:space="708"/>
          <w:docGrid w:linePitch="360"/>
        </w:sectPr>
      </w:pPr>
      <w:r w:rsidRPr="008E7D87">
        <w:fldChar w:fldCharType="begin"/>
      </w:r>
      <w:r w:rsidR="006C3B71" w:rsidRPr="008E7D87">
        <w:instrText xml:space="preserve"> INDEX \e "</w:instrText>
      </w:r>
      <w:r w:rsidR="006C3B71" w:rsidRPr="008E7D87">
        <w:tab/>
        <w:instrText xml:space="preserve">" \c "2" \z "1031" </w:instrText>
      </w:r>
      <w:r w:rsidRPr="008E7D87">
        <w:fldChar w:fldCharType="separate"/>
      </w:r>
    </w:p>
    <w:p w14:paraId="52B2C9AF" w14:textId="77777777" w:rsidR="005F1D32" w:rsidRDefault="005F1D32">
      <w:pPr>
        <w:pStyle w:val="Index1"/>
        <w:tabs>
          <w:tab w:val="right" w:leader="dot" w:pos="3881"/>
        </w:tabs>
        <w:rPr>
          <w:noProof/>
        </w:rPr>
      </w:pPr>
      <w:r>
        <w:rPr>
          <w:noProof/>
        </w:rPr>
        <w:t>Bausteine wissenschaftlicher Arbeiten</w:t>
      </w:r>
      <w:r>
        <w:rPr>
          <w:noProof/>
        </w:rPr>
        <w:tab/>
        <w:t>67</w:t>
      </w:r>
    </w:p>
    <w:p w14:paraId="1D3AA760" w14:textId="77777777" w:rsidR="005F1D32" w:rsidRDefault="005F1D32" w:rsidP="00B021AD">
      <w:pPr>
        <w:rPr>
          <w:noProof/>
        </w:rPr>
        <w:sectPr w:rsidR="005F1D32" w:rsidSect="005F1D32">
          <w:type w:val="continuous"/>
          <w:pgSz w:w="11906" w:h="16838"/>
          <w:pgMar w:top="1418" w:right="1418" w:bottom="1134" w:left="1985" w:header="709" w:footer="709" w:gutter="0"/>
          <w:cols w:num="2" w:space="720"/>
          <w:docGrid w:linePitch="360"/>
        </w:sectPr>
      </w:pPr>
    </w:p>
    <w:p w14:paraId="707C8A7C" w14:textId="77777777" w:rsidR="00B021AD" w:rsidRPr="008E7D87" w:rsidRDefault="00DD675E" w:rsidP="00B021AD">
      <w:r w:rsidRPr="008E7D87">
        <w:fldChar w:fldCharType="end"/>
      </w:r>
    </w:p>
    <w:p w14:paraId="74D9BB5E" w14:textId="77777777" w:rsidR="00E9080A" w:rsidRPr="008E7D87" w:rsidRDefault="00E9080A" w:rsidP="00F105F7">
      <w:pPr>
        <w:pStyle w:val="Inhaltsverzeichnisberschrift"/>
      </w:pPr>
    </w:p>
    <w:p w14:paraId="5FF5FCF5" w14:textId="77777777" w:rsidR="00E9080A" w:rsidRPr="008E7D87" w:rsidRDefault="00E9080A" w:rsidP="00F105F7">
      <w:pPr>
        <w:pStyle w:val="Inhaltsverzeichnisberschrift"/>
      </w:pPr>
    </w:p>
    <w:p w14:paraId="7AF62DEC" w14:textId="77777777" w:rsidR="00E9080A" w:rsidRPr="008E7D87" w:rsidRDefault="00E9080A" w:rsidP="00F105F7">
      <w:pPr>
        <w:pStyle w:val="Inhaltsverzeichnisberschrift"/>
      </w:pPr>
    </w:p>
    <w:p w14:paraId="514CBEA7" w14:textId="77777777" w:rsidR="00E9080A" w:rsidRPr="008E7D87" w:rsidRDefault="00E9080A" w:rsidP="00F105F7">
      <w:pPr>
        <w:pStyle w:val="Inhaltsverzeichnisberschrift"/>
      </w:pPr>
    </w:p>
    <w:p w14:paraId="083AF9B1" w14:textId="77777777" w:rsidR="00E9080A" w:rsidRPr="008E7D87" w:rsidRDefault="00E9080A" w:rsidP="00F105F7">
      <w:pPr>
        <w:pStyle w:val="Inhaltsverzeichnisberschrift"/>
      </w:pPr>
    </w:p>
    <w:p w14:paraId="5989B9CA" w14:textId="77777777" w:rsidR="000147EF" w:rsidRPr="008E7D87" w:rsidRDefault="000147EF" w:rsidP="000147EF"/>
    <w:p w14:paraId="13A966F5" w14:textId="77777777" w:rsidR="000147EF" w:rsidRPr="008E7D87" w:rsidRDefault="000147EF" w:rsidP="000147EF"/>
    <w:p w14:paraId="64DF800C" w14:textId="77777777" w:rsidR="000147EF" w:rsidRPr="008E7D87" w:rsidRDefault="000147EF" w:rsidP="000147EF"/>
    <w:p w14:paraId="6D402B4B" w14:textId="77777777" w:rsidR="000147EF" w:rsidRPr="008E7D87" w:rsidRDefault="000147EF" w:rsidP="000147EF"/>
    <w:p w14:paraId="51C9BB67" w14:textId="77777777" w:rsidR="000147EF" w:rsidRPr="008E7D87" w:rsidRDefault="000147EF" w:rsidP="000147EF"/>
    <w:p w14:paraId="432752A2" w14:textId="77777777" w:rsidR="000147EF" w:rsidRPr="008E7D87" w:rsidRDefault="000147EF" w:rsidP="000147EF"/>
    <w:p w14:paraId="5699E020" w14:textId="77777777" w:rsidR="000147EF" w:rsidRPr="008E7D87" w:rsidRDefault="000147EF" w:rsidP="000147EF"/>
    <w:p w14:paraId="68380C35" w14:textId="77777777" w:rsidR="000147EF" w:rsidRPr="008E7D87" w:rsidRDefault="000147EF" w:rsidP="000147EF"/>
    <w:p w14:paraId="49392C43" w14:textId="4E861D14" w:rsidR="00F9029C" w:rsidRPr="008E7D87" w:rsidRDefault="00F9029C">
      <w:pPr>
        <w:spacing w:after="200" w:line="276" w:lineRule="auto"/>
        <w:jc w:val="left"/>
      </w:pPr>
      <w:r w:rsidRPr="008E7D87">
        <w:br w:type="page"/>
      </w:r>
    </w:p>
    <w:p w14:paraId="1A36F209" w14:textId="77777777" w:rsidR="00F9029C" w:rsidRPr="008E7D87" w:rsidRDefault="00F9029C" w:rsidP="00F9029C">
      <w:pPr>
        <w:pStyle w:val="Inhaltsverzeichnisberschrift"/>
      </w:pPr>
      <w:r w:rsidRPr="008E7D87">
        <w:lastRenderedPageBreak/>
        <w:t xml:space="preserve">Inhalt des beigefügten Datenträgers </w:t>
      </w:r>
    </w:p>
    <w:p w14:paraId="48EFFB51" w14:textId="5297C73E" w:rsidR="00F9029C" w:rsidRPr="008E7D87" w:rsidRDefault="00F9029C" w:rsidP="00F9029C">
      <w:pPr>
        <w:rPr>
          <w:lang w:eastAsia="en-US"/>
        </w:rPr>
      </w:pPr>
      <w:r w:rsidRPr="008E7D87">
        <w:rPr>
          <w:lang w:eastAsia="en-US"/>
        </w:rPr>
        <w:t>Beispiel</w:t>
      </w:r>
      <w:r w:rsidR="00031B2E" w:rsidRPr="008E7D87">
        <w:rPr>
          <w:lang w:eastAsia="en-US"/>
        </w:rPr>
        <w:t xml:space="preserve"> (Ordner + Beschreibung)</w:t>
      </w:r>
      <w:r w:rsidRPr="008E7D87">
        <w:rPr>
          <w:lang w:eastAsia="en-US"/>
        </w:rPr>
        <w:t>:</w:t>
      </w:r>
    </w:p>
    <w:tbl>
      <w:tblPr>
        <w:tblStyle w:val="Tabellenraster"/>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525"/>
        <w:gridCol w:w="2610"/>
      </w:tblGrid>
      <w:tr w:rsidR="00F9029C" w:rsidRPr="008E7D87" w14:paraId="583E61B3" w14:textId="77777777" w:rsidTr="0015588A">
        <w:tc>
          <w:tcPr>
            <w:tcW w:w="2610" w:type="dxa"/>
          </w:tcPr>
          <w:p w14:paraId="3989272C" w14:textId="77777777" w:rsidR="00F9029C" w:rsidRPr="008E7D87" w:rsidRDefault="00F9029C" w:rsidP="0015588A">
            <w:pPr>
              <w:spacing w:after="200" w:line="276" w:lineRule="auto"/>
              <w:jc w:val="left"/>
              <w:rPr>
                <w:lang w:val="en-US"/>
              </w:rPr>
            </w:pPr>
            <w:r w:rsidRPr="008E7D87">
              <w:rPr>
                <w:lang w:val="en-US"/>
              </w:rPr>
              <w:t>/1_Ausarbeitung</w:t>
            </w:r>
          </w:p>
        </w:tc>
        <w:tc>
          <w:tcPr>
            <w:tcW w:w="5135" w:type="dxa"/>
            <w:gridSpan w:val="2"/>
          </w:tcPr>
          <w:p w14:paraId="5DB0872B" w14:textId="77777777" w:rsidR="00F9029C" w:rsidRPr="008E7D87" w:rsidRDefault="00F9029C" w:rsidP="0015588A">
            <w:pPr>
              <w:spacing w:after="200" w:line="276" w:lineRule="auto"/>
              <w:jc w:val="left"/>
            </w:pPr>
            <w:r w:rsidRPr="008E7D87">
              <w:t>Die schriftliche Ausarbeitung als PDF und DOC</w:t>
            </w:r>
          </w:p>
        </w:tc>
      </w:tr>
      <w:tr w:rsidR="00F9029C" w:rsidRPr="008E7D87" w14:paraId="7CEA1A64" w14:textId="77777777" w:rsidTr="0015588A">
        <w:tc>
          <w:tcPr>
            <w:tcW w:w="2610" w:type="dxa"/>
          </w:tcPr>
          <w:p w14:paraId="6C36EB23" w14:textId="77777777" w:rsidR="00F9029C" w:rsidRPr="008E7D87" w:rsidRDefault="00F9029C" w:rsidP="0015588A">
            <w:pPr>
              <w:spacing w:after="200" w:line="276" w:lineRule="auto"/>
              <w:jc w:val="left"/>
              <w:rPr>
                <w:lang w:val="en-US"/>
              </w:rPr>
            </w:pPr>
            <w:r w:rsidRPr="008E7D87">
              <w:rPr>
                <w:lang w:val="en-US"/>
              </w:rPr>
              <w:t>/2_Code</w:t>
            </w:r>
          </w:p>
        </w:tc>
        <w:tc>
          <w:tcPr>
            <w:tcW w:w="5135" w:type="dxa"/>
            <w:gridSpan w:val="2"/>
          </w:tcPr>
          <w:p w14:paraId="11E79920" w14:textId="77777777" w:rsidR="00F9029C" w:rsidRPr="008E7D87" w:rsidRDefault="00F9029C" w:rsidP="0015588A">
            <w:pPr>
              <w:spacing w:after="200" w:line="276" w:lineRule="auto"/>
              <w:jc w:val="left"/>
            </w:pPr>
            <w:r w:rsidRPr="008E7D87">
              <w:t>Quellcode und kompilierte Anwendung des Prototypen</w:t>
            </w:r>
          </w:p>
        </w:tc>
      </w:tr>
      <w:tr w:rsidR="00F9029C" w:rsidRPr="008E7D87" w14:paraId="04F200E3" w14:textId="77777777" w:rsidTr="0015588A">
        <w:tc>
          <w:tcPr>
            <w:tcW w:w="2610" w:type="dxa"/>
          </w:tcPr>
          <w:p w14:paraId="3C037041" w14:textId="77777777" w:rsidR="00F9029C" w:rsidRPr="008E7D87" w:rsidRDefault="00F9029C" w:rsidP="0015588A">
            <w:pPr>
              <w:spacing w:after="200" w:line="276" w:lineRule="auto"/>
              <w:jc w:val="left"/>
              <w:rPr>
                <w:lang w:val="en-US"/>
              </w:rPr>
            </w:pPr>
            <w:r w:rsidRPr="008E7D87">
              <w:rPr>
                <w:lang w:val="en-US"/>
              </w:rPr>
              <w:t>/3_Studie/Design</w:t>
            </w:r>
          </w:p>
        </w:tc>
        <w:tc>
          <w:tcPr>
            <w:tcW w:w="5135" w:type="dxa"/>
            <w:gridSpan w:val="2"/>
          </w:tcPr>
          <w:p w14:paraId="6AF64640" w14:textId="77777777" w:rsidR="00F9029C" w:rsidRPr="008E7D87" w:rsidRDefault="00F9029C" w:rsidP="0015588A">
            <w:pPr>
              <w:spacing w:after="200" w:line="276" w:lineRule="auto"/>
              <w:jc w:val="left"/>
            </w:pPr>
            <w:r w:rsidRPr="008E7D87">
              <w:t>Fragebogen und Script für die Benutzerstudie</w:t>
            </w:r>
          </w:p>
        </w:tc>
      </w:tr>
      <w:tr w:rsidR="00F9029C" w:rsidRPr="008E7D87" w14:paraId="0523AE48" w14:textId="77777777" w:rsidTr="0015588A">
        <w:tc>
          <w:tcPr>
            <w:tcW w:w="2610" w:type="dxa"/>
          </w:tcPr>
          <w:p w14:paraId="5318ACDA" w14:textId="77777777" w:rsidR="00F9029C" w:rsidRPr="008E7D87" w:rsidRDefault="00F9029C" w:rsidP="0015588A">
            <w:pPr>
              <w:spacing w:after="200" w:line="276" w:lineRule="auto"/>
              <w:jc w:val="left"/>
              <w:rPr>
                <w:lang w:val="en-US"/>
              </w:rPr>
            </w:pPr>
            <w:r w:rsidRPr="008E7D87">
              <w:rPr>
                <w:lang w:val="en-US"/>
              </w:rPr>
              <w:t>/3_Studie/Rohdaten</w:t>
            </w:r>
          </w:p>
        </w:tc>
        <w:tc>
          <w:tcPr>
            <w:tcW w:w="5135" w:type="dxa"/>
            <w:gridSpan w:val="2"/>
          </w:tcPr>
          <w:p w14:paraId="74ABFD5C" w14:textId="77777777" w:rsidR="00F9029C" w:rsidRPr="008E7D87" w:rsidRDefault="00F9029C" w:rsidP="0015588A">
            <w:pPr>
              <w:spacing w:after="200" w:line="276" w:lineRule="auto"/>
              <w:jc w:val="left"/>
            </w:pPr>
            <w:r w:rsidRPr="008E7D87">
              <w:t>Rohdaten der Studie im CSV-Format, inkl. Beschreibung der Felder</w:t>
            </w:r>
          </w:p>
        </w:tc>
      </w:tr>
      <w:tr w:rsidR="00F9029C" w:rsidRPr="008E7D87" w14:paraId="3C48F6DB" w14:textId="77777777" w:rsidTr="0015588A">
        <w:tc>
          <w:tcPr>
            <w:tcW w:w="2610" w:type="dxa"/>
          </w:tcPr>
          <w:p w14:paraId="44E1BD5F" w14:textId="77777777" w:rsidR="00F9029C" w:rsidRPr="008E7D87" w:rsidRDefault="00F9029C" w:rsidP="0015588A">
            <w:pPr>
              <w:spacing w:after="200" w:line="276" w:lineRule="auto"/>
              <w:jc w:val="left"/>
              <w:rPr>
                <w:lang w:val="en-US"/>
              </w:rPr>
            </w:pPr>
            <w:r w:rsidRPr="008E7D87">
              <w:rPr>
                <w:lang w:val="en-US"/>
              </w:rPr>
              <w:t>/4_Quellen</w:t>
            </w:r>
          </w:p>
        </w:tc>
        <w:tc>
          <w:tcPr>
            <w:tcW w:w="5135" w:type="dxa"/>
            <w:gridSpan w:val="2"/>
          </w:tcPr>
          <w:p w14:paraId="232ACEB7" w14:textId="77777777" w:rsidR="00F9029C" w:rsidRPr="008E7D87" w:rsidRDefault="00F9029C" w:rsidP="0015588A">
            <w:pPr>
              <w:spacing w:after="200" w:line="276" w:lineRule="auto"/>
              <w:jc w:val="left"/>
            </w:pPr>
            <w:r w:rsidRPr="008E7D87">
              <w:t>Alle in der Arbeit zitierten Quellen im PDF-Format</w:t>
            </w:r>
          </w:p>
        </w:tc>
      </w:tr>
      <w:tr w:rsidR="00F9029C" w:rsidRPr="008E7D87" w14:paraId="604433D1" w14:textId="77777777" w:rsidTr="0015588A">
        <w:tc>
          <w:tcPr>
            <w:tcW w:w="2610" w:type="dxa"/>
          </w:tcPr>
          <w:p w14:paraId="5633081F" w14:textId="77777777" w:rsidR="00F9029C" w:rsidRPr="008E7D87" w:rsidRDefault="00F9029C" w:rsidP="0015588A">
            <w:pPr>
              <w:spacing w:after="200" w:line="276" w:lineRule="auto"/>
              <w:jc w:val="left"/>
              <w:rPr>
                <w:lang w:val="en-US"/>
              </w:rPr>
            </w:pPr>
            <w:r w:rsidRPr="008E7D87">
              <w:rPr>
                <w:lang w:val="en-US"/>
              </w:rPr>
              <w:t>/5_Bilder</w:t>
            </w:r>
          </w:p>
        </w:tc>
        <w:tc>
          <w:tcPr>
            <w:tcW w:w="5135" w:type="dxa"/>
            <w:gridSpan w:val="2"/>
          </w:tcPr>
          <w:p w14:paraId="7ECB81EC" w14:textId="77777777" w:rsidR="00F9029C" w:rsidRPr="008E7D87" w:rsidRDefault="00F9029C" w:rsidP="0015588A">
            <w:pPr>
              <w:spacing w:after="200" w:line="276" w:lineRule="auto"/>
              <w:jc w:val="left"/>
            </w:pPr>
            <w:r w:rsidRPr="008E7D87">
              <w:t>Alle selbst erstellten und aus anderen Quellen übernommenen Bilder</w:t>
            </w:r>
          </w:p>
        </w:tc>
      </w:tr>
      <w:tr w:rsidR="00F9029C" w:rsidRPr="008E7D87" w14:paraId="200C1F07" w14:textId="77777777" w:rsidTr="0015588A">
        <w:tc>
          <w:tcPr>
            <w:tcW w:w="2610" w:type="dxa"/>
          </w:tcPr>
          <w:p w14:paraId="3384C725" w14:textId="77777777" w:rsidR="00F9029C" w:rsidRPr="008E7D87" w:rsidRDefault="00F9029C" w:rsidP="0015588A">
            <w:pPr>
              <w:spacing w:after="200" w:line="276" w:lineRule="auto"/>
              <w:jc w:val="left"/>
              <w:rPr>
                <w:lang w:val="en-US"/>
              </w:rPr>
            </w:pPr>
            <w:r w:rsidRPr="008E7D87">
              <w:rPr>
                <w:lang w:val="en-US"/>
              </w:rPr>
              <w:t>/6_Vorträge</w:t>
            </w:r>
          </w:p>
        </w:tc>
        <w:tc>
          <w:tcPr>
            <w:tcW w:w="5135" w:type="dxa"/>
            <w:gridSpan w:val="2"/>
          </w:tcPr>
          <w:p w14:paraId="07D8B7B4" w14:textId="77777777" w:rsidR="00F9029C" w:rsidRPr="008E7D87" w:rsidRDefault="00F9029C" w:rsidP="0015588A">
            <w:pPr>
              <w:spacing w:after="200" w:line="276" w:lineRule="auto"/>
              <w:jc w:val="left"/>
            </w:pPr>
            <w:r w:rsidRPr="008E7D87">
              <w:t>Folien von Antritts- und Abschlussvortrag im PDF-Format</w:t>
            </w:r>
          </w:p>
        </w:tc>
      </w:tr>
      <w:tr w:rsidR="00F9029C" w:rsidRPr="008E7D87" w14:paraId="345C7B03" w14:textId="77777777" w:rsidTr="0015588A">
        <w:tc>
          <w:tcPr>
            <w:tcW w:w="2610" w:type="dxa"/>
          </w:tcPr>
          <w:p w14:paraId="0C0F1096" w14:textId="77777777" w:rsidR="00F9029C" w:rsidRPr="008E7D87" w:rsidRDefault="00F9029C" w:rsidP="0015588A">
            <w:pPr>
              <w:spacing w:after="200" w:line="276" w:lineRule="auto"/>
              <w:jc w:val="left"/>
              <w:rPr>
                <w:lang w:val="en-US"/>
              </w:rPr>
            </w:pPr>
            <w:r w:rsidRPr="008E7D87">
              <w:rPr>
                <w:lang w:val="en-US"/>
              </w:rPr>
              <w:t>/7_Sonstiges</w:t>
            </w:r>
          </w:p>
        </w:tc>
        <w:tc>
          <w:tcPr>
            <w:tcW w:w="5135" w:type="dxa"/>
            <w:gridSpan w:val="2"/>
          </w:tcPr>
          <w:p w14:paraId="38FBF115" w14:textId="77777777" w:rsidR="00F9029C" w:rsidRPr="008E7D87" w:rsidRDefault="00F9029C" w:rsidP="0015588A">
            <w:pPr>
              <w:spacing w:after="200" w:line="276" w:lineRule="auto"/>
              <w:jc w:val="left"/>
              <w:rPr>
                <w:lang w:val="en-US"/>
              </w:rPr>
            </w:pPr>
            <w:r w:rsidRPr="008E7D87">
              <w:rPr>
                <w:lang w:val="en-US"/>
              </w:rPr>
              <w:t>Notizen aus Besprechungen, Gedanken, …</w:t>
            </w:r>
          </w:p>
        </w:tc>
      </w:tr>
      <w:tr w:rsidR="00F9029C" w:rsidRPr="008E7D87" w14:paraId="0DA50E92" w14:textId="77777777" w:rsidTr="0015588A">
        <w:trPr>
          <w:gridAfter w:val="1"/>
          <w:wAfter w:w="2610" w:type="dxa"/>
        </w:trPr>
        <w:tc>
          <w:tcPr>
            <w:tcW w:w="5135" w:type="dxa"/>
            <w:gridSpan w:val="2"/>
          </w:tcPr>
          <w:p w14:paraId="5AE7E766" w14:textId="77777777" w:rsidR="00F9029C" w:rsidRPr="008E7D87" w:rsidRDefault="00F9029C" w:rsidP="0015588A">
            <w:pPr>
              <w:spacing w:after="200" w:line="276" w:lineRule="auto"/>
              <w:jc w:val="left"/>
              <w:rPr>
                <w:lang w:val="en-US"/>
              </w:rPr>
            </w:pPr>
          </w:p>
        </w:tc>
      </w:tr>
    </w:tbl>
    <w:p w14:paraId="102CBAB4" w14:textId="77777777" w:rsidR="00F9029C" w:rsidRPr="008E7D87" w:rsidRDefault="00F9029C" w:rsidP="00F9029C">
      <w:pPr>
        <w:spacing w:after="200" w:line="276" w:lineRule="auto"/>
        <w:jc w:val="left"/>
        <w:rPr>
          <w:lang w:val="en-US"/>
        </w:rPr>
      </w:pPr>
    </w:p>
    <w:p w14:paraId="14900E0C" w14:textId="77777777" w:rsidR="006E4E0D" w:rsidRPr="008E7D87" w:rsidRDefault="006E4E0D" w:rsidP="00F9029C">
      <w:pPr>
        <w:spacing w:after="200" w:line="276" w:lineRule="auto"/>
        <w:jc w:val="left"/>
        <w:rPr>
          <w:lang w:val="en-US"/>
        </w:rPr>
      </w:pPr>
    </w:p>
    <w:p w14:paraId="75779C93" w14:textId="77777777" w:rsidR="006E4E0D" w:rsidRPr="008E7D87" w:rsidRDefault="006E4E0D" w:rsidP="00F9029C">
      <w:pPr>
        <w:spacing w:after="200" w:line="276" w:lineRule="auto"/>
        <w:jc w:val="left"/>
        <w:rPr>
          <w:lang w:val="en-US"/>
        </w:rPr>
      </w:pPr>
    </w:p>
    <w:p w14:paraId="0A167298" w14:textId="21F02389" w:rsidR="000147EF" w:rsidRPr="00633F3C" w:rsidRDefault="006E4E0D" w:rsidP="006E4E0D">
      <w:r w:rsidRPr="008E7D87">
        <w:t>[Datenträger (CD, SD-Karte, o.ä.) hier oder auf Umschlaginnenseite einkleben]</w:t>
      </w:r>
    </w:p>
    <w:sectPr w:rsidR="000147EF" w:rsidRPr="00633F3C" w:rsidSect="005F1D32">
      <w:type w:val="continuous"/>
      <w:pgSz w:w="11906" w:h="16838"/>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utor" w:initials="A">
    <w:p w14:paraId="07A90610" w14:textId="0CA301EE" w:rsidR="005F1D32" w:rsidRDefault="005F1D32">
      <w:pPr>
        <w:pStyle w:val="Kommentartext"/>
      </w:pPr>
      <w:r>
        <w:rPr>
          <w:rStyle w:val="Kommentarzeichen"/>
        </w:rPr>
        <w:annotationRef/>
      </w:r>
      <w:r>
        <w:t xml:space="preserve">Überleitung nicht vergessen. Zwischen überschriften sollte immer mindestens ein Satz stehen, der das Kapitel einführt </w:t>
      </w:r>
    </w:p>
  </w:comment>
  <w:comment w:id="8" w:author="Autor" w:initials="A">
    <w:p w14:paraId="5583FF7F" w14:textId="0184415B" w:rsidR="005F1D32" w:rsidRDefault="005F1D32">
      <w:pPr>
        <w:pStyle w:val="Kommentartext"/>
      </w:pPr>
      <w:r>
        <w:rPr>
          <w:rStyle w:val="Kommentarzeichen"/>
        </w:rPr>
        <w:annotationRef/>
      </w:r>
      <w:r>
        <w:t>Habe mich da mal kurz gehalten, passt das so?</w:t>
      </w:r>
    </w:p>
  </w:comment>
  <w:comment w:id="13" w:author="Autor" w:initials="A">
    <w:p w14:paraId="3F8CB2E8" w14:textId="60E0A9AB" w:rsidR="005F1D32" w:rsidRDefault="005F1D32">
      <w:pPr>
        <w:pStyle w:val="Kommentartext"/>
      </w:pPr>
      <w:r>
        <w:rPr>
          <w:rStyle w:val="Kommentarzeichen"/>
        </w:rPr>
        <w:annotationRef/>
      </w:r>
      <w:r>
        <w:t xml:space="preserve">Definition von digitalen Spielen </w:t>
      </w:r>
    </w:p>
  </w:comment>
  <w:comment w:id="23" w:author="Autor" w:initials="A">
    <w:p w14:paraId="3A78012B" w14:textId="3A48712A" w:rsidR="005F1D32" w:rsidRDefault="005F1D32">
      <w:pPr>
        <w:pStyle w:val="Kommentartext"/>
      </w:pPr>
      <w:r>
        <w:rPr>
          <w:rStyle w:val="Kommentarzeichen"/>
        </w:rPr>
        <w:annotationRef/>
      </w:r>
      <w:r>
        <w:t xml:space="preserve">Englische Begriffe wurden noch nicht eingedeutscht -&gt; am besten kennzeichnen mit „“  </w:t>
      </w:r>
    </w:p>
  </w:comment>
  <w:comment w:id="31" w:author="Autor" w:initials="A">
    <w:p w14:paraId="51B11521" w14:textId="501A0674" w:rsidR="005F1D32" w:rsidRDefault="005F1D32">
      <w:pPr>
        <w:pStyle w:val="Kommentartext"/>
      </w:pPr>
      <w:r>
        <w:rPr>
          <w:rStyle w:val="Kommentarzeichen"/>
        </w:rPr>
        <w:annotationRef/>
      </w:r>
      <w:r>
        <w:t>Besserer Begriff für „ernst nehmen“</w:t>
      </w:r>
    </w:p>
  </w:comment>
  <w:comment w:id="34" w:author="Autor" w:initials="A">
    <w:p w14:paraId="18EA0DA3" w14:textId="7416C048" w:rsidR="005F1D32" w:rsidRDefault="005F1D32">
      <w:pPr>
        <w:pStyle w:val="Kommentartext"/>
      </w:pPr>
      <w:r>
        <w:rPr>
          <w:rStyle w:val="Kommentarzeichen"/>
        </w:rPr>
        <w:annotationRef/>
      </w:r>
      <w:r>
        <w:t xml:space="preserve">Überleitung zu Exertion Games </w:t>
      </w:r>
    </w:p>
  </w:comment>
  <w:comment w:id="35" w:author="Autor" w:initials="A">
    <w:p w14:paraId="1BC9B129" w14:textId="54571F6D" w:rsidR="005F1D32" w:rsidRDefault="005F1D32">
      <w:pPr>
        <w:pStyle w:val="Kommentartext"/>
      </w:pPr>
      <w:r>
        <w:rPr>
          <w:rStyle w:val="Kommentarzeichen"/>
        </w:rPr>
        <w:annotationRef/>
      </w:r>
      <w:r>
        <w:t>Reichen die 3 Zeilen darunter nicht als Überleitung?</w:t>
      </w:r>
    </w:p>
  </w:comment>
  <w:comment w:id="37" w:author="Autor" w:initials="A">
    <w:p w14:paraId="77B5EC00" w14:textId="0BE1D3AF" w:rsidR="005F1D32" w:rsidRDefault="005F1D32">
      <w:pPr>
        <w:pStyle w:val="Kommentartext"/>
      </w:pPr>
      <w:r>
        <w:rPr>
          <w:rStyle w:val="Kommentarzeichen"/>
        </w:rPr>
        <w:annotationRef/>
      </w:r>
      <w:r>
        <w:t xml:space="preserve">Quelle zur Wii U ggf. angeben </w:t>
      </w:r>
      <w:r>
        <w:sym w:font="Wingdings" w:char="F0E0"/>
      </w:r>
      <w:r>
        <w:t xml:space="preserve"> Deine Reviewer kennen die WiiU nicht</w:t>
      </w:r>
    </w:p>
  </w:comment>
  <w:comment w:id="39" w:author="Autor" w:initials="A">
    <w:p w14:paraId="718290D3" w14:textId="26155E33" w:rsidR="005F1D32" w:rsidRDefault="005F1D32">
      <w:pPr>
        <w:pStyle w:val="Kommentartext"/>
      </w:pPr>
      <w:r>
        <w:rPr>
          <w:rStyle w:val="Kommentarzeichen"/>
        </w:rPr>
        <w:annotationRef/>
      </w:r>
      <w:r>
        <w:t>Ich glaube dieser Absatz gehioert nicht hier her. Du gehst auf die interaktion ein, aber nicht im Kontext des Kapitels?</w:t>
      </w:r>
    </w:p>
    <w:p w14:paraId="1CCB84D3" w14:textId="46B35244" w:rsidR="005F1D32" w:rsidRDefault="005F1D32">
      <w:pPr>
        <w:pStyle w:val="Kommentartext"/>
      </w:pPr>
    </w:p>
    <w:p w14:paraId="6867DCB5" w14:textId="7908C46C" w:rsidR="005F1D32" w:rsidRDefault="005F1D32" w:rsidP="0039496D">
      <w:pPr>
        <w:pStyle w:val="Kommentartext"/>
        <w:numPr>
          <w:ilvl w:val="0"/>
          <w:numId w:val="8"/>
        </w:numPr>
      </w:pPr>
      <w:r>
        <w:t>Überleitung aller „diese neue interaktionskonzpete, v.a. die Bewergungserkennung durch die Kienct etc. erlauben es, dass…“</w:t>
      </w:r>
    </w:p>
  </w:comment>
  <w:comment w:id="40" w:author="Autor" w:initials="A">
    <w:p w14:paraId="1E430EB0" w14:textId="207601D3" w:rsidR="005F1D32" w:rsidRDefault="005F1D32">
      <w:pPr>
        <w:pStyle w:val="Kommentartext"/>
      </w:pPr>
      <w:r>
        <w:rPr>
          <w:rStyle w:val="Kommentarzeichen"/>
        </w:rPr>
        <w:annotationRef/>
      </w:r>
      <w:r>
        <w:t xml:space="preserve">MAndryk, solltest du Regan meinen; Quelle </w:t>
      </w:r>
    </w:p>
  </w:comment>
  <w:comment w:id="41" w:author="Autor" w:initials="A">
    <w:p w14:paraId="6A30B62B" w14:textId="372874CB" w:rsidR="005F1D32" w:rsidRDefault="005F1D32">
      <w:pPr>
        <w:pStyle w:val="Kommentartext"/>
      </w:pPr>
      <w:r>
        <w:rPr>
          <w:rStyle w:val="Kommentarzeichen"/>
        </w:rPr>
        <w:annotationRef/>
      </w:r>
      <w:r>
        <w:t xml:space="preserve">Autor bitte noch ggf. raussuchen </w:t>
      </w:r>
    </w:p>
  </w:comment>
  <w:comment w:id="42" w:author="Autor" w:initials="A">
    <w:p w14:paraId="30E79C03" w14:textId="3900A8A9" w:rsidR="005F1D32" w:rsidRDefault="005F1D32">
      <w:pPr>
        <w:pStyle w:val="Kommentartext"/>
      </w:pPr>
      <w:r>
        <w:rPr>
          <w:rStyle w:val="Kommentarzeichen"/>
        </w:rPr>
        <w:annotationRef/>
      </w:r>
      <w:r>
        <w:t>Da gibt es mehrere weil es ein Wiki Artikel ist. Welchen sollte ich da am besten nehmen?</w:t>
      </w:r>
    </w:p>
  </w:comment>
  <w:comment w:id="43" w:author="Autor" w:initials="A">
    <w:p w14:paraId="46952F4E" w14:textId="5FFAE80B" w:rsidR="005F1D32" w:rsidRDefault="005F1D32">
      <w:pPr>
        <w:pStyle w:val="Kommentartext"/>
      </w:pPr>
      <w:r>
        <w:rPr>
          <w:rStyle w:val="Kommentarzeichen"/>
        </w:rPr>
        <w:annotationRef/>
      </w:r>
      <w:r>
        <w:t>Anstatt „Lenses“ wörtlich zu übersetzen</w:t>
      </w:r>
    </w:p>
  </w:comment>
  <w:comment w:id="44" w:author="Autor" w:initials="A">
    <w:p w14:paraId="0316C51C" w14:textId="3E4D7BB4" w:rsidR="005F1D32" w:rsidRDefault="005F1D32">
      <w:pPr>
        <w:pStyle w:val="Kommentartext"/>
      </w:pPr>
      <w:r>
        <w:rPr>
          <w:rStyle w:val="Kommentarzeichen"/>
        </w:rPr>
        <w:annotationRef/>
      </w:r>
      <w:r>
        <w:t>Welcher -&gt; Latein</w:t>
      </w:r>
      <w:r>
        <w:br/>
        <w:t>der -&gt; Deutsch</w:t>
      </w:r>
      <w:r>
        <w:br/>
      </w:r>
      <w:r>
        <w:br/>
        <w:t xml:space="preserve">Hattest du Latein? </w:t>
      </w:r>
      <w:r>
        <w:rPr>
          <w:rFonts w:ascii="Segoe UI Emoji" w:eastAsia="Segoe UI Emoji" w:hAnsi="Segoe UI Emoji" w:cs="Segoe UI Emoji"/>
        </w:rPr>
        <w:t>😉</w:t>
      </w:r>
    </w:p>
  </w:comment>
  <w:comment w:id="45" w:author="Autor" w:initials="A">
    <w:p w14:paraId="37E50BFB" w14:textId="5A61A2C3" w:rsidR="005F1D32" w:rsidRDefault="005F1D32">
      <w:pPr>
        <w:pStyle w:val="Kommentartext"/>
      </w:pPr>
      <w:r>
        <w:rPr>
          <w:rStyle w:val="Kommentarzeichen"/>
        </w:rPr>
        <w:annotationRef/>
      </w:r>
      <w:r>
        <w:t xml:space="preserve">Vermeide Klammern- Essentielle Aussagen nicht in Klammern, sondern in einen Satz packen. </w:t>
      </w:r>
    </w:p>
  </w:comment>
  <w:comment w:id="50" w:author="Autor" w:initials="A">
    <w:p w14:paraId="6EAA0ADF" w14:textId="77777777" w:rsidR="005F1D32" w:rsidRDefault="005F1D32">
      <w:pPr>
        <w:pStyle w:val="Kommentartext"/>
      </w:pPr>
      <w:r>
        <w:rPr>
          <w:rStyle w:val="Kommentarzeichen"/>
        </w:rPr>
        <w:annotationRef/>
      </w:r>
      <w:r>
        <w:t xml:space="preserve">Überleitung zum Thema Serious Games schaffen: </w:t>
      </w:r>
    </w:p>
    <w:p w14:paraId="3DE68BA0" w14:textId="77777777" w:rsidR="005F1D32" w:rsidRDefault="005F1D32">
      <w:pPr>
        <w:pStyle w:val="Kommentartext"/>
      </w:pPr>
    </w:p>
    <w:p w14:paraId="6EADF225" w14:textId="4E7201D6" w:rsidR="005F1D32" w:rsidRDefault="005F1D32" w:rsidP="00AE1489">
      <w:pPr>
        <w:pStyle w:val="Kommentartext"/>
        <w:numPr>
          <w:ilvl w:val="0"/>
          <w:numId w:val="8"/>
        </w:numPr>
      </w:pPr>
      <w:r>
        <w:t xml:space="preserve"> Games for good Überleitung zu Serious Games) </w:t>
      </w:r>
    </w:p>
  </w:comment>
  <w:comment w:id="51" w:author="Autor" w:initials="A">
    <w:p w14:paraId="4E8D08DA" w14:textId="1E1282C0" w:rsidR="005F1D32" w:rsidRDefault="005F1D32">
      <w:pPr>
        <w:pStyle w:val="Kommentartext"/>
      </w:pPr>
      <w:r>
        <w:rPr>
          <w:rStyle w:val="Kommentarzeichen"/>
        </w:rPr>
        <w:annotationRef/>
      </w:r>
      <w:r>
        <w:t>Wie wärs damit?</w:t>
      </w:r>
    </w:p>
  </w:comment>
  <w:comment w:id="53" w:author="Autor" w:initials="A">
    <w:p w14:paraId="5DBB43CD" w14:textId="631F919F" w:rsidR="005F1D32" w:rsidRDefault="005F1D32">
      <w:pPr>
        <w:pStyle w:val="Kommentartext"/>
      </w:pPr>
      <w:r>
        <w:rPr>
          <w:rStyle w:val="Kommentarzeichen"/>
        </w:rPr>
        <w:annotationRef/>
      </w:r>
      <w:r>
        <w:t>Lernen mit Spaß: Serious gaming zur Wissensvermittlung</w:t>
      </w:r>
    </w:p>
  </w:comment>
  <w:comment w:id="54" w:author="Autor" w:initials="A">
    <w:p w14:paraId="43476787" w14:textId="05FC40AA" w:rsidR="005F1D32" w:rsidRDefault="005F1D32">
      <w:pPr>
        <w:pStyle w:val="Kommentartext"/>
      </w:pPr>
      <w:r>
        <w:rPr>
          <w:rStyle w:val="Kommentarzeichen"/>
        </w:rPr>
        <w:annotationRef/>
      </w:r>
      <w:r>
        <w:t>Meinst du ich soll das ganze Kapitel anstatt „Serious Games“ dann so nennen?</w:t>
      </w:r>
    </w:p>
  </w:comment>
  <w:comment w:id="55" w:author="Autor" w:initials="A">
    <w:p w14:paraId="06BD5B18" w14:textId="66D9BC9F" w:rsidR="005F1D32" w:rsidRDefault="005F1D32">
      <w:pPr>
        <w:pStyle w:val="Kommentartext"/>
      </w:pPr>
      <w:r>
        <w:rPr>
          <w:rStyle w:val="Kommentarzeichen"/>
        </w:rPr>
        <w:annotationRef/>
      </w:r>
      <w:r>
        <w:t xml:space="preserve">Nicht nur Fachwissen, sonderna uch Propaganda, Religion etc. und natuerlich auch Gesunde Lebensweisen. </w:t>
      </w:r>
    </w:p>
  </w:comment>
  <w:comment w:id="56" w:author="Autor" w:initials="A">
    <w:p w14:paraId="4A260D4E" w14:textId="7AEFD495" w:rsidR="005F1D32" w:rsidRDefault="005F1D32">
      <w:pPr>
        <w:pStyle w:val="Kommentartext"/>
      </w:pPr>
      <w:r>
        <w:rPr>
          <w:rStyle w:val="Kommentarzeichen"/>
        </w:rPr>
        <w:annotationRef/>
      </w:r>
      <w:r>
        <w:rPr>
          <w:rStyle w:val="Kommentarzeichen"/>
        </w:rPr>
        <w:t>Abgeschnitten</w:t>
      </w:r>
    </w:p>
  </w:comment>
  <w:comment w:id="58" w:author="Autor" w:initials="A">
    <w:p w14:paraId="5DB34682" w14:textId="77777777" w:rsidR="005F1D32" w:rsidRDefault="005F1D32">
      <w:pPr>
        <w:pStyle w:val="Kommentartext"/>
      </w:pPr>
      <w:r>
        <w:rPr>
          <w:rStyle w:val="Kommentarzeichen"/>
        </w:rPr>
        <w:annotationRef/>
      </w:r>
      <w:r>
        <w:t>Es handelt sich um eine Serie -&gt; Jahreszahl der veroeffentlichung der genutzten version angeben</w:t>
      </w:r>
    </w:p>
    <w:p w14:paraId="466C326D" w14:textId="230D57BB" w:rsidR="005F1D32" w:rsidRDefault="005F1D32">
      <w:pPr>
        <w:pStyle w:val="Kommentartext"/>
      </w:pPr>
      <w:r>
        <w:t>Age of Empires (STUDIONAME, VEROEFFENTLICHUNGSJAHR)</w:t>
      </w:r>
    </w:p>
  </w:comment>
  <w:comment w:id="63" w:author="Autor" w:initials="A">
    <w:p w14:paraId="35590EA2" w14:textId="52290408" w:rsidR="005F1D32" w:rsidRDefault="005F1D32">
      <w:pPr>
        <w:pStyle w:val="Kommentartext"/>
      </w:pPr>
      <w:r>
        <w:rPr>
          <w:rStyle w:val="Kommentarzeichen"/>
        </w:rPr>
        <w:annotationRef/>
      </w:r>
      <w:r>
        <w:t xml:space="preserve">Zusammenfassung geben und Übergang </w:t>
      </w:r>
    </w:p>
    <w:p w14:paraId="0A8C9940" w14:textId="4EDFE6C5" w:rsidR="005F1D32" w:rsidRDefault="005F1D32">
      <w:pPr>
        <w:pStyle w:val="Kommentartext"/>
      </w:pPr>
    </w:p>
    <w:p w14:paraId="7EA4E815" w14:textId="2A1660E4" w:rsidR="005F1D32" w:rsidRDefault="005F1D32">
      <w:pPr>
        <w:pStyle w:val="Kommentartext"/>
      </w:pPr>
      <w:r>
        <w:t>„Fazit des Kapitels 2.1.1“</w:t>
      </w:r>
    </w:p>
  </w:comment>
  <w:comment w:id="65" w:author="Autor" w:initials="A">
    <w:p w14:paraId="3FA54FBC" w14:textId="153BE1FB" w:rsidR="005F1D32" w:rsidRDefault="005F1D32">
      <w:pPr>
        <w:pStyle w:val="Kommentartext"/>
      </w:pPr>
      <w:r>
        <w:rPr>
          <w:rStyle w:val="Kommentarzeichen"/>
        </w:rPr>
        <w:annotationRef/>
      </w:r>
      <w:r>
        <w:t xml:space="preserve">Super idee, alle bisher genannten Kaptel zusammenzufassen. </w:t>
      </w:r>
    </w:p>
  </w:comment>
  <w:comment w:id="66" w:author="Autor" w:initials="A">
    <w:p w14:paraId="0D9386A8" w14:textId="361C6A32" w:rsidR="005F1D32" w:rsidRDefault="005F1D32">
      <w:pPr>
        <w:pStyle w:val="Kommentartext"/>
      </w:pPr>
      <w:r>
        <w:rPr>
          <w:rStyle w:val="Kommentarzeichen"/>
        </w:rPr>
        <w:annotationRef/>
      </w:r>
      <w:r>
        <w:t>hehe</w:t>
      </w:r>
    </w:p>
  </w:comment>
  <w:comment w:id="67" w:author="Autor" w:initials="A">
    <w:p w14:paraId="421FC201" w14:textId="7E5563C1" w:rsidR="005F1D32" w:rsidRDefault="005F1D32">
      <w:pPr>
        <w:pStyle w:val="Kommentartext"/>
      </w:pPr>
      <w:r>
        <w:rPr>
          <w:rStyle w:val="Kommentarzeichen"/>
        </w:rPr>
        <w:annotationRef/>
      </w:r>
      <w:r>
        <w:t>ggf was fuer den Anfang</w:t>
      </w:r>
    </w:p>
  </w:comment>
  <w:comment w:id="71" w:author="Autor" w:initials="A">
    <w:p w14:paraId="1456FC10" w14:textId="15A982D7" w:rsidR="005F1D32" w:rsidRDefault="005F1D32">
      <w:pPr>
        <w:pStyle w:val="Kommentartext"/>
      </w:pPr>
      <w:r>
        <w:rPr>
          <w:rStyle w:val="Kommentarzeichen"/>
        </w:rPr>
        <w:annotationRef/>
      </w:r>
      <w:r>
        <w:t xml:space="preserve">Vorsichtig mit der Aussage. Viele Konzepte sind bereits seit 1960 auf dem Markt, nur nicht erfasst. </w:t>
      </w:r>
      <w:r>
        <w:br/>
      </w:r>
      <w:r>
        <w:br/>
      </w:r>
      <w:r>
        <w:sym w:font="Wingdings" w:char="F0E0"/>
      </w:r>
      <w:r>
        <w:t xml:space="preserve"> Einen Einstieg in die Thematik bieten Fery und Ponserre an, die … </w:t>
      </w:r>
    </w:p>
  </w:comment>
  <w:comment w:id="75" w:author="Autor" w:initials="A">
    <w:p w14:paraId="4D3076BA" w14:textId="064B2A68" w:rsidR="005F1D32" w:rsidRDefault="005F1D32">
      <w:pPr>
        <w:pStyle w:val="Kommentartext"/>
      </w:pPr>
      <w:r>
        <w:rPr>
          <w:rStyle w:val="Kommentarzeichen"/>
        </w:rPr>
        <w:annotationRef/>
      </w:r>
      <w:r>
        <w:t>Keine Wertungen („Leider“</w:t>
      </w:r>
    </w:p>
  </w:comment>
  <w:comment w:id="97" w:author="Autor" w:initials="A">
    <w:p w14:paraId="0BB14E7C" w14:textId="269262FC" w:rsidR="005F1D32" w:rsidRDefault="005F1D32">
      <w:pPr>
        <w:pStyle w:val="Kommentartext"/>
      </w:pPr>
      <w:r>
        <w:rPr>
          <w:rStyle w:val="Kommentarzeichen"/>
        </w:rPr>
        <w:annotationRef/>
      </w:r>
      <w:r>
        <w:t>Wie gesagt „“</w:t>
      </w:r>
    </w:p>
  </w:comment>
  <w:comment w:id="105" w:author="Autor" w:initials="A">
    <w:p w14:paraId="58EC1691" w14:textId="23E5CAB0" w:rsidR="005F1D32" w:rsidRDefault="005F1D32">
      <w:pPr>
        <w:pStyle w:val="Kommentartext"/>
      </w:pPr>
      <w:r>
        <w:rPr>
          <w:rStyle w:val="Kommentarzeichen"/>
        </w:rPr>
        <w:annotationRef/>
      </w:r>
      <w:r>
        <w:t>Quelle?</w:t>
      </w:r>
    </w:p>
  </w:comment>
  <w:comment w:id="111" w:author="Autor" w:initials="A">
    <w:p w14:paraId="419D74F7" w14:textId="0FD5A1A0" w:rsidR="005F1D32" w:rsidRDefault="005F1D32">
      <w:pPr>
        <w:pStyle w:val="Kommentartext"/>
      </w:pPr>
      <w:r>
        <w:rPr>
          <w:rStyle w:val="Kommentarzeichen"/>
        </w:rPr>
        <w:annotationRef/>
      </w:r>
      <w:r>
        <w:t xml:space="preserve">Oft werden digitale Spiele an ihrer Immersion gemessen, wie beispielsweise in spielemagazinen und bewertungen (beispiel) </w:t>
      </w:r>
    </w:p>
  </w:comment>
  <w:comment w:id="112" w:author="Autor" w:initials="A">
    <w:p w14:paraId="51CC6623" w14:textId="19E1E538" w:rsidR="005F1D32" w:rsidRDefault="005F1D32">
      <w:pPr>
        <w:pStyle w:val="Kommentartext"/>
      </w:pPr>
      <w:r>
        <w:rPr>
          <w:rStyle w:val="Kommentarzeichen"/>
        </w:rPr>
        <w:annotationRef/>
      </w:r>
      <w:r>
        <w:t>Hierzu hab ich nix gefunden</w:t>
      </w:r>
    </w:p>
  </w:comment>
  <w:comment w:id="115" w:author="Autor" w:initials="A">
    <w:p w14:paraId="3C11B2E1" w14:textId="08A3ED4E" w:rsidR="005F1D32" w:rsidRDefault="005F1D32">
      <w:pPr>
        <w:pStyle w:val="Kommentartext"/>
      </w:pPr>
      <w:r>
        <w:rPr>
          <w:rStyle w:val="Kommentarzeichen"/>
        </w:rPr>
        <w:annotationRef/>
      </w:r>
      <w:r>
        <w:t>Grafik, die das Schema von Immersion zusammenfasst</w:t>
      </w:r>
    </w:p>
  </w:comment>
  <w:comment w:id="116" w:author="Autor" w:initials="A">
    <w:p w14:paraId="111F2D69" w14:textId="1EACACFB" w:rsidR="005F1D32" w:rsidRDefault="005F1D32">
      <w:pPr>
        <w:pStyle w:val="Kommentartext"/>
      </w:pPr>
      <w:r>
        <w:rPr>
          <w:rStyle w:val="Kommentarzeichen"/>
        </w:rPr>
        <w:annotationRef/>
      </w:r>
      <w:r>
        <w:t>Gönn dir die Grafik. Muss nochmal überarbeitet werden da schlecht lesbar</w:t>
      </w:r>
    </w:p>
  </w:comment>
  <w:comment w:id="121" w:author="Autor" w:initials="A">
    <w:p w14:paraId="2C99589E" w14:textId="77777777" w:rsidR="005F1D32" w:rsidRDefault="005F1D32">
      <w:pPr>
        <w:pStyle w:val="Kommentartext"/>
      </w:pPr>
      <w:r>
        <w:rPr>
          <w:rStyle w:val="Kommentarzeichen"/>
        </w:rPr>
        <w:annotationRef/>
      </w:r>
      <w:r>
        <w:t>Quellen</w:t>
      </w:r>
    </w:p>
    <w:p w14:paraId="43B51080" w14:textId="77777777" w:rsidR="005F1D32" w:rsidRDefault="005F1D32">
      <w:pPr>
        <w:pStyle w:val="Kommentartext"/>
      </w:pPr>
    </w:p>
    <w:p w14:paraId="448CE920" w14:textId="77777777" w:rsidR="005F1D32" w:rsidRDefault="005F1D32">
      <w:pPr>
        <w:pStyle w:val="Kommentartext"/>
      </w:pPr>
      <w:r>
        <w:t>Präsenz abgrenzen zu Immersion  (Ich führe mich in der welt vs. Ich werde in die welt gezogen?)</w:t>
      </w:r>
    </w:p>
    <w:p w14:paraId="13D38282" w14:textId="38A4225A" w:rsidR="005F1D32" w:rsidRDefault="005F1D32" w:rsidP="00D971C8">
      <w:pPr>
        <w:pStyle w:val="Kommentartext"/>
        <w:numPr>
          <w:ilvl w:val="0"/>
          <w:numId w:val="8"/>
        </w:numPr>
      </w:pPr>
      <w:r>
        <w:t xml:space="preserve">Spiele koennen immersiv sein aber auch nicht präsent und anders herum </w:t>
      </w:r>
      <w:r>
        <w:br/>
      </w:r>
      <w:r>
        <w:br/>
      </w:r>
      <w:r>
        <w:sym w:font="Wingdings" w:char="F0E0"/>
      </w:r>
      <w:r>
        <w:t xml:space="preserve"> Vorsicht!</w:t>
      </w:r>
    </w:p>
  </w:comment>
  <w:comment w:id="132" w:author="Autor" w:initials="A">
    <w:p w14:paraId="77338F3B" w14:textId="1ACF33AA" w:rsidR="005F1D32" w:rsidRDefault="005F1D32">
      <w:pPr>
        <w:pStyle w:val="Kommentartext"/>
      </w:pPr>
      <w:r>
        <w:rPr>
          <w:rStyle w:val="Kommentarzeichen"/>
        </w:rPr>
        <w:annotationRef/>
      </w:r>
      <w:r>
        <w:t xml:space="preserve">Abgrenzung zu Flow geben oder ggf. erwähnen? </w:t>
      </w:r>
    </w:p>
  </w:comment>
  <w:comment w:id="133" w:author="Autor" w:initials="A">
    <w:p w14:paraId="0622852B" w14:textId="64D8AE61" w:rsidR="005F1D32" w:rsidRDefault="005F1D32">
      <w:pPr>
        <w:pStyle w:val="Kommentartext"/>
      </w:pPr>
      <w:r>
        <w:rPr>
          <w:rStyle w:val="Kommentarzeichen"/>
        </w:rPr>
        <w:annotationRef/>
      </w:r>
      <w:r>
        <w:t>Siehe ab „</w:t>
      </w:r>
      <w:r w:rsidRPr="00E27044">
        <w:t>Csikszentmihalyi</w:t>
      </w:r>
      <w:r>
        <w:t xml:space="preserve"> (1975) entwickelte in Abgrenzung zur Immersion…“</w:t>
      </w:r>
    </w:p>
  </w:comment>
  <w:comment w:id="157" w:author="Autor" w:initials="A">
    <w:p w14:paraId="42A10B91" w14:textId="5BEC29B9" w:rsidR="005F1D32" w:rsidRDefault="005F1D32">
      <w:pPr>
        <w:pStyle w:val="Kommentartext"/>
      </w:pPr>
      <w:r>
        <w:rPr>
          <w:rStyle w:val="Kommentarzeichen"/>
        </w:rPr>
        <w:annotationRef/>
      </w:r>
      <w:r>
        <w:t>Ggf. andere woerter</w:t>
      </w:r>
    </w:p>
  </w:comment>
  <w:comment w:id="162" w:author="Autor" w:initials="A">
    <w:p w14:paraId="0E0982D7" w14:textId="1AB50B24" w:rsidR="005F1D32" w:rsidRDefault="005F1D32">
      <w:pPr>
        <w:pStyle w:val="Kommentartext"/>
      </w:pPr>
      <w:r>
        <w:rPr>
          <w:rStyle w:val="Kommentarzeichen"/>
        </w:rPr>
        <w:annotationRef/>
      </w:r>
      <w:r>
        <w:t>Welches PDF?</w:t>
      </w:r>
    </w:p>
  </w:comment>
  <w:comment w:id="163" w:author="Autor" w:initials="A">
    <w:p w14:paraId="30135AD6" w14:textId="5F6BC1D6" w:rsidR="005F1D32" w:rsidRDefault="005F1D32">
      <w:pPr>
        <w:pStyle w:val="Kommentartext"/>
      </w:pPr>
      <w:r>
        <w:rPr>
          <w:rStyle w:val="Kommentarzeichen"/>
        </w:rPr>
        <w:annotationRef/>
      </w:r>
      <w:r>
        <w:t>Ich muss ja eine Quelle angeben. Aber wie gebe ich Brockhaus 2003 als Quelle an?</w:t>
      </w:r>
    </w:p>
    <w:p w14:paraId="073034F1" w14:textId="77777777" w:rsidR="005F1D32" w:rsidRDefault="005F1D32">
      <w:pPr>
        <w:pStyle w:val="Kommentartext"/>
      </w:pPr>
    </w:p>
  </w:comment>
  <w:comment w:id="167" w:author="Autor" w:initials="A">
    <w:p w14:paraId="379F7E98" w14:textId="49F8585D" w:rsidR="005F1D32" w:rsidRDefault="005F1D32">
      <w:pPr>
        <w:pStyle w:val="Kommentartext"/>
      </w:pPr>
      <w:r>
        <w:rPr>
          <w:rStyle w:val="Kommentarzeichen"/>
        </w:rPr>
        <w:annotationRef/>
      </w:r>
      <w:r>
        <w:rPr>
          <w:rStyle w:val="Kommentarzeichen"/>
        </w:rPr>
        <w:t xml:space="preserve">Monster satz </w:t>
      </w:r>
    </w:p>
  </w:comment>
  <w:comment w:id="184" w:author="Autor" w:initials="A">
    <w:p w14:paraId="2B1D2BE2" w14:textId="483B0266" w:rsidR="005F1D32" w:rsidRDefault="005F1D32">
      <w:pPr>
        <w:pStyle w:val="Kommentartext"/>
      </w:pPr>
      <w:r>
        <w:rPr>
          <w:rStyle w:val="Kommentarzeichen"/>
        </w:rPr>
        <w:annotationRef/>
      </w:r>
      <w:r>
        <w:t>Reicht das als Abgrenzung VR-AR?</w:t>
      </w:r>
    </w:p>
  </w:comment>
  <w:comment w:id="187" w:author="Autor" w:initials="A">
    <w:p w14:paraId="5762B902" w14:textId="5B7DEFA4" w:rsidR="005F1D32" w:rsidRDefault="005F1D32">
      <w:pPr>
        <w:pStyle w:val="Kommentartext"/>
      </w:pPr>
      <w:r>
        <w:rPr>
          <w:rStyle w:val="Kommentarzeichen"/>
        </w:rPr>
        <w:annotationRef/>
      </w:r>
      <w:r>
        <w:t xml:space="preserve">Quelle ? </w:t>
      </w:r>
    </w:p>
  </w:comment>
  <w:comment w:id="194" w:author="Autor" w:initials="A">
    <w:p w14:paraId="1A58C078" w14:textId="25DB9478" w:rsidR="005F1D32" w:rsidRDefault="005F1D32">
      <w:pPr>
        <w:pStyle w:val="Kommentartext"/>
      </w:pPr>
      <w:r>
        <w:rPr>
          <w:rStyle w:val="Kommentarzeichen"/>
        </w:rPr>
        <w:annotationRef/>
      </w:r>
      <w:r>
        <w:t xml:space="preserve">Entweder deutsch im Text und englisch in Klammern oder umgekehrt. </w:t>
      </w:r>
    </w:p>
    <w:p w14:paraId="7B4CD84C" w14:textId="77777777" w:rsidR="005F1D32" w:rsidRDefault="005F1D32">
      <w:pPr>
        <w:pStyle w:val="Kommentartext"/>
      </w:pPr>
    </w:p>
    <w:p w14:paraId="095F484A" w14:textId="1CFBB74B" w:rsidR="005F1D32" w:rsidRDefault="005F1D32" w:rsidP="00B307C6">
      <w:pPr>
        <w:pStyle w:val="Kommentartext"/>
        <w:numPr>
          <w:ilvl w:val="0"/>
          <w:numId w:val="8"/>
        </w:numPr>
      </w:pPr>
      <w:r>
        <w:t xml:space="preserve"> Eine Einheitliche Präsentation ist wichtig.</w:t>
      </w:r>
    </w:p>
  </w:comment>
  <w:comment w:id="200" w:author="Autor" w:initials="A">
    <w:p w14:paraId="5A9C8B94" w14:textId="1178A0C9" w:rsidR="005F1D32" w:rsidRDefault="005F1D32">
      <w:pPr>
        <w:pStyle w:val="Kommentartext"/>
      </w:pPr>
      <w:r>
        <w:rPr>
          <w:rStyle w:val="Kommentarzeichen"/>
        </w:rPr>
        <w:annotationRef/>
      </w:r>
      <w:r>
        <w:t>Quelle</w:t>
      </w:r>
    </w:p>
  </w:comment>
  <w:comment w:id="201" w:author="Autor" w:initials="A">
    <w:p w14:paraId="359F486B" w14:textId="37B8B161" w:rsidR="005F1D32" w:rsidRDefault="005F1D32">
      <w:pPr>
        <w:pStyle w:val="Kommentartext"/>
      </w:pPr>
      <w:r>
        <w:rPr>
          <w:rStyle w:val="Kommentarzeichen"/>
        </w:rPr>
        <w:annotationRef/>
      </w:r>
      <w:r>
        <w:t>Brill 2009 ist hier die Quelle wie am Anfang angemerkt</w:t>
      </w:r>
    </w:p>
  </w:comment>
  <w:comment w:id="202" w:author="Autor" w:initials="A">
    <w:p w14:paraId="73DB8B0B" w14:textId="5D888D2B" w:rsidR="005F1D32" w:rsidRDefault="005F1D32">
      <w:pPr>
        <w:pStyle w:val="Kommentartext"/>
      </w:pPr>
      <w:r>
        <w:rPr>
          <w:rStyle w:val="Kommentarzeichen"/>
        </w:rPr>
        <w:annotationRef/>
      </w:r>
      <w:r>
        <w:t>?</w:t>
      </w:r>
    </w:p>
  </w:comment>
  <w:comment w:id="209" w:author="Autor" w:initials="A">
    <w:p w14:paraId="31125137" w14:textId="4C806B99" w:rsidR="005F1D32" w:rsidRDefault="005F1D32">
      <w:pPr>
        <w:pStyle w:val="Kommentartext"/>
      </w:pPr>
      <w:r>
        <w:rPr>
          <w:rStyle w:val="Kommentarzeichen"/>
        </w:rPr>
        <w:annotationRef/>
      </w:r>
      <w:r>
        <w:t>Gib das als quelle an; Zugriffsdatum nicht vergessen</w:t>
      </w:r>
    </w:p>
  </w:comment>
  <w:comment w:id="211" w:author="Autor" w:initials="A">
    <w:p w14:paraId="75AC98EE" w14:textId="7AA4BED8" w:rsidR="005F1D32" w:rsidRDefault="005F1D32">
      <w:pPr>
        <w:pStyle w:val="Kommentartext"/>
      </w:pPr>
      <w:r>
        <w:rPr>
          <w:rStyle w:val="Kommentarzeichen"/>
        </w:rPr>
        <w:annotationRef/>
      </w:r>
      <w:r>
        <w:t xml:space="preserve">GGf. auch selber nachzeichnen -&gt; + in der spaeteren arbeite, wenn man die grafiken alle einheitlich gestaltet. </w:t>
      </w:r>
      <w:r>
        <w:rPr>
          <w:rFonts w:ascii="Segoe UI Emoji" w:eastAsia="Segoe UI Emoji" w:hAnsi="Segoe UI Emoji" w:cs="Segoe UI Emoji"/>
        </w:rPr>
        <w:t>😉</w:t>
      </w:r>
      <w:r>
        <w:t xml:space="preserve"> </w:t>
      </w:r>
    </w:p>
  </w:comment>
  <w:comment w:id="212" w:author="Autor" w:initials="A">
    <w:p w14:paraId="7D870839" w14:textId="6A6AC6DE" w:rsidR="005F1D32" w:rsidRDefault="005F1D32">
      <w:pPr>
        <w:pStyle w:val="Kommentartext"/>
      </w:pPr>
      <w:r>
        <w:rPr>
          <w:rStyle w:val="Kommentarzeichen"/>
        </w:rPr>
        <w:annotationRef/>
      </w:r>
      <w:r>
        <w:t>Die habe ich selber nachgezeichnet. Muss sie aber dann noch anpassen, z.b. Schrift einheitlich, das stimmt</w:t>
      </w:r>
    </w:p>
  </w:comment>
  <w:comment w:id="214" w:author="Autor" w:initials="A">
    <w:p w14:paraId="73169B09" w14:textId="4546966A" w:rsidR="005F1D32" w:rsidRDefault="005F1D32">
      <w:pPr>
        <w:pStyle w:val="Kommentartext"/>
      </w:pPr>
      <w:r>
        <w:rPr>
          <w:rStyle w:val="Kommentarzeichen"/>
        </w:rPr>
        <w:annotationRef/>
      </w:r>
    </w:p>
  </w:comment>
  <w:comment w:id="247" w:author="Autor" w:initials="A">
    <w:p w14:paraId="4D6C1AD5" w14:textId="084293B9" w:rsidR="005F1D32" w:rsidRDefault="005F1D32">
      <w:pPr>
        <w:pStyle w:val="Kommentartext"/>
      </w:pPr>
      <w:r>
        <w:rPr>
          <w:rStyle w:val="Kommentarzeichen"/>
        </w:rPr>
        <w:annotationRef/>
      </w:r>
      <w:r>
        <w:t xml:space="preserve">Zusammenfassung geben: Was ist das fazit der Literatur zum Thema VR + Excergames? </w:t>
      </w:r>
    </w:p>
  </w:comment>
  <w:comment w:id="248" w:author="Autor" w:initials="A">
    <w:p w14:paraId="6807F01B" w14:textId="1F2B1C08" w:rsidR="005F1D32" w:rsidRDefault="005F1D32">
      <w:pPr>
        <w:pStyle w:val="Kommentartext"/>
      </w:pPr>
      <w:r>
        <w:rPr>
          <w:rStyle w:val="Kommentarzeichen"/>
        </w:rPr>
        <w:annotationRef/>
      </w:r>
      <w:r>
        <w:t>Gönn dir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A90610" w15:done="0"/>
  <w15:commentEx w15:paraId="5583FF7F" w15:paraIdParent="07A90610" w15:done="0"/>
  <w15:commentEx w15:paraId="3F8CB2E8" w15:done="0"/>
  <w15:commentEx w15:paraId="3A78012B" w15:done="0"/>
  <w15:commentEx w15:paraId="51B11521" w15:done="0"/>
  <w15:commentEx w15:paraId="18EA0DA3" w15:done="0"/>
  <w15:commentEx w15:paraId="1BC9B129" w15:paraIdParent="18EA0DA3" w15:done="0"/>
  <w15:commentEx w15:paraId="77B5EC00" w15:done="1"/>
  <w15:commentEx w15:paraId="6867DCB5" w15:done="0"/>
  <w15:commentEx w15:paraId="1E430EB0" w15:done="1"/>
  <w15:commentEx w15:paraId="6A30B62B" w15:done="0"/>
  <w15:commentEx w15:paraId="30E79C03" w15:paraIdParent="6A30B62B" w15:done="0"/>
  <w15:commentEx w15:paraId="46952F4E" w15:done="1"/>
  <w15:commentEx w15:paraId="0316C51C" w15:done="1"/>
  <w15:commentEx w15:paraId="37E50BFB" w15:done="1"/>
  <w15:commentEx w15:paraId="6EADF225" w15:done="0"/>
  <w15:commentEx w15:paraId="4E8D08DA" w15:paraIdParent="6EADF225" w15:done="0"/>
  <w15:commentEx w15:paraId="5DBB43CD" w15:done="0"/>
  <w15:commentEx w15:paraId="43476787" w15:paraIdParent="5DBB43CD" w15:done="0"/>
  <w15:commentEx w15:paraId="06BD5B18" w15:done="0"/>
  <w15:commentEx w15:paraId="4A260D4E" w15:done="1"/>
  <w15:commentEx w15:paraId="466C326D" w15:done="1"/>
  <w15:commentEx w15:paraId="7EA4E815" w15:done="0"/>
  <w15:commentEx w15:paraId="3FA54FBC" w15:done="0"/>
  <w15:commentEx w15:paraId="0D9386A8" w15:done="0"/>
  <w15:commentEx w15:paraId="421FC201" w15:done="0"/>
  <w15:commentEx w15:paraId="1456FC10" w15:done="1"/>
  <w15:commentEx w15:paraId="4D3076BA" w15:done="1"/>
  <w15:commentEx w15:paraId="0BB14E7C" w15:done="0"/>
  <w15:commentEx w15:paraId="58EC1691" w15:done="1"/>
  <w15:commentEx w15:paraId="419D74F7" w15:done="0"/>
  <w15:commentEx w15:paraId="51CC6623" w15:paraIdParent="419D74F7" w15:done="0"/>
  <w15:commentEx w15:paraId="3C11B2E1" w15:done="0"/>
  <w15:commentEx w15:paraId="111F2D69" w15:paraIdParent="3C11B2E1" w15:done="0"/>
  <w15:commentEx w15:paraId="13D38282" w15:done="0"/>
  <w15:commentEx w15:paraId="77338F3B" w15:done="0"/>
  <w15:commentEx w15:paraId="0622852B" w15:paraIdParent="77338F3B" w15:done="0"/>
  <w15:commentEx w15:paraId="42A10B91" w15:done="1"/>
  <w15:commentEx w15:paraId="0E0982D7" w15:done="0"/>
  <w15:commentEx w15:paraId="073034F1" w15:paraIdParent="0E0982D7" w15:done="0"/>
  <w15:commentEx w15:paraId="379F7E98" w15:done="1"/>
  <w15:commentEx w15:paraId="2B1D2BE2" w15:done="0"/>
  <w15:commentEx w15:paraId="5762B902" w15:done="1"/>
  <w15:commentEx w15:paraId="095F484A" w15:done="0"/>
  <w15:commentEx w15:paraId="5A9C8B94" w15:done="0"/>
  <w15:commentEx w15:paraId="359F486B" w15:paraIdParent="5A9C8B94" w15:done="0"/>
  <w15:commentEx w15:paraId="73DB8B0B" w15:done="0"/>
  <w15:commentEx w15:paraId="31125137" w15:done="0"/>
  <w15:commentEx w15:paraId="75AC98EE" w15:done="0"/>
  <w15:commentEx w15:paraId="7D870839" w15:paraIdParent="75AC98EE" w15:done="0"/>
  <w15:commentEx w15:paraId="73169B09" w15:done="0"/>
  <w15:commentEx w15:paraId="4D6C1AD5" w15:done="0"/>
  <w15:commentEx w15:paraId="6807F01B" w15:paraIdParent="4D6C1A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7B816C" w14:textId="77777777" w:rsidR="006A6AB0" w:rsidRDefault="006A6AB0" w:rsidP="00793C70">
      <w:pPr>
        <w:spacing w:line="240" w:lineRule="auto"/>
      </w:pPr>
      <w:r>
        <w:separator/>
      </w:r>
    </w:p>
  </w:endnote>
  <w:endnote w:type="continuationSeparator" w:id="0">
    <w:p w14:paraId="7174A9A5" w14:textId="77777777" w:rsidR="006A6AB0" w:rsidRDefault="006A6AB0"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 w:name="Meiryo">
    <w:altName w:val="MS Gothic"/>
    <w:charset w:val="80"/>
    <w:family w:val="swiss"/>
    <w:pitch w:val="variable"/>
    <w:sig w:usb0="E00002FF" w:usb1="6AC7FFFF"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6D242E" w14:textId="77777777" w:rsidR="006A6AB0" w:rsidRDefault="006A6AB0" w:rsidP="00793C70">
      <w:pPr>
        <w:spacing w:line="240" w:lineRule="auto"/>
      </w:pPr>
      <w:r>
        <w:separator/>
      </w:r>
    </w:p>
  </w:footnote>
  <w:footnote w:type="continuationSeparator" w:id="0">
    <w:p w14:paraId="0BF56657" w14:textId="77777777" w:rsidR="006A6AB0" w:rsidRDefault="006A6AB0" w:rsidP="00793C7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CC01E1"/>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1" w15:restartNumberingAfterBreak="0">
    <w:nsid w:val="22747771"/>
    <w:multiLevelType w:val="hybridMultilevel"/>
    <w:tmpl w:val="85DA9F44"/>
    <w:lvl w:ilvl="0" w:tplc="E5720C42">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2" w15:restartNumberingAfterBreak="0">
    <w:nsid w:val="2F4365E2"/>
    <w:multiLevelType w:val="hybridMultilevel"/>
    <w:tmpl w:val="BBB0E2AE"/>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3" w15:restartNumberingAfterBreak="0">
    <w:nsid w:val="2FBD2757"/>
    <w:multiLevelType w:val="hybridMultilevel"/>
    <w:tmpl w:val="A9245038"/>
    <w:lvl w:ilvl="0" w:tplc="047A09D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4" w15:restartNumberingAfterBreak="0">
    <w:nsid w:val="340A247E"/>
    <w:multiLevelType w:val="hybridMultilevel"/>
    <w:tmpl w:val="BBA4FE78"/>
    <w:lvl w:ilvl="0" w:tplc="70525EAE">
      <w:numFmt w:val="bullet"/>
      <w:lvlText w:val="-"/>
      <w:lvlJc w:val="left"/>
      <w:pPr>
        <w:ind w:left="720" w:hanging="360"/>
      </w:pPr>
      <w:rPr>
        <w:rFonts w:ascii="Palatino Linotype" w:eastAsia="Times New Roman" w:hAnsi="Palatino Linotype"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EA2BF0"/>
    <w:multiLevelType w:val="hybridMultilevel"/>
    <w:tmpl w:val="C50271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9146F06"/>
    <w:multiLevelType w:val="hybridMultilevel"/>
    <w:tmpl w:val="69A0BFF8"/>
    <w:lvl w:ilvl="0" w:tplc="5F083C8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7" w15:restartNumberingAfterBreak="0">
    <w:nsid w:val="3DC03568"/>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8" w15:restartNumberingAfterBreak="0">
    <w:nsid w:val="4FAF2004"/>
    <w:multiLevelType w:val="hybridMultilevel"/>
    <w:tmpl w:val="FC90B5C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1043DED"/>
    <w:multiLevelType w:val="multilevel"/>
    <w:tmpl w:val="DD8834F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0" w15:restartNumberingAfterBreak="0">
    <w:nsid w:val="75354667"/>
    <w:multiLevelType w:val="hybridMultilevel"/>
    <w:tmpl w:val="3FFE43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B9675D7"/>
    <w:multiLevelType w:val="hybridMultilevel"/>
    <w:tmpl w:val="56EC01E2"/>
    <w:lvl w:ilvl="0" w:tplc="82B0366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5"/>
  </w:num>
  <w:num w:numId="4">
    <w:abstractNumId w:val="8"/>
  </w:num>
  <w:num w:numId="5">
    <w:abstractNumId w:val="1"/>
  </w:num>
  <w:num w:numId="6">
    <w:abstractNumId w:val="2"/>
  </w:num>
  <w:num w:numId="7">
    <w:abstractNumId w:val="6"/>
  </w:num>
  <w:num w:numId="8">
    <w:abstractNumId w:val="11"/>
  </w:num>
  <w:num w:numId="9">
    <w:abstractNumId w:val="3"/>
  </w:num>
  <w:num w:numId="10">
    <w:abstractNumId w:val="0"/>
  </w:num>
  <w:num w:numId="11">
    <w:abstractNumId w:val="7"/>
  </w:num>
  <w:num w:numId="12">
    <w:abstractNumId w:val="4"/>
  </w:num>
  <w:numIdMacAtCleanup w:val="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schmidl">
    <w15:presenceInfo w15:providerId="Windows Live" w15:userId="3bf171649a36f0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removePersonalInformation/>
  <w:removeDateAndTim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F8D"/>
    <w:rsid w:val="00006E50"/>
    <w:rsid w:val="00010468"/>
    <w:rsid w:val="00013F23"/>
    <w:rsid w:val="0001479A"/>
    <w:rsid w:val="000147EF"/>
    <w:rsid w:val="00016041"/>
    <w:rsid w:val="000221F6"/>
    <w:rsid w:val="000233CE"/>
    <w:rsid w:val="00025801"/>
    <w:rsid w:val="00031B2E"/>
    <w:rsid w:val="00037E37"/>
    <w:rsid w:val="0004578D"/>
    <w:rsid w:val="0004673F"/>
    <w:rsid w:val="000469D0"/>
    <w:rsid w:val="00050CFD"/>
    <w:rsid w:val="000514A9"/>
    <w:rsid w:val="00055FA7"/>
    <w:rsid w:val="00056FCD"/>
    <w:rsid w:val="00064665"/>
    <w:rsid w:val="00064C54"/>
    <w:rsid w:val="00065DBF"/>
    <w:rsid w:val="00066D2D"/>
    <w:rsid w:val="00070B8E"/>
    <w:rsid w:val="00074E5D"/>
    <w:rsid w:val="00075544"/>
    <w:rsid w:val="00080302"/>
    <w:rsid w:val="000844AC"/>
    <w:rsid w:val="000951CC"/>
    <w:rsid w:val="000A2F06"/>
    <w:rsid w:val="000A31DC"/>
    <w:rsid w:val="000A3E2C"/>
    <w:rsid w:val="000B1225"/>
    <w:rsid w:val="000B2F45"/>
    <w:rsid w:val="000B3582"/>
    <w:rsid w:val="000B4D48"/>
    <w:rsid w:val="000B4FD9"/>
    <w:rsid w:val="000B5682"/>
    <w:rsid w:val="000B7136"/>
    <w:rsid w:val="000C2977"/>
    <w:rsid w:val="000C32E0"/>
    <w:rsid w:val="000C5999"/>
    <w:rsid w:val="000C6D6D"/>
    <w:rsid w:val="000C73BD"/>
    <w:rsid w:val="000C7D9B"/>
    <w:rsid w:val="000D1E25"/>
    <w:rsid w:val="000D31C7"/>
    <w:rsid w:val="000D3892"/>
    <w:rsid w:val="000D41B0"/>
    <w:rsid w:val="000D4AF9"/>
    <w:rsid w:val="000D7B42"/>
    <w:rsid w:val="000E0AE8"/>
    <w:rsid w:val="000E3621"/>
    <w:rsid w:val="000E6217"/>
    <w:rsid w:val="000E6647"/>
    <w:rsid w:val="000F0F93"/>
    <w:rsid w:val="000F415C"/>
    <w:rsid w:val="0010017B"/>
    <w:rsid w:val="0010058C"/>
    <w:rsid w:val="00100839"/>
    <w:rsid w:val="00103182"/>
    <w:rsid w:val="001043C3"/>
    <w:rsid w:val="00106681"/>
    <w:rsid w:val="00106D3B"/>
    <w:rsid w:val="00107E51"/>
    <w:rsid w:val="00112511"/>
    <w:rsid w:val="00113195"/>
    <w:rsid w:val="00113F4C"/>
    <w:rsid w:val="00120699"/>
    <w:rsid w:val="001209F6"/>
    <w:rsid w:val="0012111C"/>
    <w:rsid w:val="00126123"/>
    <w:rsid w:val="00126DA3"/>
    <w:rsid w:val="00130605"/>
    <w:rsid w:val="00131EDC"/>
    <w:rsid w:val="00132C20"/>
    <w:rsid w:val="0013537E"/>
    <w:rsid w:val="00140076"/>
    <w:rsid w:val="0014492F"/>
    <w:rsid w:val="00147522"/>
    <w:rsid w:val="00150890"/>
    <w:rsid w:val="001519AD"/>
    <w:rsid w:val="00155207"/>
    <w:rsid w:val="0015588A"/>
    <w:rsid w:val="0015736F"/>
    <w:rsid w:val="0016154C"/>
    <w:rsid w:val="00161ADC"/>
    <w:rsid w:val="00165DE5"/>
    <w:rsid w:val="0016637A"/>
    <w:rsid w:val="001664B0"/>
    <w:rsid w:val="001742F2"/>
    <w:rsid w:val="0017617E"/>
    <w:rsid w:val="00183919"/>
    <w:rsid w:val="00183FB0"/>
    <w:rsid w:val="001873C5"/>
    <w:rsid w:val="00190AA6"/>
    <w:rsid w:val="00191168"/>
    <w:rsid w:val="001936E8"/>
    <w:rsid w:val="0019678E"/>
    <w:rsid w:val="001A4997"/>
    <w:rsid w:val="001A5F0B"/>
    <w:rsid w:val="001B0182"/>
    <w:rsid w:val="001B1CD1"/>
    <w:rsid w:val="001B2BDE"/>
    <w:rsid w:val="001C2C77"/>
    <w:rsid w:val="001C474B"/>
    <w:rsid w:val="001C770F"/>
    <w:rsid w:val="001D078C"/>
    <w:rsid w:val="001D1109"/>
    <w:rsid w:val="001D2AE7"/>
    <w:rsid w:val="001D3895"/>
    <w:rsid w:val="001E05C0"/>
    <w:rsid w:val="001E1A99"/>
    <w:rsid w:val="001E250B"/>
    <w:rsid w:val="001E4288"/>
    <w:rsid w:val="001E4AFC"/>
    <w:rsid w:val="001F0485"/>
    <w:rsid w:val="001F65C6"/>
    <w:rsid w:val="00202521"/>
    <w:rsid w:val="002042FD"/>
    <w:rsid w:val="002044FE"/>
    <w:rsid w:val="00205ED3"/>
    <w:rsid w:val="00205F7D"/>
    <w:rsid w:val="0020614E"/>
    <w:rsid w:val="002113FB"/>
    <w:rsid w:val="00211754"/>
    <w:rsid w:val="00211858"/>
    <w:rsid w:val="00213D5C"/>
    <w:rsid w:val="00221E25"/>
    <w:rsid w:val="002230C0"/>
    <w:rsid w:val="00224920"/>
    <w:rsid w:val="00226351"/>
    <w:rsid w:val="00226B5C"/>
    <w:rsid w:val="00235E04"/>
    <w:rsid w:val="00244686"/>
    <w:rsid w:val="00245CB5"/>
    <w:rsid w:val="00246EB0"/>
    <w:rsid w:val="00246EF3"/>
    <w:rsid w:val="00252295"/>
    <w:rsid w:val="00253827"/>
    <w:rsid w:val="002543BD"/>
    <w:rsid w:val="0025490C"/>
    <w:rsid w:val="00257C15"/>
    <w:rsid w:val="00264432"/>
    <w:rsid w:val="00264CE2"/>
    <w:rsid w:val="00265346"/>
    <w:rsid w:val="002656C2"/>
    <w:rsid w:val="002664A5"/>
    <w:rsid w:val="0027488F"/>
    <w:rsid w:val="002757DD"/>
    <w:rsid w:val="00277D9B"/>
    <w:rsid w:val="002809ED"/>
    <w:rsid w:val="00283143"/>
    <w:rsid w:val="0028377D"/>
    <w:rsid w:val="0028523B"/>
    <w:rsid w:val="00286973"/>
    <w:rsid w:val="0029195E"/>
    <w:rsid w:val="002926A0"/>
    <w:rsid w:val="00296AC0"/>
    <w:rsid w:val="002A05F9"/>
    <w:rsid w:val="002A2632"/>
    <w:rsid w:val="002A2D98"/>
    <w:rsid w:val="002A4595"/>
    <w:rsid w:val="002B316B"/>
    <w:rsid w:val="002B645F"/>
    <w:rsid w:val="002C33A5"/>
    <w:rsid w:val="002D1FE5"/>
    <w:rsid w:val="002D645D"/>
    <w:rsid w:val="002E4547"/>
    <w:rsid w:val="002E4C15"/>
    <w:rsid w:val="002F4A3A"/>
    <w:rsid w:val="002F7EB2"/>
    <w:rsid w:val="003003CA"/>
    <w:rsid w:val="00301938"/>
    <w:rsid w:val="00301CCC"/>
    <w:rsid w:val="00302BAB"/>
    <w:rsid w:val="00306F4B"/>
    <w:rsid w:val="003073E4"/>
    <w:rsid w:val="00312888"/>
    <w:rsid w:val="00313245"/>
    <w:rsid w:val="003133C5"/>
    <w:rsid w:val="00314BF9"/>
    <w:rsid w:val="003163BE"/>
    <w:rsid w:val="003174BA"/>
    <w:rsid w:val="00324214"/>
    <w:rsid w:val="00326DBC"/>
    <w:rsid w:val="00330117"/>
    <w:rsid w:val="00331D41"/>
    <w:rsid w:val="003336EB"/>
    <w:rsid w:val="00336675"/>
    <w:rsid w:val="00342155"/>
    <w:rsid w:val="003425EC"/>
    <w:rsid w:val="00347452"/>
    <w:rsid w:val="00350337"/>
    <w:rsid w:val="0035237A"/>
    <w:rsid w:val="00354205"/>
    <w:rsid w:val="00355034"/>
    <w:rsid w:val="00356D7F"/>
    <w:rsid w:val="003618A1"/>
    <w:rsid w:val="00362C3D"/>
    <w:rsid w:val="00365CA3"/>
    <w:rsid w:val="003702E2"/>
    <w:rsid w:val="0037741A"/>
    <w:rsid w:val="0038393C"/>
    <w:rsid w:val="00383A2F"/>
    <w:rsid w:val="00384E69"/>
    <w:rsid w:val="0039496D"/>
    <w:rsid w:val="003A1BDB"/>
    <w:rsid w:val="003A2F1A"/>
    <w:rsid w:val="003A58C0"/>
    <w:rsid w:val="003A7EA0"/>
    <w:rsid w:val="003B192F"/>
    <w:rsid w:val="003B5341"/>
    <w:rsid w:val="003B5989"/>
    <w:rsid w:val="003B63E9"/>
    <w:rsid w:val="003C67EE"/>
    <w:rsid w:val="003C6A4D"/>
    <w:rsid w:val="003C6F82"/>
    <w:rsid w:val="003D0286"/>
    <w:rsid w:val="003D2B2F"/>
    <w:rsid w:val="003D682F"/>
    <w:rsid w:val="003E3E60"/>
    <w:rsid w:val="003E773A"/>
    <w:rsid w:val="003F0AA2"/>
    <w:rsid w:val="003F2189"/>
    <w:rsid w:val="003F45CF"/>
    <w:rsid w:val="00400F10"/>
    <w:rsid w:val="004033B4"/>
    <w:rsid w:val="00403A81"/>
    <w:rsid w:val="0040651D"/>
    <w:rsid w:val="00411289"/>
    <w:rsid w:val="00411E8B"/>
    <w:rsid w:val="00412708"/>
    <w:rsid w:val="00415D71"/>
    <w:rsid w:val="00423FA9"/>
    <w:rsid w:val="00431FD7"/>
    <w:rsid w:val="004339E9"/>
    <w:rsid w:val="004351A4"/>
    <w:rsid w:val="00435A88"/>
    <w:rsid w:val="00437773"/>
    <w:rsid w:val="004450B1"/>
    <w:rsid w:val="00451F6F"/>
    <w:rsid w:val="0045469A"/>
    <w:rsid w:val="00455034"/>
    <w:rsid w:val="00456D11"/>
    <w:rsid w:val="004608D2"/>
    <w:rsid w:val="00461939"/>
    <w:rsid w:val="0046376F"/>
    <w:rsid w:val="00464732"/>
    <w:rsid w:val="0046797B"/>
    <w:rsid w:val="00467DB2"/>
    <w:rsid w:val="004706BD"/>
    <w:rsid w:val="00474913"/>
    <w:rsid w:val="0048004C"/>
    <w:rsid w:val="004818C4"/>
    <w:rsid w:val="0048394C"/>
    <w:rsid w:val="0048412C"/>
    <w:rsid w:val="004847DD"/>
    <w:rsid w:val="00487EAF"/>
    <w:rsid w:val="00491830"/>
    <w:rsid w:val="0049470A"/>
    <w:rsid w:val="00494CB4"/>
    <w:rsid w:val="00495B89"/>
    <w:rsid w:val="00496468"/>
    <w:rsid w:val="004A1465"/>
    <w:rsid w:val="004A1608"/>
    <w:rsid w:val="004A1676"/>
    <w:rsid w:val="004A3F63"/>
    <w:rsid w:val="004B0621"/>
    <w:rsid w:val="004B069A"/>
    <w:rsid w:val="004B43BA"/>
    <w:rsid w:val="004B4DB5"/>
    <w:rsid w:val="004C2087"/>
    <w:rsid w:val="004C233C"/>
    <w:rsid w:val="004C5401"/>
    <w:rsid w:val="004D1002"/>
    <w:rsid w:val="004D450D"/>
    <w:rsid w:val="004D528E"/>
    <w:rsid w:val="004D6505"/>
    <w:rsid w:val="004D6AF3"/>
    <w:rsid w:val="004D6DC0"/>
    <w:rsid w:val="004D72DB"/>
    <w:rsid w:val="004E129C"/>
    <w:rsid w:val="004E2DD9"/>
    <w:rsid w:val="004E2FF8"/>
    <w:rsid w:val="004E3751"/>
    <w:rsid w:val="004E5186"/>
    <w:rsid w:val="004F036A"/>
    <w:rsid w:val="004F1D8D"/>
    <w:rsid w:val="004F4E20"/>
    <w:rsid w:val="005019FD"/>
    <w:rsid w:val="00504069"/>
    <w:rsid w:val="00513B11"/>
    <w:rsid w:val="00513D7F"/>
    <w:rsid w:val="005146A2"/>
    <w:rsid w:val="0051524E"/>
    <w:rsid w:val="005164FF"/>
    <w:rsid w:val="00516E69"/>
    <w:rsid w:val="00517720"/>
    <w:rsid w:val="00517D6A"/>
    <w:rsid w:val="005210A7"/>
    <w:rsid w:val="005232C6"/>
    <w:rsid w:val="005253B8"/>
    <w:rsid w:val="005253EB"/>
    <w:rsid w:val="00533C3F"/>
    <w:rsid w:val="00533CDE"/>
    <w:rsid w:val="00534AA6"/>
    <w:rsid w:val="00534CF4"/>
    <w:rsid w:val="00540556"/>
    <w:rsid w:val="00541287"/>
    <w:rsid w:val="005525D4"/>
    <w:rsid w:val="00553B1B"/>
    <w:rsid w:val="00555D23"/>
    <w:rsid w:val="00561108"/>
    <w:rsid w:val="00561773"/>
    <w:rsid w:val="00561E4B"/>
    <w:rsid w:val="00561EB4"/>
    <w:rsid w:val="00563B9C"/>
    <w:rsid w:val="00563F5B"/>
    <w:rsid w:val="005658E3"/>
    <w:rsid w:val="00571D55"/>
    <w:rsid w:val="005751B8"/>
    <w:rsid w:val="005758D0"/>
    <w:rsid w:val="00576068"/>
    <w:rsid w:val="00577789"/>
    <w:rsid w:val="00583941"/>
    <w:rsid w:val="00584A2F"/>
    <w:rsid w:val="005869F3"/>
    <w:rsid w:val="00593E43"/>
    <w:rsid w:val="00595925"/>
    <w:rsid w:val="005A15FA"/>
    <w:rsid w:val="005A2089"/>
    <w:rsid w:val="005A237D"/>
    <w:rsid w:val="005A2C77"/>
    <w:rsid w:val="005A6E9D"/>
    <w:rsid w:val="005B1D58"/>
    <w:rsid w:val="005B30FC"/>
    <w:rsid w:val="005B4B66"/>
    <w:rsid w:val="005B669E"/>
    <w:rsid w:val="005B74F9"/>
    <w:rsid w:val="005C1EBD"/>
    <w:rsid w:val="005C37E6"/>
    <w:rsid w:val="005C5860"/>
    <w:rsid w:val="005C5EF1"/>
    <w:rsid w:val="005C7C1C"/>
    <w:rsid w:val="005D0408"/>
    <w:rsid w:val="005D0635"/>
    <w:rsid w:val="005D425D"/>
    <w:rsid w:val="005D451D"/>
    <w:rsid w:val="005D6F23"/>
    <w:rsid w:val="005D70F7"/>
    <w:rsid w:val="005E0CD9"/>
    <w:rsid w:val="005E634E"/>
    <w:rsid w:val="005F1D32"/>
    <w:rsid w:val="005F267E"/>
    <w:rsid w:val="005F317F"/>
    <w:rsid w:val="005F3886"/>
    <w:rsid w:val="005F38FF"/>
    <w:rsid w:val="005F4184"/>
    <w:rsid w:val="0060085F"/>
    <w:rsid w:val="0060254B"/>
    <w:rsid w:val="0060571F"/>
    <w:rsid w:val="00606C04"/>
    <w:rsid w:val="00610453"/>
    <w:rsid w:val="00611F9C"/>
    <w:rsid w:val="0061572C"/>
    <w:rsid w:val="00623E61"/>
    <w:rsid w:val="00631B6A"/>
    <w:rsid w:val="00633F3C"/>
    <w:rsid w:val="0063400F"/>
    <w:rsid w:val="00636152"/>
    <w:rsid w:val="00640107"/>
    <w:rsid w:val="0064010D"/>
    <w:rsid w:val="006405AA"/>
    <w:rsid w:val="0064138F"/>
    <w:rsid w:val="00641A17"/>
    <w:rsid w:val="0064259A"/>
    <w:rsid w:val="006462DA"/>
    <w:rsid w:val="00647B77"/>
    <w:rsid w:val="006511FF"/>
    <w:rsid w:val="006543F2"/>
    <w:rsid w:val="00662E15"/>
    <w:rsid w:val="00665E92"/>
    <w:rsid w:val="00666562"/>
    <w:rsid w:val="006734A5"/>
    <w:rsid w:val="00673CA2"/>
    <w:rsid w:val="00674608"/>
    <w:rsid w:val="00674F00"/>
    <w:rsid w:val="0067628A"/>
    <w:rsid w:val="00676652"/>
    <w:rsid w:val="0068058B"/>
    <w:rsid w:val="00680C96"/>
    <w:rsid w:val="0068145C"/>
    <w:rsid w:val="006818DF"/>
    <w:rsid w:val="00681DD2"/>
    <w:rsid w:val="0068477C"/>
    <w:rsid w:val="00691E84"/>
    <w:rsid w:val="00693D0B"/>
    <w:rsid w:val="006953FC"/>
    <w:rsid w:val="00695558"/>
    <w:rsid w:val="00695734"/>
    <w:rsid w:val="00696329"/>
    <w:rsid w:val="006A302F"/>
    <w:rsid w:val="006A398A"/>
    <w:rsid w:val="006A5403"/>
    <w:rsid w:val="006A6AB0"/>
    <w:rsid w:val="006B077A"/>
    <w:rsid w:val="006B3B91"/>
    <w:rsid w:val="006B49D0"/>
    <w:rsid w:val="006B57C2"/>
    <w:rsid w:val="006B5E98"/>
    <w:rsid w:val="006B66A5"/>
    <w:rsid w:val="006C3714"/>
    <w:rsid w:val="006C3B71"/>
    <w:rsid w:val="006C582D"/>
    <w:rsid w:val="006C66B9"/>
    <w:rsid w:val="006D07FA"/>
    <w:rsid w:val="006D0EC8"/>
    <w:rsid w:val="006D119B"/>
    <w:rsid w:val="006D34B3"/>
    <w:rsid w:val="006D4015"/>
    <w:rsid w:val="006D5631"/>
    <w:rsid w:val="006D5857"/>
    <w:rsid w:val="006E1E08"/>
    <w:rsid w:val="006E247A"/>
    <w:rsid w:val="006E3B90"/>
    <w:rsid w:val="006E4E0D"/>
    <w:rsid w:val="006E5615"/>
    <w:rsid w:val="006E5C7E"/>
    <w:rsid w:val="006E7A4A"/>
    <w:rsid w:val="006F0D2F"/>
    <w:rsid w:val="006F1007"/>
    <w:rsid w:val="006F31E0"/>
    <w:rsid w:val="006F49B0"/>
    <w:rsid w:val="006F6414"/>
    <w:rsid w:val="0070005C"/>
    <w:rsid w:val="0070043A"/>
    <w:rsid w:val="007026AC"/>
    <w:rsid w:val="00702F39"/>
    <w:rsid w:val="00703133"/>
    <w:rsid w:val="00704119"/>
    <w:rsid w:val="00710E9D"/>
    <w:rsid w:val="00712435"/>
    <w:rsid w:val="00712E6A"/>
    <w:rsid w:val="00714390"/>
    <w:rsid w:val="007173DF"/>
    <w:rsid w:val="0071771C"/>
    <w:rsid w:val="00721B9E"/>
    <w:rsid w:val="0072253D"/>
    <w:rsid w:val="00723AB2"/>
    <w:rsid w:val="00726FC9"/>
    <w:rsid w:val="00727791"/>
    <w:rsid w:val="00730EF8"/>
    <w:rsid w:val="0073121F"/>
    <w:rsid w:val="00731355"/>
    <w:rsid w:val="00732AF2"/>
    <w:rsid w:val="00740881"/>
    <w:rsid w:val="00751BC0"/>
    <w:rsid w:val="007526C4"/>
    <w:rsid w:val="00753820"/>
    <w:rsid w:val="00753A3F"/>
    <w:rsid w:val="007553D4"/>
    <w:rsid w:val="00756455"/>
    <w:rsid w:val="00756D6B"/>
    <w:rsid w:val="007578F8"/>
    <w:rsid w:val="00760407"/>
    <w:rsid w:val="0076552C"/>
    <w:rsid w:val="00767F5A"/>
    <w:rsid w:val="00767F8D"/>
    <w:rsid w:val="00772F95"/>
    <w:rsid w:val="00774494"/>
    <w:rsid w:val="00774B8E"/>
    <w:rsid w:val="007773A8"/>
    <w:rsid w:val="00780C30"/>
    <w:rsid w:val="00793C70"/>
    <w:rsid w:val="0079437B"/>
    <w:rsid w:val="007A519F"/>
    <w:rsid w:val="007A6B26"/>
    <w:rsid w:val="007B3C8F"/>
    <w:rsid w:val="007B6B80"/>
    <w:rsid w:val="007C189C"/>
    <w:rsid w:val="007C2C95"/>
    <w:rsid w:val="007C63B6"/>
    <w:rsid w:val="007C6820"/>
    <w:rsid w:val="007C758A"/>
    <w:rsid w:val="007D34AA"/>
    <w:rsid w:val="007E1590"/>
    <w:rsid w:val="007E3B2A"/>
    <w:rsid w:val="007E4048"/>
    <w:rsid w:val="007E57A8"/>
    <w:rsid w:val="007E637D"/>
    <w:rsid w:val="007F07A8"/>
    <w:rsid w:val="007F2053"/>
    <w:rsid w:val="007F6CD1"/>
    <w:rsid w:val="00804D7A"/>
    <w:rsid w:val="00805EBD"/>
    <w:rsid w:val="00806777"/>
    <w:rsid w:val="00806B03"/>
    <w:rsid w:val="008078A3"/>
    <w:rsid w:val="00807B30"/>
    <w:rsid w:val="0081250A"/>
    <w:rsid w:val="00816876"/>
    <w:rsid w:val="00820441"/>
    <w:rsid w:val="00822963"/>
    <w:rsid w:val="00832D1E"/>
    <w:rsid w:val="008347D0"/>
    <w:rsid w:val="008358F4"/>
    <w:rsid w:val="00836C04"/>
    <w:rsid w:val="00837021"/>
    <w:rsid w:val="00837FCF"/>
    <w:rsid w:val="00843670"/>
    <w:rsid w:val="008465EF"/>
    <w:rsid w:val="008479B7"/>
    <w:rsid w:val="008502C8"/>
    <w:rsid w:val="00853E09"/>
    <w:rsid w:val="00854902"/>
    <w:rsid w:val="0085552C"/>
    <w:rsid w:val="00855B5E"/>
    <w:rsid w:val="00856F8F"/>
    <w:rsid w:val="00862805"/>
    <w:rsid w:val="008631F7"/>
    <w:rsid w:val="00864D68"/>
    <w:rsid w:val="00865798"/>
    <w:rsid w:val="00865E46"/>
    <w:rsid w:val="00870213"/>
    <w:rsid w:val="008715D2"/>
    <w:rsid w:val="00872707"/>
    <w:rsid w:val="008736A6"/>
    <w:rsid w:val="0087391D"/>
    <w:rsid w:val="00873B3B"/>
    <w:rsid w:val="00873D46"/>
    <w:rsid w:val="00874CC5"/>
    <w:rsid w:val="00876271"/>
    <w:rsid w:val="008764ED"/>
    <w:rsid w:val="00884A06"/>
    <w:rsid w:val="008873E3"/>
    <w:rsid w:val="00887F1D"/>
    <w:rsid w:val="00893369"/>
    <w:rsid w:val="008A2EF2"/>
    <w:rsid w:val="008A4AC6"/>
    <w:rsid w:val="008A5B62"/>
    <w:rsid w:val="008B1CF8"/>
    <w:rsid w:val="008B3090"/>
    <w:rsid w:val="008B60DE"/>
    <w:rsid w:val="008B671C"/>
    <w:rsid w:val="008B6F0D"/>
    <w:rsid w:val="008C1969"/>
    <w:rsid w:val="008C6206"/>
    <w:rsid w:val="008D41AA"/>
    <w:rsid w:val="008D442B"/>
    <w:rsid w:val="008D6E6A"/>
    <w:rsid w:val="008E36B7"/>
    <w:rsid w:val="008E3D79"/>
    <w:rsid w:val="008E7D87"/>
    <w:rsid w:val="008F7C82"/>
    <w:rsid w:val="00900B2D"/>
    <w:rsid w:val="00904D90"/>
    <w:rsid w:val="0090545A"/>
    <w:rsid w:val="0091428F"/>
    <w:rsid w:val="00915321"/>
    <w:rsid w:val="009153F9"/>
    <w:rsid w:val="0091588B"/>
    <w:rsid w:val="00915FBC"/>
    <w:rsid w:val="009203BD"/>
    <w:rsid w:val="009256F5"/>
    <w:rsid w:val="00925BD5"/>
    <w:rsid w:val="00925BF6"/>
    <w:rsid w:val="0093045A"/>
    <w:rsid w:val="00930E3B"/>
    <w:rsid w:val="00930E51"/>
    <w:rsid w:val="00932BC5"/>
    <w:rsid w:val="009338C8"/>
    <w:rsid w:val="00937539"/>
    <w:rsid w:val="00940BE5"/>
    <w:rsid w:val="009445CE"/>
    <w:rsid w:val="00946F4C"/>
    <w:rsid w:val="009520C3"/>
    <w:rsid w:val="00955B1E"/>
    <w:rsid w:val="009563BF"/>
    <w:rsid w:val="00956B73"/>
    <w:rsid w:val="00961466"/>
    <w:rsid w:val="009631B5"/>
    <w:rsid w:val="00965A42"/>
    <w:rsid w:val="00967463"/>
    <w:rsid w:val="00976D6E"/>
    <w:rsid w:val="00977FED"/>
    <w:rsid w:val="009820E0"/>
    <w:rsid w:val="009835F5"/>
    <w:rsid w:val="00986280"/>
    <w:rsid w:val="00986465"/>
    <w:rsid w:val="009873BA"/>
    <w:rsid w:val="0099018B"/>
    <w:rsid w:val="00992A26"/>
    <w:rsid w:val="00992F4E"/>
    <w:rsid w:val="009A0603"/>
    <w:rsid w:val="009A26C9"/>
    <w:rsid w:val="009A376D"/>
    <w:rsid w:val="009A5EC5"/>
    <w:rsid w:val="009A6082"/>
    <w:rsid w:val="009A6B3E"/>
    <w:rsid w:val="009A7889"/>
    <w:rsid w:val="009B5CEB"/>
    <w:rsid w:val="009B70E4"/>
    <w:rsid w:val="009B7D85"/>
    <w:rsid w:val="009C0962"/>
    <w:rsid w:val="009C1CA6"/>
    <w:rsid w:val="009C2138"/>
    <w:rsid w:val="009C51E2"/>
    <w:rsid w:val="009C621E"/>
    <w:rsid w:val="009E18F5"/>
    <w:rsid w:val="009E22F8"/>
    <w:rsid w:val="009E2CAC"/>
    <w:rsid w:val="009E49C1"/>
    <w:rsid w:val="009F08DD"/>
    <w:rsid w:val="009F3E31"/>
    <w:rsid w:val="009F7034"/>
    <w:rsid w:val="009F7651"/>
    <w:rsid w:val="00A03F1E"/>
    <w:rsid w:val="00A103C2"/>
    <w:rsid w:val="00A1098A"/>
    <w:rsid w:val="00A1263B"/>
    <w:rsid w:val="00A12BED"/>
    <w:rsid w:val="00A205F3"/>
    <w:rsid w:val="00A20B98"/>
    <w:rsid w:val="00A21E3C"/>
    <w:rsid w:val="00A22235"/>
    <w:rsid w:val="00A234E8"/>
    <w:rsid w:val="00A25EDF"/>
    <w:rsid w:val="00A266C9"/>
    <w:rsid w:val="00A2746E"/>
    <w:rsid w:val="00A27B70"/>
    <w:rsid w:val="00A31634"/>
    <w:rsid w:val="00A32CD7"/>
    <w:rsid w:val="00A3477D"/>
    <w:rsid w:val="00A373FA"/>
    <w:rsid w:val="00A37812"/>
    <w:rsid w:val="00A42E65"/>
    <w:rsid w:val="00A4328F"/>
    <w:rsid w:val="00A472AF"/>
    <w:rsid w:val="00A5130A"/>
    <w:rsid w:val="00A55EE2"/>
    <w:rsid w:val="00A56991"/>
    <w:rsid w:val="00A603D3"/>
    <w:rsid w:val="00A60F0D"/>
    <w:rsid w:val="00A611B3"/>
    <w:rsid w:val="00A6200A"/>
    <w:rsid w:val="00A654F8"/>
    <w:rsid w:val="00A657CC"/>
    <w:rsid w:val="00A74FEB"/>
    <w:rsid w:val="00A75CAB"/>
    <w:rsid w:val="00A8321F"/>
    <w:rsid w:val="00A84D02"/>
    <w:rsid w:val="00A87958"/>
    <w:rsid w:val="00A9201B"/>
    <w:rsid w:val="00A9289F"/>
    <w:rsid w:val="00A94A76"/>
    <w:rsid w:val="00A97529"/>
    <w:rsid w:val="00A9760C"/>
    <w:rsid w:val="00AA139B"/>
    <w:rsid w:val="00AA4990"/>
    <w:rsid w:val="00AA5312"/>
    <w:rsid w:val="00AC1129"/>
    <w:rsid w:val="00AC271B"/>
    <w:rsid w:val="00AC2938"/>
    <w:rsid w:val="00AD158F"/>
    <w:rsid w:val="00AE1489"/>
    <w:rsid w:val="00AE2117"/>
    <w:rsid w:val="00AE2192"/>
    <w:rsid w:val="00AE2F5C"/>
    <w:rsid w:val="00AE4A51"/>
    <w:rsid w:val="00AE654D"/>
    <w:rsid w:val="00AE765D"/>
    <w:rsid w:val="00AF2131"/>
    <w:rsid w:val="00AF2D7B"/>
    <w:rsid w:val="00AF704C"/>
    <w:rsid w:val="00B00C63"/>
    <w:rsid w:val="00B021AD"/>
    <w:rsid w:val="00B027F1"/>
    <w:rsid w:val="00B04BA2"/>
    <w:rsid w:val="00B06E93"/>
    <w:rsid w:val="00B10C64"/>
    <w:rsid w:val="00B14238"/>
    <w:rsid w:val="00B16A63"/>
    <w:rsid w:val="00B2337D"/>
    <w:rsid w:val="00B24D0D"/>
    <w:rsid w:val="00B25557"/>
    <w:rsid w:val="00B25FB3"/>
    <w:rsid w:val="00B307C6"/>
    <w:rsid w:val="00B31C26"/>
    <w:rsid w:val="00B321B6"/>
    <w:rsid w:val="00B32511"/>
    <w:rsid w:val="00B40D66"/>
    <w:rsid w:val="00B43B31"/>
    <w:rsid w:val="00B44C5F"/>
    <w:rsid w:val="00B52202"/>
    <w:rsid w:val="00B5456C"/>
    <w:rsid w:val="00B55F8D"/>
    <w:rsid w:val="00B61EBE"/>
    <w:rsid w:val="00B6218F"/>
    <w:rsid w:val="00B63D82"/>
    <w:rsid w:val="00B64282"/>
    <w:rsid w:val="00B64427"/>
    <w:rsid w:val="00B6467B"/>
    <w:rsid w:val="00B65C9F"/>
    <w:rsid w:val="00B66614"/>
    <w:rsid w:val="00B7061E"/>
    <w:rsid w:val="00B72BC9"/>
    <w:rsid w:val="00B72EF9"/>
    <w:rsid w:val="00B73325"/>
    <w:rsid w:val="00B74628"/>
    <w:rsid w:val="00B763A6"/>
    <w:rsid w:val="00B80660"/>
    <w:rsid w:val="00B8234A"/>
    <w:rsid w:val="00B85A4E"/>
    <w:rsid w:val="00B946DD"/>
    <w:rsid w:val="00B94857"/>
    <w:rsid w:val="00B94E06"/>
    <w:rsid w:val="00B954D3"/>
    <w:rsid w:val="00BA0449"/>
    <w:rsid w:val="00BA3A5D"/>
    <w:rsid w:val="00BA3B12"/>
    <w:rsid w:val="00BA4044"/>
    <w:rsid w:val="00BA57FF"/>
    <w:rsid w:val="00BA5BC8"/>
    <w:rsid w:val="00BA5D6C"/>
    <w:rsid w:val="00BB059E"/>
    <w:rsid w:val="00BB0B75"/>
    <w:rsid w:val="00BB0BFC"/>
    <w:rsid w:val="00BB10FC"/>
    <w:rsid w:val="00BB1CD3"/>
    <w:rsid w:val="00BB47E7"/>
    <w:rsid w:val="00BB49F0"/>
    <w:rsid w:val="00BB5912"/>
    <w:rsid w:val="00BB61F8"/>
    <w:rsid w:val="00BB6425"/>
    <w:rsid w:val="00BB6BE6"/>
    <w:rsid w:val="00BB75D0"/>
    <w:rsid w:val="00BC44EF"/>
    <w:rsid w:val="00BD1F29"/>
    <w:rsid w:val="00BD3698"/>
    <w:rsid w:val="00BD41B9"/>
    <w:rsid w:val="00BE0219"/>
    <w:rsid w:val="00BE4F95"/>
    <w:rsid w:val="00BE50D9"/>
    <w:rsid w:val="00BE5F62"/>
    <w:rsid w:val="00BE6661"/>
    <w:rsid w:val="00BF5EE2"/>
    <w:rsid w:val="00C009F3"/>
    <w:rsid w:val="00C01193"/>
    <w:rsid w:val="00C014D0"/>
    <w:rsid w:val="00C01C9B"/>
    <w:rsid w:val="00C03091"/>
    <w:rsid w:val="00C1026D"/>
    <w:rsid w:val="00C13A2D"/>
    <w:rsid w:val="00C141C7"/>
    <w:rsid w:val="00C14B48"/>
    <w:rsid w:val="00C17942"/>
    <w:rsid w:val="00C21265"/>
    <w:rsid w:val="00C27876"/>
    <w:rsid w:val="00C3093A"/>
    <w:rsid w:val="00C3384F"/>
    <w:rsid w:val="00C41CD5"/>
    <w:rsid w:val="00C43A8F"/>
    <w:rsid w:val="00C56745"/>
    <w:rsid w:val="00C61895"/>
    <w:rsid w:val="00C62105"/>
    <w:rsid w:val="00C64062"/>
    <w:rsid w:val="00C70C90"/>
    <w:rsid w:val="00C749A0"/>
    <w:rsid w:val="00C749CC"/>
    <w:rsid w:val="00C75E29"/>
    <w:rsid w:val="00C768F3"/>
    <w:rsid w:val="00C81D86"/>
    <w:rsid w:val="00C8248E"/>
    <w:rsid w:val="00C84B14"/>
    <w:rsid w:val="00C852B6"/>
    <w:rsid w:val="00C86DF8"/>
    <w:rsid w:val="00C90221"/>
    <w:rsid w:val="00C90CC9"/>
    <w:rsid w:val="00C911A7"/>
    <w:rsid w:val="00C93934"/>
    <w:rsid w:val="00C93A11"/>
    <w:rsid w:val="00CA039E"/>
    <w:rsid w:val="00CA1319"/>
    <w:rsid w:val="00CA58B3"/>
    <w:rsid w:val="00CB0CB9"/>
    <w:rsid w:val="00CB2A4F"/>
    <w:rsid w:val="00CB3604"/>
    <w:rsid w:val="00CB64D1"/>
    <w:rsid w:val="00CB6D59"/>
    <w:rsid w:val="00CC1FDF"/>
    <w:rsid w:val="00CC2AAE"/>
    <w:rsid w:val="00CC4A10"/>
    <w:rsid w:val="00CD2200"/>
    <w:rsid w:val="00CD2673"/>
    <w:rsid w:val="00CD2BD4"/>
    <w:rsid w:val="00CD6EC5"/>
    <w:rsid w:val="00CD6EEF"/>
    <w:rsid w:val="00CE6B6E"/>
    <w:rsid w:val="00CE6F87"/>
    <w:rsid w:val="00CF136A"/>
    <w:rsid w:val="00CF561C"/>
    <w:rsid w:val="00D02825"/>
    <w:rsid w:val="00D02EB4"/>
    <w:rsid w:val="00D03243"/>
    <w:rsid w:val="00D07832"/>
    <w:rsid w:val="00D108DA"/>
    <w:rsid w:val="00D1185F"/>
    <w:rsid w:val="00D1347F"/>
    <w:rsid w:val="00D1450A"/>
    <w:rsid w:val="00D15CFE"/>
    <w:rsid w:val="00D16D56"/>
    <w:rsid w:val="00D21C2C"/>
    <w:rsid w:val="00D23D75"/>
    <w:rsid w:val="00D26EE3"/>
    <w:rsid w:val="00D3224D"/>
    <w:rsid w:val="00D34269"/>
    <w:rsid w:val="00D3588F"/>
    <w:rsid w:val="00D36FA7"/>
    <w:rsid w:val="00D42CB4"/>
    <w:rsid w:val="00D44EEF"/>
    <w:rsid w:val="00D46C46"/>
    <w:rsid w:val="00D47726"/>
    <w:rsid w:val="00D47BE1"/>
    <w:rsid w:val="00D47FC2"/>
    <w:rsid w:val="00D549B7"/>
    <w:rsid w:val="00D60B07"/>
    <w:rsid w:val="00D61B18"/>
    <w:rsid w:val="00D653AE"/>
    <w:rsid w:val="00D74A2A"/>
    <w:rsid w:val="00D76704"/>
    <w:rsid w:val="00D82C10"/>
    <w:rsid w:val="00D82D96"/>
    <w:rsid w:val="00D84129"/>
    <w:rsid w:val="00D84EF1"/>
    <w:rsid w:val="00D85676"/>
    <w:rsid w:val="00D90141"/>
    <w:rsid w:val="00D941B8"/>
    <w:rsid w:val="00D965D1"/>
    <w:rsid w:val="00D96B06"/>
    <w:rsid w:val="00D971C8"/>
    <w:rsid w:val="00DA0448"/>
    <w:rsid w:val="00DA1916"/>
    <w:rsid w:val="00DA21F8"/>
    <w:rsid w:val="00DA27EF"/>
    <w:rsid w:val="00DA28BE"/>
    <w:rsid w:val="00DA5FBA"/>
    <w:rsid w:val="00DA76C3"/>
    <w:rsid w:val="00DA789F"/>
    <w:rsid w:val="00DB0FB0"/>
    <w:rsid w:val="00DB16CD"/>
    <w:rsid w:val="00DC2915"/>
    <w:rsid w:val="00DC3F79"/>
    <w:rsid w:val="00DC6906"/>
    <w:rsid w:val="00DD614A"/>
    <w:rsid w:val="00DD675E"/>
    <w:rsid w:val="00DE1B29"/>
    <w:rsid w:val="00DE2F4D"/>
    <w:rsid w:val="00DE52A7"/>
    <w:rsid w:val="00DE56F0"/>
    <w:rsid w:val="00DE6C1C"/>
    <w:rsid w:val="00DE717C"/>
    <w:rsid w:val="00DE73C1"/>
    <w:rsid w:val="00DE7D43"/>
    <w:rsid w:val="00DF20D7"/>
    <w:rsid w:val="00DF2551"/>
    <w:rsid w:val="00DF2DDF"/>
    <w:rsid w:val="00DF57E6"/>
    <w:rsid w:val="00DF7E33"/>
    <w:rsid w:val="00E01182"/>
    <w:rsid w:val="00E0224A"/>
    <w:rsid w:val="00E057AC"/>
    <w:rsid w:val="00E119EF"/>
    <w:rsid w:val="00E23219"/>
    <w:rsid w:val="00E240F2"/>
    <w:rsid w:val="00E24ECC"/>
    <w:rsid w:val="00E26935"/>
    <w:rsid w:val="00E27044"/>
    <w:rsid w:val="00E31948"/>
    <w:rsid w:val="00E34CA4"/>
    <w:rsid w:val="00E53954"/>
    <w:rsid w:val="00E54774"/>
    <w:rsid w:val="00E54CB7"/>
    <w:rsid w:val="00E56FB5"/>
    <w:rsid w:val="00E57E59"/>
    <w:rsid w:val="00E601EA"/>
    <w:rsid w:val="00E665E4"/>
    <w:rsid w:val="00E6720D"/>
    <w:rsid w:val="00E70960"/>
    <w:rsid w:val="00E70DEA"/>
    <w:rsid w:val="00E7112A"/>
    <w:rsid w:val="00E736E8"/>
    <w:rsid w:val="00E736F6"/>
    <w:rsid w:val="00E73E34"/>
    <w:rsid w:val="00E74F53"/>
    <w:rsid w:val="00E8074F"/>
    <w:rsid w:val="00E80817"/>
    <w:rsid w:val="00E81CFE"/>
    <w:rsid w:val="00E85A91"/>
    <w:rsid w:val="00E86266"/>
    <w:rsid w:val="00E8653D"/>
    <w:rsid w:val="00E9080A"/>
    <w:rsid w:val="00E9091E"/>
    <w:rsid w:val="00E920F1"/>
    <w:rsid w:val="00E92545"/>
    <w:rsid w:val="00E947ED"/>
    <w:rsid w:val="00E94A1D"/>
    <w:rsid w:val="00E96D4E"/>
    <w:rsid w:val="00EA044A"/>
    <w:rsid w:val="00EA058D"/>
    <w:rsid w:val="00EA1F08"/>
    <w:rsid w:val="00EA29EB"/>
    <w:rsid w:val="00EA3F75"/>
    <w:rsid w:val="00EA40BA"/>
    <w:rsid w:val="00EA5D40"/>
    <w:rsid w:val="00EA6A84"/>
    <w:rsid w:val="00EA7EA6"/>
    <w:rsid w:val="00EB290F"/>
    <w:rsid w:val="00EB5898"/>
    <w:rsid w:val="00EB654F"/>
    <w:rsid w:val="00EC013F"/>
    <w:rsid w:val="00EC58BE"/>
    <w:rsid w:val="00EC64BF"/>
    <w:rsid w:val="00EC71E8"/>
    <w:rsid w:val="00EC7F32"/>
    <w:rsid w:val="00ED0B32"/>
    <w:rsid w:val="00ED1BF3"/>
    <w:rsid w:val="00ED3B31"/>
    <w:rsid w:val="00EE038F"/>
    <w:rsid w:val="00EE11F6"/>
    <w:rsid w:val="00EE2ECB"/>
    <w:rsid w:val="00EE2FAF"/>
    <w:rsid w:val="00EE5D34"/>
    <w:rsid w:val="00EE6C6E"/>
    <w:rsid w:val="00EF030E"/>
    <w:rsid w:val="00EF2BC9"/>
    <w:rsid w:val="00EF2C4E"/>
    <w:rsid w:val="00EF5232"/>
    <w:rsid w:val="00EF53CC"/>
    <w:rsid w:val="00EF7221"/>
    <w:rsid w:val="00EF7305"/>
    <w:rsid w:val="00EF7461"/>
    <w:rsid w:val="00F02209"/>
    <w:rsid w:val="00F02B70"/>
    <w:rsid w:val="00F05004"/>
    <w:rsid w:val="00F053D7"/>
    <w:rsid w:val="00F05A0B"/>
    <w:rsid w:val="00F105F7"/>
    <w:rsid w:val="00F11612"/>
    <w:rsid w:val="00F1220E"/>
    <w:rsid w:val="00F1243E"/>
    <w:rsid w:val="00F2180F"/>
    <w:rsid w:val="00F25C5F"/>
    <w:rsid w:val="00F3078C"/>
    <w:rsid w:val="00F32D4D"/>
    <w:rsid w:val="00F34DA8"/>
    <w:rsid w:val="00F34F2C"/>
    <w:rsid w:val="00F35049"/>
    <w:rsid w:val="00F3540F"/>
    <w:rsid w:val="00F371CD"/>
    <w:rsid w:val="00F37AFE"/>
    <w:rsid w:val="00F424E9"/>
    <w:rsid w:val="00F47CC4"/>
    <w:rsid w:val="00F47E3E"/>
    <w:rsid w:val="00F5130E"/>
    <w:rsid w:val="00F51FAE"/>
    <w:rsid w:val="00F52734"/>
    <w:rsid w:val="00F55521"/>
    <w:rsid w:val="00F57444"/>
    <w:rsid w:val="00F57E94"/>
    <w:rsid w:val="00F615BF"/>
    <w:rsid w:val="00F635D9"/>
    <w:rsid w:val="00F66EF8"/>
    <w:rsid w:val="00F67428"/>
    <w:rsid w:val="00F67FDF"/>
    <w:rsid w:val="00F70931"/>
    <w:rsid w:val="00F70D34"/>
    <w:rsid w:val="00F7475D"/>
    <w:rsid w:val="00F80168"/>
    <w:rsid w:val="00F80393"/>
    <w:rsid w:val="00F80737"/>
    <w:rsid w:val="00F8210B"/>
    <w:rsid w:val="00F837CA"/>
    <w:rsid w:val="00F9029C"/>
    <w:rsid w:val="00F91186"/>
    <w:rsid w:val="00F9535B"/>
    <w:rsid w:val="00F959FD"/>
    <w:rsid w:val="00F961F0"/>
    <w:rsid w:val="00F96EC8"/>
    <w:rsid w:val="00FA1278"/>
    <w:rsid w:val="00FA494F"/>
    <w:rsid w:val="00FA5517"/>
    <w:rsid w:val="00FA652E"/>
    <w:rsid w:val="00FB06D3"/>
    <w:rsid w:val="00FB36C7"/>
    <w:rsid w:val="00FB3EE8"/>
    <w:rsid w:val="00FC209E"/>
    <w:rsid w:val="00FC3A07"/>
    <w:rsid w:val="00FD1005"/>
    <w:rsid w:val="00FD1028"/>
    <w:rsid w:val="00FD117A"/>
    <w:rsid w:val="00FD3A57"/>
    <w:rsid w:val="00FE0F62"/>
    <w:rsid w:val="00FE3667"/>
    <w:rsid w:val="00FF01A7"/>
    <w:rsid w:val="00FF03ED"/>
    <w:rsid w:val="00FF17B5"/>
    <w:rsid w:val="00FF3B8E"/>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4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D028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10017B"/>
    <w:pPr>
      <w:keepNext/>
      <w:keepLines/>
      <w:numPr>
        <w:numId w:val="1"/>
      </w:numPr>
      <w:spacing w:before="480"/>
      <w:outlineLvl w:val="0"/>
    </w:pPr>
    <w:rPr>
      <w:rFonts w:eastAsiaTheme="majorEastAsia" w:cstheme="majorBidi"/>
      <w:b/>
      <w:bCs/>
      <w:sz w:val="28"/>
      <w:szCs w:val="28"/>
    </w:rPr>
  </w:style>
  <w:style w:type="paragraph" w:styleId="berschrift2">
    <w:name w:val="heading 2"/>
    <w:basedOn w:val="Standard"/>
    <w:next w:val="Standard"/>
    <w:link w:val="berschrift2Zchn"/>
    <w:uiPriority w:val="9"/>
    <w:unhideWhenUsed/>
    <w:qFormat/>
    <w:rsid w:val="0010017B"/>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10017B"/>
    <w:pPr>
      <w:keepNext/>
      <w:keepLines/>
      <w:numPr>
        <w:ilvl w:val="2"/>
        <w:numId w:val="1"/>
      </w:numPr>
      <w:spacing w:before="200"/>
      <w:outlineLvl w:val="2"/>
    </w:pPr>
    <w:rPr>
      <w:rFonts w:eastAsiaTheme="majorEastAsia" w:cstheme="majorBidi"/>
      <w:b/>
      <w:bCs/>
      <w:sz w:val="24"/>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10017B"/>
    <w:rPr>
      <w:rFonts w:ascii="Palatino Linotype" w:eastAsiaTheme="majorEastAsia" w:hAnsi="Palatino Linotype" w:cstheme="majorBidi"/>
      <w:b/>
      <w:bCs/>
      <w:sz w:val="28"/>
      <w:szCs w:val="28"/>
      <w:lang w:eastAsia="de-DE"/>
    </w:rPr>
  </w:style>
  <w:style w:type="character" w:customStyle="1" w:styleId="berschrift2Zchn">
    <w:name w:val="Überschrift 2 Zchn"/>
    <w:basedOn w:val="Absatz-Standardschriftart"/>
    <w:link w:val="berschrift2"/>
    <w:uiPriority w:val="9"/>
    <w:rsid w:val="0010017B"/>
    <w:rPr>
      <w:rFonts w:ascii="Palatino Linotype" w:eastAsiaTheme="majorEastAsia" w:hAnsi="Palatino Linotype" w:cstheme="majorBidi"/>
      <w:b/>
      <w:bCs/>
      <w:sz w:val="26"/>
      <w:szCs w:val="26"/>
      <w:lang w:eastAsia="de-DE"/>
    </w:rPr>
  </w:style>
  <w:style w:type="character" w:customStyle="1" w:styleId="berschrift3Zchn">
    <w:name w:val="Überschrift 3 Zchn"/>
    <w:basedOn w:val="Absatz-Standardschriftart"/>
    <w:link w:val="berschrift3"/>
    <w:uiPriority w:val="9"/>
    <w:rsid w:val="0010017B"/>
    <w:rPr>
      <w:rFonts w:ascii="Palatino Linotype" w:eastAsiaTheme="majorEastAsia" w:hAnsi="Palatino Linotype" w:cstheme="majorBidi"/>
      <w:b/>
      <w:bCs/>
      <w:sz w:val="24"/>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100839"/>
    <w:pPr>
      <w:spacing w:after="120" w:line="276" w:lineRule="auto"/>
      <w:ind w:left="431" w:hanging="431"/>
    </w:pPr>
    <w:rPr>
      <w:b/>
      <w:sz w:val="28"/>
      <w:lang w:eastAsia="en-US"/>
    </w:rPr>
  </w:style>
  <w:style w:type="paragraph" w:styleId="Verzeichnis1">
    <w:name w:val="toc 1"/>
    <w:basedOn w:val="Standard"/>
    <w:next w:val="Standard"/>
    <w:autoRedefine/>
    <w:uiPriority w:val="39"/>
    <w:unhideWhenUsed/>
    <w:qFormat/>
    <w:rsid w:val="00756D6B"/>
    <w:pPr>
      <w:tabs>
        <w:tab w:val="left" w:pos="880"/>
        <w:tab w:val="right" w:leader="dot" w:pos="7805"/>
      </w:tabs>
      <w:spacing w:before="240" w:after="120" w:line="240" w:lineRule="auto"/>
    </w:pPr>
    <w:rPr>
      <w:b/>
      <w:sz w:val="24"/>
    </w:rPr>
  </w:style>
  <w:style w:type="paragraph" w:styleId="Verzeichnis2">
    <w:name w:val="toc 2"/>
    <w:basedOn w:val="Standard"/>
    <w:next w:val="Standard"/>
    <w:autoRedefine/>
    <w:uiPriority w:val="39"/>
    <w:unhideWhenUsed/>
    <w:qFormat/>
    <w:rsid w:val="00245CB5"/>
    <w:pPr>
      <w:spacing w:after="100" w:line="240" w:lineRule="auto"/>
      <w:ind w:left="221"/>
    </w:pPr>
    <w:rPr>
      <w:sz w:val="24"/>
    </w:rPr>
  </w:style>
  <w:style w:type="paragraph" w:styleId="Verzeichnis3">
    <w:name w:val="toc 3"/>
    <w:basedOn w:val="Standard"/>
    <w:next w:val="Standard"/>
    <w:autoRedefine/>
    <w:uiPriority w:val="39"/>
    <w:unhideWhenUsed/>
    <w:qFormat/>
    <w:rsid w:val="00245CB5"/>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C21265"/>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E2ECB"/>
  </w:style>
  <w:style w:type="paragraph" w:styleId="Verzeichnis4">
    <w:name w:val="toc 4"/>
    <w:basedOn w:val="Standard"/>
    <w:next w:val="Standard"/>
    <w:autoRedefine/>
    <w:uiPriority w:val="39"/>
    <w:unhideWhenUsed/>
    <w:rsid w:val="00245CB5"/>
    <w:pPr>
      <w:spacing w:after="100" w:line="240" w:lineRule="auto"/>
      <w:ind w:left="658"/>
    </w:pPr>
    <w:rPr>
      <w:i/>
    </w:rPr>
  </w:style>
  <w:style w:type="character" w:styleId="Hervorhebung">
    <w:name w:val="Emphasis"/>
    <w:basedOn w:val="Absatz-Standardschriftart"/>
    <w:uiPriority w:val="20"/>
    <w:qFormat/>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Dokumentstruktur">
    <w:name w:val="Document Map"/>
    <w:basedOn w:val="Standard"/>
    <w:link w:val="DokumentstrukturZchn"/>
    <w:uiPriority w:val="99"/>
    <w:semiHidden/>
    <w:unhideWhenUsed/>
    <w:rsid w:val="00ED0B32"/>
    <w:pPr>
      <w:spacing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D0B32"/>
    <w:rPr>
      <w:rFonts w:ascii="Tahoma" w:eastAsia="Times New Roman" w:hAnsi="Tahoma" w:cs="Tahoma"/>
      <w:sz w:val="16"/>
      <w:szCs w:val="16"/>
      <w:lang w:eastAsia="de-DE"/>
    </w:rPr>
  </w:style>
  <w:style w:type="paragraph" w:styleId="Listenabsatz">
    <w:name w:val="List Paragraph"/>
    <w:basedOn w:val="Standard"/>
    <w:uiPriority w:val="34"/>
    <w:qFormat/>
    <w:rsid w:val="00ED0B32"/>
    <w:pPr>
      <w:ind w:left="720"/>
      <w:contextualSpacing/>
    </w:pPr>
  </w:style>
  <w:style w:type="character" w:styleId="Kommentarzeichen">
    <w:name w:val="annotation reference"/>
    <w:basedOn w:val="Absatz-Standardschriftart"/>
    <w:uiPriority w:val="99"/>
    <w:semiHidden/>
    <w:unhideWhenUsed/>
    <w:rsid w:val="005B669E"/>
    <w:rPr>
      <w:sz w:val="16"/>
      <w:szCs w:val="16"/>
    </w:rPr>
  </w:style>
  <w:style w:type="paragraph" w:styleId="Kommentartext">
    <w:name w:val="annotation text"/>
    <w:basedOn w:val="Standard"/>
    <w:link w:val="KommentartextZchn"/>
    <w:uiPriority w:val="99"/>
    <w:semiHidden/>
    <w:unhideWhenUsed/>
    <w:rsid w:val="005B669E"/>
    <w:pPr>
      <w:spacing w:line="240" w:lineRule="auto"/>
    </w:pPr>
    <w:rPr>
      <w:sz w:val="20"/>
    </w:rPr>
  </w:style>
  <w:style w:type="character" w:customStyle="1" w:styleId="KommentartextZchn">
    <w:name w:val="Kommentartext Zchn"/>
    <w:basedOn w:val="Absatz-Standardschriftart"/>
    <w:link w:val="Kommentartext"/>
    <w:uiPriority w:val="99"/>
    <w:semiHidden/>
    <w:rsid w:val="005B669E"/>
    <w:rPr>
      <w:rFonts w:ascii="Palatino Linotype" w:eastAsia="Times New Roman" w:hAnsi="Palatino Linotype"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5B669E"/>
    <w:rPr>
      <w:b/>
      <w:bCs/>
    </w:rPr>
  </w:style>
  <w:style w:type="character" w:customStyle="1" w:styleId="KommentarthemaZchn">
    <w:name w:val="Kommentarthema Zchn"/>
    <w:basedOn w:val="KommentartextZchn"/>
    <w:link w:val="Kommentarthema"/>
    <w:uiPriority w:val="99"/>
    <w:semiHidden/>
    <w:rsid w:val="005B669E"/>
    <w:rPr>
      <w:rFonts w:ascii="Palatino Linotype" w:eastAsia="Times New Roman" w:hAnsi="Palatino Linotype" w:cs="Times New Roman"/>
      <w:b/>
      <w:bCs/>
      <w:sz w:val="20"/>
      <w:szCs w:val="20"/>
      <w:lang w:eastAsia="de-DE"/>
    </w:rPr>
  </w:style>
  <w:style w:type="paragraph" w:styleId="Index1">
    <w:name w:val="index 1"/>
    <w:basedOn w:val="Standard"/>
    <w:next w:val="Standard"/>
    <w:autoRedefine/>
    <w:uiPriority w:val="99"/>
    <w:semiHidden/>
    <w:unhideWhenUsed/>
    <w:rsid w:val="00B021AD"/>
    <w:pPr>
      <w:spacing w:line="240" w:lineRule="auto"/>
      <w:ind w:left="220" w:hanging="220"/>
    </w:pPr>
  </w:style>
  <w:style w:type="paragraph" w:customStyle="1" w:styleId="Zwischenberschriftnichtnummeriert">
    <w:name w:val="Zwischenüberschrift (nichtnummeriert)"/>
    <w:basedOn w:val="Standard"/>
    <w:link w:val="ZwischenberschriftnichtnummeriertZchn"/>
    <w:qFormat/>
    <w:rsid w:val="0010017B"/>
    <w:pPr>
      <w:spacing w:before="200"/>
    </w:pPr>
    <w:rPr>
      <w:b/>
      <w:sz w:val="24"/>
    </w:rPr>
  </w:style>
  <w:style w:type="paragraph" w:styleId="Funotentext">
    <w:name w:val="footnote text"/>
    <w:basedOn w:val="Standard"/>
    <w:link w:val="FunotentextZchn"/>
    <w:uiPriority w:val="99"/>
    <w:unhideWhenUsed/>
    <w:rsid w:val="004E5186"/>
    <w:pPr>
      <w:spacing w:line="240" w:lineRule="auto"/>
    </w:pPr>
    <w:rPr>
      <w:sz w:val="20"/>
    </w:rPr>
  </w:style>
  <w:style w:type="character" w:customStyle="1" w:styleId="ZwischenberschriftnichtnummeriertZchn">
    <w:name w:val="Zwischenüberschrift (nichtnummeriert) Zchn"/>
    <w:basedOn w:val="Absatz-Standardschriftart"/>
    <w:link w:val="Zwischenberschriftnichtnummeriert"/>
    <w:rsid w:val="0010017B"/>
    <w:rPr>
      <w:rFonts w:ascii="Palatino Linotype" w:eastAsia="Times New Roman" w:hAnsi="Palatino Linotype" w:cs="Times New Roman"/>
      <w:b/>
      <w:sz w:val="24"/>
      <w:szCs w:val="20"/>
      <w:lang w:eastAsia="de-DE"/>
    </w:rPr>
  </w:style>
  <w:style w:type="character" w:customStyle="1" w:styleId="FunotentextZchn">
    <w:name w:val="Fußnotentext Zchn"/>
    <w:basedOn w:val="Absatz-Standardschriftart"/>
    <w:link w:val="Funotentext"/>
    <w:uiPriority w:val="99"/>
    <w:rsid w:val="004E5186"/>
    <w:rPr>
      <w:rFonts w:ascii="Palatino Linotype" w:eastAsia="Times New Roman" w:hAnsi="Palatino Linotype" w:cs="Times New Roman"/>
      <w:sz w:val="20"/>
      <w:szCs w:val="20"/>
      <w:lang w:eastAsia="de-DE"/>
    </w:rPr>
  </w:style>
  <w:style w:type="character" w:styleId="Funotenzeichen">
    <w:name w:val="footnote reference"/>
    <w:basedOn w:val="Absatz-Standardschriftart"/>
    <w:uiPriority w:val="99"/>
    <w:unhideWhenUsed/>
    <w:rsid w:val="004E5186"/>
    <w:rPr>
      <w:vertAlign w:val="superscript"/>
    </w:rPr>
  </w:style>
  <w:style w:type="paragraph" w:styleId="Verzeichnis7">
    <w:name w:val="toc 7"/>
    <w:basedOn w:val="Standard"/>
    <w:next w:val="Standard"/>
    <w:autoRedefine/>
    <w:uiPriority w:val="39"/>
    <w:semiHidden/>
    <w:unhideWhenUsed/>
    <w:rsid w:val="00245CB5"/>
    <w:pPr>
      <w:spacing w:after="100"/>
      <w:ind w:left="1320"/>
    </w:pPr>
  </w:style>
  <w:style w:type="paragraph" w:customStyle="1" w:styleId="Text">
    <w:name w:val="Text"/>
    <w:basedOn w:val="Standard"/>
    <w:link w:val="TextZchn"/>
    <w:uiPriority w:val="99"/>
    <w:qFormat/>
    <w:rsid w:val="00A266C9"/>
    <w:pPr>
      <w:spacing w:after="200"/>
      <w:jc w:val="left"/>
    </w:pPr>
    <w:rPr>
      <w:rFonts w:ascii="Garamond" w:eastAsiaTheme="minorHAnsi" w:hAnsi="Garamond" w:cstheme="minorBidi"/>
      <w:sz w:val="24"/>
      <w:szCs w:val="22"/>
      <w:lang w:eastAsia="en-US"/>
    </w:rPr>
  </w:style>
  <w:style w:type="character" w:customStyle="1" w:styleId="TextZchn">
    <w:name w:val="Text Zchn"/>
    <w:basedOn w:val="Absatz-Standardschriftart"/>
    <w:link w:val="Text"/>
    <w:uiPriority w:val="99"/>
    <w:rsid w:val="00A266C9"/>
    <w:rPr>
      <w:rFonts w:ascii="Garamond" w:hAnsi="Garamond"/>
      <w:sz w:val="24"/>
    </w:rPr>
  </w:style>
  <w:style w:type="paragraph" w:customStyle="1" w:styleId="Blockzitat">
    <w:name w:val="Blockzitat"/>
    <w:basedOn w:val="Folgeabsatz"/>
    <w:link w:val="BlockzitatZchn"/>
    <w:qFormat/>
    <w:rsid w:val="000F415C"/>
    <w:pPr>
      <w:spacing w:before="120" w:after="120" w:line="240" w:lineRule="auto"/>
      <w:ind w:left="397" w:right="567" w:firstLine="0"/>
    </w:pPr>
    <w:rPr>
      <w:lang w:val="en-US"/>
    </w:rPr>
  </w:style>
  <w:style w:type="paragraph" w:customStyle="1" w:styleId="QuelleimLiteraturverzeichnis">
    <w:name w:val="Quelle im Literaturverzeichnis"/>
    <w:basedOn w:val="LiteraturverzeichnisEintrge"/>
    <w:link w:val="QuelleimLiteraturverzeichnisZchn"/>
    <w:qFormat/>
    <w:rsid w:val="00100839"/>
    <w:pPr>
      <w:spacing w:after="120"/>
    </w:pPr>
    <w:rPr>
      <w:lang w:val="de-DE"/>
    </w:rPr>
  </w:style>
  <w:style w:type="character" w:customStyle="1" w:styleId="BlockzitatZchn">
    <w:name w:val="Blockzitat Zchn"/>
    <w:basedOn w:val="FolgeabsatzZchn"/>
    <w:link w:val="Blockzitat"/>
    <w:rsid w:val="000F415C"/>
    <w:rPr>
      <w:rFonts w:ascii="Palatino Linotype" w:eastAsia="Times New Roman" w:hAnsi="Palatino Linotype" w:cs="Times New Roman"/>
      <w:szCs w:val="20"/>
      <w:lang w:val="en-US" w:eastAsia="de-DE"/>
    </w:rPr>
  </w:style>
  <w:style w:type="character" w:customStyle="1" w:styleId="QuelleimLiteraturverzeichnisZchn">
    <w:name w:val="Quelle im Literaturverzeichnis Zchn"/>
    <w:basedOn w:val="LiteraturverzeichnisEintrgeZchn"/>
    <w:link w:val="QuelleimLiteraturverzeichnis"/>
    <w:rsid w:val="00100839"/>
    <w:rPr>
      <w:rFonts w:ascii="Palatino Linotype" w:eastAsia="Times New Roman" w:hAnsi="Palatino Linotype" w:cs="Times New Roman"/>
      <w:szCs w:val="20"/>
      <w:lang w:val="en-US" w:eastAsia="de-DE"/>
    </w:rPr>
  </w:style>
  <w:style w:type="paragraph" w:customStyle="1" w:styleId="Code">
    <w:name w:val="Code"/>
    <w:basedOn w:val="Standard"/>
    <w:qFormat/>
    <w:rsid w:val="00F635D9"/>
    <w:pPr>
      <w:keepLines/>
      <w:ind w:left="389"/>
      <w:jc w:val="left"/>
    </w:pPr>
    <w:rPr>
      <w:rFonts w:ascii="Courier New" w:hAnsi="Courier New"/>
    </w:rPr>
  </w:style>
  <w:style w:type="paragraph" w:styleId="StandardWeb">
    <w:name w:val="Normal (Web)"/>
    <w:basedOn w:val="Standard"/>
    <w:uiPriority w:val="99"/>
    <w:unhideWhenUsed/>
    <w:rsid w:val="0067628A"/>
    <w:pPr>
      <w:spacing w:before="100" w:beforeAutospacing="1" w:after="100" w:afterAutospacing="1" w:line="240" w:lineRule="auto"/>
      <w:jc w:val="left"/>
    </w:pPr>
    <w:rPr>
      <w:rFonts w:ascii="Times New Roman" w:hAnsi="Times New Roman"/>
      <w:sz w:val="24"/>
      <w:szCs w:val="24"/>
    </w:rPr>
  </w:style>
  <w:style w:type="paragraph" w:styleId="KeinLeerraum">
    <w:name w:val="No Spacing"/>
    <w:uiPriority w:val="1"/>
    <w:qFormat/>
    <w:rsid w:val="00037E37"/>
    <w:pPr>
      <w:spacing w:after="0" w:line="240" w:lineRule="auto"/>
    </w:pPr>
    <w:rPr>
      <w:rFonts w:eastAsiaTheme="minorEastAsia"/>
    </w:rPr>
  </w:style>
  <w:style w:type="character" w:customStyle="1" w:styleId="UnresolvedMention">
    <w:name w:val="Unresolved Mention"/>
    <w:basedOn w:val="Absatz-Standardschriftart"/>
    <w:uiPriority w:val="99"/>
    <w:semiHidden/>
    <w:unhideWhenUsed/>
    <w:rsid w:val="00B307C6"/>
    <w:rPr>
      <w:color w:val="808080"/>
      <w:shd w:val="clear" w:color="auto" w:fill="E6E6E6"/>
    </w:rPr>
  </w:style>
  <w:style w:type="character" w:styleId="BesuchterHyperlink">
    <w:name w:val="FollowedHyperlink"/>
    <w:basedOn w:val="Absatz-Standardschriftart"/>
    <w:uiPriority w:val="99"/>
    <w:semiHidden/>
    <w:unhideWhenUsed/>
    <w:rsid w:val="001519A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7055">
      <w:bodyDiv w:val="1"/>
      <w:marLeft w:val="0"/>
      <w:marRight w:val="0"/>
      <w:marTop w:val="0"/>
      <w:marBottom w:val="0"/>
      <w:divBdr>
        <w:top w:val="none" w:sz="0" w:space="0" w:color="auto"/>
        <w:left w:val="none" w:sz="0" w:space="0" w:color="auto"/>
        <w:bottom w:val="none" w:sz="0" w:space="0" w:color="auto"/>
        <w:right w:val="none" w:sz="0" w:space="0" w:color="auto"/>
      </w:divBdr>
    </w:div>
    <w:div w:id="382337297">
      <w:bodyDiv w:val="1"/>
      <w:marLeft w:val="0"/>
      <w:marRight w:val="0"/>
      <w:marTop w:val="0"/>
      <w:marBottom w:val="0"/>
      <w:divBdr>
        <w:top w:val="none" w:sz="0" w:space="0" w:color="auto"/>
        <w:left w:val="none" w:sz="0" w:space="0" w:color="auto"/>
        <w:bottom w:val="none" w:sz="0" w:space="0" w:color="auto"/>
        <w:right w:val="none" w:sz="0" w:space="0" w:color="auto"/>
      </w:divBdr>
      <w:divsChild>
        <w:div w:id="59599468">
          <w:marLeft w:val="0"/>
          <w:marRight w:val="0"/>
          <w:marTop w:val="0"/>
          <w:marBottom w:val="0"/>
          <w:divBdr>
            <w:top w:val="none" w:sz="0" w:space="0" w:color="auto"/>
            <w:left w:val="none" w:sz="0" w:space="0" w:color="auto"/>
            <w:bottom w:val="none" w:sz="0" w:space="0" w:color="auto"/>
            <w:right w:val="none" w:sz="0" w:space="0" w:color="auto"/>
          </w:divBdr>
        </w:div>
        <w:div w:id="71853405">
          <w:marLeft w:val="0"/>
          <w:marRight w:val="0"/>
          <w:marTop w:val="0"/>
          <w:marBottom w:val="0"/>
          <w:divBdr>
            <w:top w:val="none" w:sz="0" w:space="0" w:color="auto"/>
            <w:left w:val="none" w:sz="0" w:space="0" w:color="auto"/>
            <w:bottom w:val="none" w:sz="0" w:space="0" w:color="auto"/>
            <w:right w:val="none" w:sz="0" w:space="0" w:color="auto"/>
          </w:divBdr>
        </w:div>
        <w:div w:id="1059286990">
          <w:marLeft w:val="0"/>
          <w:marRight w:val="0"/>
          <w:marTop w:val="0"/>
          <w:marBottom w:val="0"/>
          <w:divBdr>
            <w:top w:val="none" w:sz="0" w:space="0" w:color="auto"/>
            <w:left w:val="none" w:sz="0" w:space="0" w:color="auto"/>
            <w:bottom w:val="none" w:sz="0" w:space="0" w:color="auto"/>
            <w:right w:val="none" w:sz="0" w:space="0" w:color="auto"/>
          </w:divBdr>
        </w:div>
        <w:div w:id="1074932315">
          <w:marLeft w:val="0"/>
          <w:marRight w:val="0"/>
          <w:marTop w:val="0"/>
          <w:marBottom w:val="0"/>
          <w:divBdr>
            <w:top w:val="none" w:sz="0" w:space="0" w:color="auto"/>
            <w:left w:val="none" w:sz="0" w:space="0" w:color="auto"/>
            <w:bottom w:val="none" w:sz="0" w:space="0" w:color="auto"/>
            <w:right w:val="none" w:sz="0" w:space="0" w:color="auto"/>
          </w:divBdr>
        </w:div>
        <w:div w:id="1242180450">
          <w:marLeft w:val="0"/>
          <w:marRight w:val="0"/>
          <w:marTop w:val="0"/>
          <w:marBottom w:val="0"/>
          <w:divBdr>
            <w:top w:val="none" w:sz="0" w:space="0" w:color="auto"/>
            <w:left w:val="none" w:sz="0" w:space="0" w:color="auto"/>
            <w:bottom w:val="none" w:sz="0" w:space="0" w:color="auto"/>
            <w:right w:val="none" w:sz="0" w:space="0" w:color="auto"/>
          </w:divBdr>
        </w:div>
        <w:div w:id="1581914204">
          <w:marLeft w:val="0"/>
          <w:marRight w:val="0"/>
          <w:marTop w:val="0"/>
          <w:marBottom w:val="0"/>
          <w:divBdr>
            <w:top w:val="none" w:sz="0" w:space="0" w:color="auto"/>
            <w:left w:val="none" w:sz="0" w:space="0" w:color="auto"/>
            <w:bottom w:val="none" w:sz="0" w:space="0" w:color="auto"/>
            <w:right w:val="none" w:sz="0" w:space="0" w:color="auto"/>
          </w:divBdr>
        </w:div>
        <w:div w:id="1593272580">
          <w:marLeft w:val="0"/>
          <w:marRight w:val="0"/>
          <w:marTop w:val="0"/>
          <w:marBottom w:val="0"/>
          <w:divBdr>
            <w:top w:val="none" w:sz="0" w:space="0" w:color="auto"/>
            <w:left w:val="none" w:sz="0" w:space="0" w:color="auto"/>
            <w:bottom w:val="none" w:sz="0" w:space="0" w:color="auto"/>
            <w:right w:val="none" w:sz="0" w:space="0" w:color="auto"/>
          </w:divBdr>
        </w:div>
        <w:div w:id="1669748290">
          <w:marLeft w:val="0"/>
          <w:marRight w:val="0"/>
          <w:marTop w:val="0"/>
          <w:marBottom w:val="0"/>
          <w:divBdr>
            <w:top w:val="none" w:sz="0" w:space="0" w:color="auto"/>
            <w:left w:val="none" w:sz="0" w:space="0" w:color="auto"/>
            <w:bottom w:val="none" w:sz="0" w:space="0" w:color="auto"/>
            <w:right w:val="none" w:sz="0" w:space="0" w:color="auto"/>
          </w:divBdr>
        </w:div>
        <w:div w:id="1773165791">
          <w:marLeft w:val="0"/>
          <w:marRight w:val="0"/>
          <w:marTop w:val="0"/>
          <w:marBottom w:val="0"/>
          <w:divBdr>
            <w:top w:val="none" w:sz="0" w:space="0" w:color="auto"/>
            <w:left w:val="none" w:sz="0" w:space="0" w:color="auto"/>
            <w:bottom w:val="none" w:sz="0" w:space="0" w:color="auto"/>
            <w:right w:val="none" w:sz="0" w:space="0" w:color="auto"/>
          </w:divBdr>
        </w:div>
        <w:div w:id="1859270458">
          <w:marLeft w:val="0"/>
          <w:marRight w:val="0"/>
          <w:marTop w:val="0"/>
          <w:marBottom w:val="0"/>
          <w:divBdr>
            <w:top w:val="none" w:sz="0" w:space="0" w:color="auto"/>
            <w:left w:val="none" w:sz="0" w:space="0" w:color="auto"/>
            <w:bottom w:val="none" w:sz="0" w:space="0" w:color="auto"/>
            <w:right w:val="none" w:sz="0" w:space="0" w:color="auto"/>
          </w:divBdr>
        </w:div>
        <w:div w:id="2016347487">
          <w:marLeft w:val="0"/>
          <w:marRight w:val="0"/>
          <w:marTop w:val="0"/>
          <w:marBottom w:val="0"/>
          <w:divBdr>
            <w:top w:val="none" w:sz="0" w:space="0" w:color="auto"/>
            <w:left w:val="none" w:sz="0" w:space="0" w:color="auto"/>
            <w:bottom w:val="none" w:sz="0" w:space="0" w:color="auto"/>
            <w:right w:val="none" w:sz="0" w:space="0" w:color="auto"/>
          </w:divBdr>
        </w:div>
        <w:div w:id="2145613662">
          <w:marLeft w:val="0"/>
          <w:marRight w:val="0"/>
          <w:marTop w:val="0"/>
          <w:marBottom w:val="0"/>
          <w:divBdr>
            <w:top w:val="none" w:sz="0" w:space="0" w:color="auto"/>
            <w:left w:val="none" w:sz="0" w:space="0" w:color="auto"/>
            <w:bottom w:val="none" w:sz="0" w:space="0" w:color="auto"/>
            <w:right w:val="none" w:sz="0" w:space="0" w:color="auto"/>
          </w:divBdr>
        </w:div>
      </w:divsChild>
    </w:div>
    <w:div w:id="408381571">
      <w:bodyDiv w:val="1"/>
      <w:marLeft w:val="0"/>
      <w:marRight w:val="0"/>
      <w:marTop w:val="0"/>
      <w:marBottom w:val="0"/>
      <w:divBdr>
        <w:top w:val="none" w:sz="0" w:space="0" w:color="auto"/>
        <w:left w:val="none" w:sz="0" w:space="0" w:color="auto"/>
        <w:bottom w:val="none" w:sz="0" w:space="0" w:color="auto"/>
        <w:right w:val="none" w:sz="0" w:space="0" w:color="auto"/>
      </w:divBdr>
    </w:div>
    <w:div w:id="475227467">
      <w:bodyDiv w:val="1"/>
      <w:marLeft w:val="0"/>
      <w:marRight w:val="0"/>
      <w:marTop w:val="0"/>
      <w:marBottom w:val="0"/>
      <w:divBdr>
        <w:top w:val="none" w:sz="0" w:space="0" w:color="auto"/>
        <w:left w:val="none" w:sz="0" w:space="0" w:color="auto"/>
        <w:bottom w:val="none" w:sz="0" w:space="0" w:color="auto"/>
        <w:right w:val="none" w:sz="0" w:space="0" w:color="auto"/>
      </w:divBdr>
      <w:divsChild>
        <w:div w:id="708796950">
          <w:marLeft w:val="547"/>
          <w:marRight w:val="0"/>
          <w:marTop w:val="154"/>
          <w:marBottom w:val="0"/>
          <w:divBdr>
            <w:top w:val="none" w:sz="0" w:space="0" w:color="auto"/>
            <w:left w:val="none" w:sz="0" w:space="0" w:color="auto"/>
            <w:bottom w:val="none" w:sz="0" w:space="0" w:color="auto"/>
            <w:right w:val="none" w:sz="0" w:space="0" w:color="auto"/>
          </w:divBdr>
        </w:div>
      </w:divsChild>
    </w:div>
    <w:div w:id="524486380">
      <w:bodyDiv w:val="1"/>
      <w:marLeft w:val="0"/>
      <w:marRight w:val="0"/>
      <w:marTop w:val="0"/>
      <w:marBottom w:val="0"/>
      <w:divBdr>
        <w:top w:val="none" w:sz="0" w:space="0" w:color="auto"/>
        <w:left w:val="none" w:sz="0" w:space="0" w:color="auto"/>
        <w:bottom w:val="none" w:sz="0" w:space="0" w:color="auto"/>
        <w:right w:val="none" w:sz="0" w:space="0" w:color="auto"/>
      </w:divBdr>
      <w:divsChild>
        <w:div w:id="321665769">
          <w:marLeft w:val="0"/>
          <w:marRight w:val="0"/>
          <w:marTop w:val="0"/>
          <w:marBottom w:val="0"/>
          <w:divBdr>
            <w:top w:val="none" w:sz="0" w:space="0" w:color="auto"/>
            <w:left w:val="none" w:sz="0" w:space="0" w:color="auto"/>
            <w:bottom w:val="none" w:sz="0" w:space="0" w:color="auto"/>
            <w:right w:val="none" w:sz="0" w:space="0" w:color="auto"/>
          </w:divBdr>
        </w:div>
      </w:divsChild>
    </w:div>
    <w:div w:id="631058312">
      <w:bodyDiv w:val="1"/>
      <w:marLeft w:val="0"/>
      <w:marRight w:val="0"/>
      <w:marTop w:val="0"/>
      <w:marBottom w:val="0"/>
      <w:divBdr>
        <w:top w:val="none" w:sz="0" w:space="0" w:color="auto"/>
        <w:left w:val="none" w:sz="0" w:space="0" w:color="auto"/>
        <w:bottom w:val="none" w:sz="0" w:space="0" w:color="auto"/>
        <w:right w:val="none" w:sz="0" w:space="0" w:color="auto"/>
      </w:divBdr>
    </w:div>
    <w:div w:id="631987457">
      <w:bodyDiv w:val="1"/>
      <w:marLeft w:val="0"/>
      <w:marRight w:val="0"/>
      <w:marTop w:val="0"/>
      <w:marBottom w:val="0"/>
      <w:divBdr>
        <w:top w:val="none" w:sz="0" w:space="0" w:color="auto"/>
        <w:left w:val="none" w:sz="0" w:space="0" w:color="auto"/>
        <w:bottom w:val="none" w:sz="0" w:space="0" w:color="auto"/>
        <w:right w:val="none" w:sz="0" w:space="0" w:color="auto"/>
      </w:divBdr>
    </w:div>
    <w:div w:id="667295288">
      <w:bodyDiv w:val="1"/>
      <w:marLeft w:val="0"/>
      <w:marRight w:val="0"/>
      <w:marTop w:val="0"/>
      <w:marBottom w:val="0"/>
      <w:divBdr>
        <w:top w:val="none" w:sz="0" w:space="0" w:color="auto"/>
        <w:left w:val="none" w:sz="0" w:space="0" w:color="auto"/>
        <w:bottom w:val="none" w:sz="0" w:space="0" w:color="auto"/>
        <w:right w:val="none" w:sz="0" w:space="0" w:color="auto"/>
      </w:divBdr>
    </w:div>
    <w:div w:id="767697102">
      <w:bodyDiv w:val="1"/>
      <w:marLeft w:val="0"/>
      <w:marRight w:val="0"/>
      <w:marTop w:val="0"/>
      <w:marBottom w:val="0"/>
      <w:divBdr>
        <w:top w:val="none" w:sz="0" w:space="0" w:color="auto"/>
        <w:left w:val="none" w:sz="0" w:space="0" w:color="auto"/>
        <w:bottom w:val="none" w:sz="0" w:space="0" w:color="auto"/>
        <w:right w:val="none" w:sz="0" w:space="0" w:color="auto"/>
      </w:divBdr>
      <w:divsChild>
        <w:div w:id="184100043">
          <w:marLeft w:val="0"/>
          <w:marRight w:val="0"/>
          <w:marTop w:val="0"/>
          <w:marBottom w:val="0"/>
          <w:divBdr>
            <w:top w:val="none" w:sz="0" w:space="0" w:color="auto"/>
            <w:left w:val="none" w:sz="0" w:space="0" w:color="auto"/>
            <w:bottom w:val="none" w:sz="0" w:space="0" w:color="auto"/>
            <w:right w:val="none" w:sz="0" w:space="0" w:color="auto"/>
          </w:divBdr>
        </w:div>
        <w:div w:id="464543671">
          <w:marLeft w:val="0"/>
          <w:marRight w:val="0"/>
          <w:marTop w:val="0"/>
          <w:marBottom w:val="0"/>
          <w:divBdr>
            <w:top w:val="none" w:sz="0" w:space="0" w:color="auto"/>
            <w:left w:val="none" w:sz="0" w:space="0" w:color="auto"/>
            <w:bottom w:val="none" w:sz="0" w:space="0" w:color="auto"/>
            <w:right w:val="none" w:sz="0" w:space="0" w:color="auto"/>
          </w:divBdr>
        </w:div>
        <w:div w:id="547911937">
          <w:marLeft w:val="0"/>
          <w:marRight w:val="0"/>
          <w:marTop w:val="0"/>
          <w:marBottom w:val="0"/>
          <w:divBdr>
            <w:top w:val="none" w:sz="0" w:space="0" w:color="auto"/>
            <w:left w:val="none" w:sz="0" w:space="0" w:color="auto"/>
            <w:bottom w:val="none" w:sz="0" w:space="0" w:color="auto"/>
            <w:right w:val="none" w:sz="0" w:space="0" w:color="auto"/>
          </w:divBdr>
        </w:div>
        <w:div w:id="626737628">
          <w:marLeft w:val="0"/>
          <w:marRight w:val="0"/>
          <w:marTop w:val="0"/>
          <w:marBottom w:val="0"/>
          <w:divBdr>
            <w:top w:val="none" w:sz="0" w:space="0" w:color="auto"/>
            <w:left w:val="none" w:sz="0" w:space="0" w:color="auto"/>
            <w:bottom w:val="none" w:sz="0" w:space="0" w:color="auto"/>
            <w:right w:val="none" w:sz="0" w:space="0" w:color="auto"/>
          </w:divBdr>
        </w:div>
        <w:div w:id="1004892248">
          <w:marLeft w:val="0"/>
          <w:marRight w:val="0"/>
          <w:marTop w:val="0"/>
          <w:marBottom w:val="0"/>
          <w:divBdr>
            <w:top w:val="none" w:sz="0" w:space="0" w:color="auto"/>
            <w:left w:val="none" w:sz="0" w:space="0" w:color="auto"/>
            <w:bottom w:val="none" w:sz="0" w:space="0" w:color="auto"/>
            <w:right w:val="none" w:sz="0" w:space="0" w:color="auto"/>
          </w:divBdr>
        </w:div>
        <w:div w:id="1063212376">
          <w:marLeft w:val="0"/>
          <w:marRight w:val="0"/>
          <w:marTop w:val="0"/>
          <w:marBottom w:val="0"/>
          <w:divBdr>
            <w:top w:val="none" w:sz="0" w:space="0" w:color="auto"/>
            <w:left w:val="none" w:sz="0" w:space="0" w:color="auto"/>
            <w:bottom w:val="none" w:sz="0" w:space="0" w:color="auto"/>
            <w:right w:val="none" w:sz="0" w:space="0" w:color="auto"/>
          </w:divBdr>
        </w:div>
        <w:div w:id="1458258994">
          <w:marLeft w:val="0"/>
          <w:marRight w:val="0"/>
          <w:marTop w:val="0"/>
          <w:marBottom w:val="0"/>
          <w:divBdr>
            <w:top w:val="none" w:sz="0" w:space="0" w:color="auto"/>
            <w:left w:val="none" w:sz="0" w:space="0" w:color="auto"/>
            <w:bottom w:val="none" w:sz="0" w:space="0" w:color="auto"/>
            <w:right w:val="none" w:sz="0" w:space="0" w:color="auto"/>
          </w:divBdr>
        </w:div>
      </w:divsChild>
    </w:div>
    <w:div w:id="1132286575">
      <w:bodyDiv w:val="1"/>
      <w:marLeft w:val="0"/>
      <w:marRight w:val="0"/>
      <w:marTop w:val="0"/>
      <w:marBottom w:val="0"/>
      <w:divBdr>
        <w:top w:val="none" w:sz="0" w:space="0" w:color="auto"/>
        <w:left w:val="none" w:sz="0" w:space="0" w:color="auto"/>
        <w:bottom w:val="none" w:sz="0" w:space="0" w:color="auto"/>
        <w:right w:val="none" w:sz="0" w:space="0" w:color="auto"/>
      </w:divBdr>
      <w:divsChild>
        <w:div w:id="668679688">
          <w:marLeft w:val="0"/>
          <w:marRight w:val="0"/>
          <w:marTop w:val="0"/>
          <w:marBottom w:val="0"/>
          <w:divBdr>
            <w:top w:val="none" w:sz="0" w:space="0" w:color="auto"/>
            <w:left w:val="none" w:sz="0" w:space="0" w:color="auto"/>
            <w:bottom w:val="none" w:sz="0" w:space="0" w:color="auto"/>
            <w:right w:val="none" w:sz="0" w:space="0" w:color="auto"/>
          </w:divBdr>
        </w:div>
        <w:div w:id="830634100">
          <w:marLeft w:val="0"/>
          <w:marRight w:val="0"/>
          <w:marTop w:val="0"/>
          <w:marBottom w:val="0"/>
          <w:divBdr>
            <w:top w:val="none" w:sz="0" w:space="0" w:color="auto"/>
            <w:left w:val="none" w:sz="0" w:space="0" w:color="auto"/>
            <w:bottom w:val="none" w:sz="0" w:space="0" w:color="auto"/>
            <w:right w:val="none" w:sz="0" w:space="0" w:color="auto"/>
          </w:divBdr>
        </w:div>
        <w:div w:id="928389420">
          <w:marLeft w:val="0"/>
          <w:marRight w:val="0"/>
          <w:marTop w:val="0"/>
          <w:marBottom w:val="0"/>
          <w:divBdr>
            <w:top w:val="none" w:sz="0" w:space="0" w:color="auto"/>
            <w:left w:val="none" w:sz="0" w:space="0" w:color="auto"/>
            <w:bottom w:val="none" w:sz="0" w:space="0" w:color="auto"/>
            <w:right w:val="none" w:sz="0" w:space="0" w:color="auto"/>
          </w:divBdr>
        </w:div>
        <w:div w:id="1050111885">
          <w:marLeft w:val="0"/>
          <w:marRight w:val="0"/>
          <w:marTop w:val="0"/>
          <w:marBottom w:val="0"/>
          <w:divBdr>
            <w:top w:val="none" w:sz="0" w:space="0" w:color="auto"/>
            <w:left w:val="none" w:sz="0" w:space="0" w:color="auto"/>
            <w:bottom w:val="none" w:sz="0" w:space="0" w:color="auto"/>
            <w:right w:val="none" w:sz="0" w:space="0" w:color="auto"/>
          </w:divBdr>
        </w:div>
      </w:divsChild>
    </w:div>
    <w:div w:id="1148741281">
      <w:bodyDiv w:val="1"/>
      <w:marLeft w:val="0"/>
      <w:marRight w:val="0"/>
      <w:marTop w:val="0"/>
      <w:marBottom w:val="0"/>
      <w:divBdr>
        <w:top w:val="none" w:sz="0" w:space="0" w:color="auto"/>
        <w:left w:val="none" w:sz="0" w:space="0" w:color="auto"/>
        <w:bottom w:val="none" w:sz="0" w:space="0" w:color="auto"/>
        <w:right w:val="none" w:sz="0" w:space="0" w:color="auto"/>
      </w:divBdr>
    </w:div>
    <w:div w:id="1191648808">
      <w:bodyDiv w:val="1"/>
      <w:marLeft w:val="0"/>
      <w:marRight w:val="0"/>
      <w:marTop w:val="0"/>
      <w:marBottom w:val="0"/>
      <w:divBdr>
        <w:top w:val="none" w:sz="0" w:space="0" w:color="auto"/>
        <w:left w:val="none" w:sz="0" w:space="0" w:color="auto"/>
        <w:bottom w:val="none" w:sz="0" w:space="0" w:color="auto"/>
        <w:right w:val="none" w:sz="0" w:space="0" w:color="auto"/>
      </w:divBdr>
      <w:divsChild>
        <w:div w:id="8798848">
          <w:marLeft w:val="0"/>
          <w:marRight w:val="0"/>
          <w:marTop w:val="0"/>
          <w:marBottom w:val="0"/>
          <w:divBdr>
            <w:top w:val="none" w:sz="0" w:space="0" w:color="auto"/>
            <w:left w:val="none" w:sz="0" w:space="0" w:color="auto"/>
            <w:bottom w:val="none" w:sz="0" w:space="0" w:color="auto"/>
            <w:right w:val="none" w:sz="0" w:space="0" w:color="auto"/>
          </w:divBdr>
        </w:div>
        <w:div w:id="13852376">
          <w:marLeft w:val="0"/>
          <w:marRight w:val="0"/>
          <w:marTop w:val="0"/>
          <w:marBottom w:val="0"/>
          <w:divBdr>
            <w:top w:val="none" w:sz="0" w:space="0" w:color="auto"/>
            <w:left w:val="none" w:sz="0" w:space="0" w:color="auto"/>
            <w:bottom w:val="none" w:sz="0" w:space="0" w:color="auto"/>
            <w:right w:val="none" w:sz="0" w:space="0" w:color="auto"/>
          </w:divBdr>
        </w:div>
        <w:div w:id="31074792">
          <w:marLeft w:val="0"/>
          <w:marRight w:val="0"/>
          <w:marTop w:val="0"/>
          <w:marBottom w:val="0"/>
          <w:divBdr>
            <w:top w:val="none" w:sz="0" w:space="0" w:color="auto"/>
            <w:left w:val="none" w:sz="0" w:space="0" w:color="auto"/>
            <w:bottom w:val="none" w:sz="0" w:space="0" w:color="auto"/>
            <w:right w:val="none" w:sz="0" w:space="0" w:color="auto"/>
          </w:divBdr>
        </w:div>
        <w:div w:id="42947451">
          <w:marLeft w:val="0"/>
          <w:marRight w:val="0"/>
          <w:marTop w:val="0"/>
          <w:marBottom w:val="0"/>
          <w:divBdr>
            <w:top w:val="none" w:sz="0" w:space="0" w:color="auto"/>
            <w:left w:val="none" w:sz="0" w:space="0" w:color="auto"/>
            <w:bottom w:val="none" w:sz="0" w:space="0" w:color="auto"/>
            <w:right w:val="none" w:sz="0" w:space="0" w:color="auto"/>
          </w:divBdr>
        </w:div>
        <w:div w:id="46415162">
          <w:marLeft w:val="0"/>
          <w:marRight w:val="0"/>
          <w:marTop w:val="0"/>
          <w:marBottom w:val="0"/>
          <w:divBdr>
            <w:top w:val="none" w:sz="0" w:space="0" w:color="auto"/>
            <w:left w:val="none" w:sz="0" w:space="0" w:color="auto"/>
            <w:bottom w:val="none" w:sz="0" w:space="0" w:color="auto"/>
            <w:right w:val="none" w:sz="0" w:space="0" w:color="auto"/>
          </w:divBdr>
        </w:div>
        <w:div w:id="48959808">
          <w:marLeft w:val="0"/>
          <w:marRight w:val="0"/>
          <w:marTop w:val="0"/>
          <w:marBottom w:val="0"/>
          <w:divBdr>
            <w:top w:val="none" w:sz="0" w:space="0" w:color="auto"/>
            <w:left w:val="none" w:sz="0" w:space="0" w:color="auto"/>
            <w:bottom w:val="none" w:sz="0" w:space="0" w:color="auto"/>
            <w:right w:val="none" w:sz="0" w:space="0" w:color="auto"/>
          </w:divBdr>
        </w:div>
        <w:div w:id="54280342">
          <w:marLeft w:val="0"/>
          <w:marRight w:val="0"/>
          <w:marTop w:val="0"/>
          <w:marBottom w:val="0"/>
          <w:divBdr>
            <w:top w:val="none" w:sz="0" w:space="0" w:color="auto"/>
            <w:left w:val="none" w:sz="0" w:space="0" w:color="auto"/>
            <w:bottom w:val="none" w:sz="0" w:space="0" w:color="auto"/>
            <w:right w:val="none" w:sz="0" w:space="0" w:color="auto"/>
          </w:divBdr>
        </w:div>
        <w:div w:id="72746643">
          <w:marLeft w:val="0"/>
          <w:marRight w:val="0"/>
          <w:marTop w:val="0"/>
          <w:marBottom w:val="0"/>
          <w:divBdr>
            <w:top w:val="none" w:sz="0" w:space="0" w:color="auto"/>
            <w:left w:val="none" w:sz="0" w:space="0" w:color="auto"/>
            <w:bottom w:val="none" w:sz="0" w:space="0" w:color="auto"/>
            <w:right w:val="none" w:sz="0" w:space="0" w:color="auto"/>
          </w:divBdr>
        </w:div>
        <w:div w:id="112864850">
          <w:marLeft w:val="0"/>
          <w:marRight w:val="0"/>
          <w:marTop w:val="0"/>
          <w:marBottom w:val="0"/>
          <w:divBdr>
            <w:top w:val="none" w:sz="0" w:space="0" w:color="auto"/>
            <w:left w:val="none" w:sz="0" w:space="0" w:color="auto"/>
            <w:bottom w:val="none" w:sz="0" w:space="0" w:color="auto"/>
            <w:right w:val="none" w:sz="0" w:space="0" w:color="auto"/>
          </w:divBdr>
        </w:div>
        <w:div w:id="113404376">
          <w:marLeft w:val="0"/>
          <w:marRight w:val="0"/>
          <w:marTop w:val="0"/>
          <w:marBottom w:val="0"/>
          <w:divBdr>
            <w:top w:val="none" w:sz="0" w:space="0" w:color="auto"/>
            <w:left w:val="none" w:sz="0" w:space="0" w:color="auto"/>
            <w:bottom w:val="none" w:sz="0" w:space="0" w:color="auto"/>
            <w:right w:val="none" w:sz="0" w:space="0" w:color="auto"/>
          </w:divBdr>
        </w:div>
        <w:div w:id="136916206">
          <w:marLeft w:val="0"/>
          <w:marRight w:val="0"/>
          <w:marTop w:val="0"/>
          <w:marBottom w:val="0"/>
          <w:divBdr>
            <w:top w:val="none" w:sz="0" w:space="0" w:color="auto"/>
            <w:left w:val="none" w:sz="0" w:space="0" w:color="auto"/>
            <w:bottom w:val="none" w:sz="0" w:space="0" w:color="auto"/>
            <w:right w:val="none" w:sz="0" w:space="0" w:color="auto"/>
          </w:divBdr>
        </w:div>
        <w:div w:id="157577637">
          <w:marLeft w:val="0"/>
          <w:marRight w:val="0"/>
          <w:marTop w:val="0"/>
          <w:marBottom w:val="0"/>
          <w:divBdr>
            <w:top w:val="none" w:sz="0" w:space="0" w:color="auto"/>
            <w:left w:val="none" w:sz="0" w:space="0" w:color="auto"/>
            <w:bottom w:val="none" w:sz="0" w:space="0" w:color="auto"/>
            <w:right w:val="none" w:sz="0" w:space="0" w:color="auto"/>
          </w:divBdr>
        </w:div>
        <w:div w:id="158231675">
          <w:marLeft w:val="0"/>
          <w:marRight w:val="0"/>
          <w:marTop w:val="0"/>
          <w:marBottom w:val="0"/>
          <w:divBdr>
            <w:top w:val="none" w:sz="0" w:space="0" w:color="auto"/>
            <w:left w:val="none" w:sz="0" w:space="0" w:color="auto"/>
            <w:bottom w:val="none" w:sz="0" w:space="0" w:color="auto"/>
            <w:right w:val="none" w:sz="0" w:space="0" w:color="auto"/>
          </w:divBdr>
        </w:div>
        <w:div w:id="184099392">
          <w:marLeft w:val="0"/>
          <w:marRight w:val="0"/>
          <w:marTop w:val="0"/>
          <w:marBottom w:val="0"/>
          <w:divBdr>
            <w:top w:val="none" w:sz="0" w:space="0" w:color="auto"/>
            <w:left w:val="none" w:sz="0" w:space="0" w:color="auto"/>
            <w:bottom w:val="none" w:sz="0" w:space="0" w:color="auto"/>
            <w:right w:val="none" w:sz="0" w:space="0" w:color="auto"/>
          </w:divBdr>
        </w:div>
        <w:div w:id="216169073">
          <w:marLeft w:val="0"/>
          <w:marRight w:val="0"/>
          <w:marTop w:val="0"/>
          <w:marBottom w:val="0"/>
          <w:divBdr>
            <w:top w:val="none" w:sz="0" w:space="0" w:color="auto"/>
            <w:left w:val="none" w:sz="0" w:space="0" w:color="auto"/>
            <w:bottom w:val="none" w:sz="0" w:space="0" w:color="auto"/>
            <w:right w:val="none" w:sz="0" w:space="0" w:color="auto"/>
          </w:divBdr>
        </w:div>
        <w:div w:id="223757645">
          <w:marLeft w:val="0"/>
          <w:marRight w:val="0"/>
          <w:marTop w:val="0"/>
          <w:marBottom w:val="0"/>
          <w:divBdr>
            <w:top w:val="none" w:sz="0" w:space="0" w:color="auto"/>
            <w:left w:val="none" w:sz="0" w:space="0" w:color="auto"/>
            <w:bottom w:val="none" w:sz="0" w:space="0" w:color="auto"/>
            <w:right w:val="none" w:sz="0" w:space="0" w:color="auto"/>
          </w:divBdr>
        </w:div>
        <w:div w:id="232739760">
          <w:marLeft w:val="0"/>
          <w:marRight w:val="0"/>
          <w:marTop w:val="0"/>
          <w:marBottom w:val="0"/>
          <w:divBdr>
            <w:top w:val="none" w:sz="0" w:space="0" w:color="auto"/>
            <w:left w:val="none" w:sz="0" w:space="0" w:color="auto"/>
            <w:bottom w:val="none" w:sz="0" w:space="0" w:color="auto"/>
            <w:right w:val="none" w:sz="0" w:space="0" w:color="auto"/>
          </w:divBdr>
        </w:div>
        <w:div w:id="240335033">
          <w:marLeft w:val="0"/>
          <w:marRight w:val="0"/>
          <w:marTop w:val="0"/>
          <w:marBottom w:val="0"/>
          <w:divBdr>
            <w:top w:val="none" w:sz="0" w:space="0" w:color="auto"/>
            <w:left w:val="none" w:sz="0" w:space="0" w:color="auto"/>
            <w:bottom w:val="none" w:sz="0" w:space="0" w:color="auto"/>
            <w:right w:val="none" w:sz="0" w:space="0" w:color="auto"/>
          </w:divBdr>
        </w:div>
        <w:div w:id="260383962">
          <w:marLeft w:val="0"/>
          <w:marRight w:val="0"/>
          <w:marTop w:val="0"/>
          <w:marBottom w:val="0"/>
          <w:divBdr>
            <w:top w:val="none" w:sz="0" w:space="0" w:color="auto"/>
            <w:left w:val="none" w:sz="0" w:space="0" w:color="auto"/>
            <w:bottom w:val="none" w:sz="0" w:space="0" w:color="auto"/>
            <w:right w:val="none" w:sz="0" w:space="0" w:color="auto"/>
          </w:divBdr>
        </w:div>
        <w:div w:id="261451851">
          <w:marLeft w:val="0"/>
          <w:marRight w:val="0"/>
          <w:marTop w:val="0"/>
          <w:marBottom w:val="0"/>
          <w:divBdr>
            <w:top w:val="none" w:sz="0" w:space="0" w:color="auto"/>
            <w:left w:val="none" w:sz="0" w:space="0" w:color="auto"/>
            <w:bottom w:val="none" w:sz="0" w:space="0" w:color="auto"/>
            <w:right w:val="none" w:sz="0" w:space="0" w:color="auto"/>
          </w:divBdr>
        </w:div>
        <w:div w:id="266620670">
          <w:marLeft w:val="0"/>
          <w:marRight w:val="0"/>
          <w:marTop w:val="0"/>
          <w:marBottom w:val="0"/>
          <w:divBdr>
            <w:top w:val="none" w:sz="0" w:space="0" w:color="auto"/>
            <w:left w:val="none" w:sz="0" w:space="0" w:color="auto"/>
            <w:bottom w:val="none" w:sz="0" w:space="0" w:color="auto"/>
            <w:right w:val="none" w:sz="0" w:space="0" w:color="auto"/>
          </w:divBdr>
        </w:div>
        <w:div w:id="273707889">
          <w:marLeft w:val="0"/>
          <w:marRight w:val="0"/>
          <w:marTop w:val="0"/>
          <w:marBottom w:val="0"/>
          <w:divBdr>
            <w:top w:val="none" w:sz="0" w:space="0" w:color="auto"/>
            <w:left w:val="none" w:sz="0" w:space="0" w:color="auto"/>
            <w:bottom w:val="none" w:sz="0" w:space="0" w:color="auto"/>
            <w:right w:val="none" w:sz="0" w:space="0" w:color="auto"/>
          </w:divBdr>
        </w:div>
        <w:div w:id="292448533">
          <w:marLeft w:val="0"/>
          <w:marRight w:val="0"/>
          <w:marTop w:val="0"/>
          <w:marBottom w:val="0"/>
          <w:divBdr>
            <w:top w:val="none" w:sz="0" w:space="0" w:color="auto"/>
            <w:left w:val="none" w:sz="0" w:space="0" w:color="auto"/>
            <w:bottom w:val="none" w:sz="0" w:space="0" w:color="auto"/>
            <w:right w:val="none" w:sz="0" w:space="0" w:color="auto"/>
          </w:divBdr>
        </w:div>
        <w:div w:id="310063216">
          <w:marLeft w:val="0"/>
          <w:marRight w:val="0"/>
          <w:marTop w:val="0"/>
          <w:marBottom w:val="0"/>
          <w:divBdr>
            <w:top w:val="none" w:sz="0" w:space="0" w:color="auto"/>
            <w:left w:val="none" w:sz="0" w:space="0" w:color="auto"/>
            <w:bottom w:val="none" w:sz="0" w:space="0" w:color="auto"/>
            <w:right w:val="none" w:sz="0" w:space="0" w:color="auto"/>
          </w:divBdr>
        </w:div>
        <w:div w:id="316106986">
          <w:marLeft w:val="0"/>
          <w:marRight w:val="0"/>
          <w:marTop w:val="0"/>
          <w:marBottom w:val="0"/>
          <w:divBdr>
            <w:top w:val="none" w:sz="0" w:space="0" w:color="auto"/>
            <w:left w:val="none" w:sz="0" w:space="0" w:color="auto"/>
            <w:bottom w:val="none" w:sz="0" w:space="0" w:color="auto"/>
            <w:right w:val="none" w:sz="0" w:space="0" w:color="auto"/>
          </w:divBdr>
        </w:div>
        <w:div w:id="320893523">
          <w:marLeft w:val="0"/>
          <w:marRight w:val="0"/>
          <w:marTop w:val="0"/>
          <w:marBottom w:val="0"/>
          <w:divBdr>
            <w:top w:val="none" w:sz="0" w:space="0" w:color="auto"/>
            <w:left w:val="none" w:sz="0" w:space="0" w:color="auto"/>
            <w:bottom w:val="none" w:sz="0" w:space="0" w:color="auto"/>
            <w:right w:val="none" w:sz="0" w:space="0" w:color="auto"/>
          </w:divBdr>
        </w:div>
        <w:div w:id="325207664">
          <w:marLeft w:val="0"/>
          <w:marRight w:val="0"/>
          <w:marTop w:val="0"/>
          <w:marBottom w:val="0"/>
          <w:divBdr>
            <w:top w:val="none" w:sz="0" w:space="0" w:color="auto"/>
            <w:left w:val="none" w:sz="0" w:space="0" w:color="auto"/>
            <w:bottom w:val="none" w:sz="0" w:space="0" w:color="auto"/>
            <w:right w:val="none" w:sz="0" w:space="0" w:color="auto"/>
          </w:divBdr>
        </w:div>
        <w:div w:id="327057160">
          <w:marLeft w:val="0"/>
          <w:marRight w:val="0"/>
          <w:marTop w:val="0"/>
          <w:marBottom w:val="0"/>
          <w:divBdr>
            <w:top w:val="none" w:sz="0" w:space="0" w:color="auto"/>
            <w:left w:val="none" w:sz="0" w:space="0" w:color="auto"/>
            <w:bottom w:val="none" w:sz="0" w:space="0" w:color="auto"/>
            <w:right w:val="none" w:sz="0" w:space="0" w:color="auto"/>
          </w:divBdr>
        </w:div>
        <w:div w:id="353386348">
          <w:marLeft w:val="0"/>
          <w:marRight w:val="0"/>
          <w:marTop w:val="0"/>
          <w:marBottom w:val="0"/>
          <w:divBdr>
            <w:top w:val="none" w:sz="0" w:space="0" w:color="auto"/>
            <w:left w:val="none" w:sz="0" w:space="0" w:color="auto"/>
            <w:bottom w:val="none" w:sz="0" w:space="0" w:color="auto"/>
            <w:right w:val="none" w:sz="0" w:space="0" w:color="auto"/>
          </w:divBdr>
        </w:div>
        <w:div w:id="372703776">
          <w:marLeft w:val="0"/>
          <w:marRight w:val="0"/>
          <w:marTop w:val="0"/>
          <w:marBottom w:val="0"/>
          <w:divBdr>
            <w:top w:val="none" w:sz="0" w:space="0" w:color="auto"/>
            <w:left w:val="none" w:sz="0" w:space="0" w:color="auto"/>
            <w:bottom w:val="none" w:sz="0" w:space="0" w:color="auto"/>
            <w:right w:val="none" w:sz="0" w:space="0" w:color="auto"/>
          </w:divBdr>
        </w:div>
        <w:div w:id="385376532">
          <w:marLeft w:val="0"/>
          <w:marRight w:val="0"/>
          <w:marTop w:val="0"/>
          <w:marBottom w:val="0"/>
          <w:divBdr>
            <w:top w:val="none" w:sz="0" w:space="0" w:color="auto"/>
            <w:left w:val="none" w:sz="0" w:space="0" w:color="auto"/>
            <w:bottom w:val="none" w:sz="0" w:space="0" w:color="auto"/>
            <w:right w:val="none" w:sz="0" w:space="0" w:color="auto"/>
          </w:divBdr>
        </w:div>
        <w:div w:id="400179946">
          <w:marLeft w:val="0"/>
          <w:marRight w:val="0"/>
          <w:marTop w:val="0"/>
          <w:marBottom w:val="0"/>
          <w:divBdr>
            <w:top w:val="none" w:sz="0" w:space="0" w:color="auto"/>
            <w:left w:val="none" w:sz="0" w:space="0" w:color="auto"/>
            <w:bottom w:val="none" w:sz="0" w:space="0" w:color="auto"/>
            <w:right w:val="none" w:sz="0" w:space="0" w:color="auto"/>
          </w:divBdr>
        </w:div>
        <w:div w:id="404228354">
          <w:marLeft w:val="0"/>
          <w:marRight w:val="0"/>
          <w:marTop w:val="0"/>
          <w:marBottom w:val="0"/>
          <w:divBdr>
            <w:top w:val="none" w:sz="0" w:space="0" w:color="auto"/>
            <w:left w:val="none" w:sz="0" w:space="0" w:color="auto"/>
            <w:bottom w:val="none" w:sz="0" w:space="0" w:color="auto"/>
            <w:right w:val="none" w:sz="0" w:space="0" w:color="auto"/>
          </w:divBdr>
        </w:div>
        <w:div w:id="406651145">
          <w:marLeft w:val="0"/>
          <w:marRight w:val="0"/>
          <w:marTop w:val="0"/>
          <w:marBottom w:val="0"/>
          <w:divBdr>
            <w:top w:val="none" w:sz="0" w:space="0" w:color="auto"/>
            <w:left w:val="none" w:sz="0" w:space="0" w:color="auto"/>
            <w:bottom w:val="none" w:sz="0" w:space="0" w:color="auto"/>
            <w:right w:val="none" w:sz="0" w:space="0" w:color="auto"/>
          </w:divBdr>
        </w:div>
        <w:div w:id="420032497">
          <w:marLeft w:val="0"/>
          <w:marRight w:val="0"/>
          <w:marTop w:val="0"/>
          <w:marBottom w:val="0"/>
          <w:divBdr>
            <w:top w:val="none" w:sz="0" w:space="0" w:color="auto"/>
            <w:left w:val="none" w:sz="0" w:space="0" w:color="auto"/>
            <w:bottom w:val="none" w:sz="0" w:space="0" w:color="auto"/>
            <w:right w:val="none" w:sz="0" w:space="0" w:color="auto"/>
          </w:divBdr>
        </w:div>
        <w:div w:id="421685885">
          <w:marLeft w:val="0"/>
          <w:marRight w:val="0"/>
          <w:marTop w:val="0"/>
          <w:marBottom w:val="0"/>
          <w:divBdr>
            <w:top w:val="none" w:sz="0" w:space="0" w:color="auto"/>
            <w:left w:val="none" w:sz="0" w:space="0" w:color="auto"/>
            <w:bottom w:val="none" w:sz="0" w:space="0" w:color="auto"/>
            <w:right w:val="none" w:sz="0" w:space="0" w:color="auto"/>
          </w:divBdr>
        </w:div>
        <w:div w:id="443352834">
          <w:marLeft w:val="0"/>
          <w:marRight w:val="0"/>
          <w:marTop w:val="0"/>
          <w:marBottom w:val="0"/>
          <w:divBdr>
            <w:top w:val="none" w:sz="0" w:space="0" w:color="auto"/>
            <w:left w:val="none" w:sz="0" w:space="0" w:color="auto"/>
            <w:bottom w:val="none" w:sz="0" w:space="0" w:color="auto"/>
            <w:right w:val="none" w:sz="0" w:space="0" w:color="auto"/>
          </w:divBdr>
        </w:div>
        <w:div w:id="443811492">
          <w:marLeft w:val="0"/>
          <w:marRight w:val="0"/>
          <w:marTop w:val="0"/>
          <w:marBottom w:val="0"/>
          <w:divBdr>
            <w:top w:val="none" w:sz="0" w:space="0" w:color="auto"/>
            <w:left w:val="none" w:sz="0" w:space="0" w:color="auto"/>
            <w:bottom w:val="none" w:sz="0" w:space="0" w:color="auto"/>
            <w:right w:val="none" w:sz="0" w:space="0" w:color="auto"/>
          </w:divBdr>
        </w:div>
        <w:div w:id="455029524">
          <w:marLeft w:val="0"/>
          <w:marRight w:val="0"/>
          <w:marTop w:val="0"/>
          <w:marBottom w:val="0"/>
          <w:divBdr>
            <w:top w:val="none" w:sz="0" w:space="0" w:color="auto"/>
            <w:left w:val="none" w:sz="0" w:space="0" w:color="auto"/>
            <w:bottom w:val="none" w:sz="0" w:space="0" w:color="auto"/>
            <w:right w:val="none" w:sz="0" w:space="0" w:color="auto"/>
          </w:divBdr>
        </w:div>
        <w:div w:id="473374551">
          <w:marLeft w:val="0"/>
          <w:marRight w:val="0"/>
          <w:marTop w:val="0"/>
          <w:marBottom w:val="0"/>
          <w:divBdr>
            <w:top w:val="none" w:sz="0" w:space="0" w:color="auto"/>
            <w:left w:val="none" w:sz="0" w:space="0" w:color="auto"/>
            <w:bottom w:val="none" w:sz="0" w:space="0" w:color="auto"/>
            <w:right w:val="none" w:sz="0" w:space="0" w:color="auto"/>
          </w:divBdr>
        </w:div>
        <w:div w:id="488523134">
          <w:marLeft w:val="0"/>
          <w:marRight w:val="0"/>
          <w:marTop w:val="0"/>
          <w:marBottom w:val="0"/>
          <w:divBdr>
            <w:top w:val="none" w:sz="0" w:space="0" w:color="auto"/>
            <w:left w:val="none" w:sz="0" w:space="0" w:color="auto"/>
            <w:bottom w:val="none" w:sz="0" w:space="0" w:color="auto"/>
            <w:right w:val="none" w:sz="0" w:space="0" w:color="auto"/>
          </w:divBdr>
        </w:div>
        <w:div w:id="489560975">
          <w:marLeft w:val="0"/>
          <w:marRight w:val="0"/>
          <w:marTop w:val="0"/>
          <w:marBottom w:val="0"/>
          <w:divBdr>
            <w:top w:val="none" w:sz="0" w:space="0" w:color="auto"/>
            <w:left w:val="none" w:sz="0" w:space="0" w:color="auto"/>
            <w:bottom w:val="none" w:sz="0" w:space="0" w:color="auto"/>
            <w:right w:val="none" w:sz="0" w:space="0" w:color="auto"/>
          </w:divBdr>
        </w:div>
        <w:div w:id="520167170">
          <w:marLeft w:val="0"/>
          <w:marRight w:val="0"/>
          <w:marTop w:val="0"/>
          <w:marBottom w:val="0"/>
          <w:divBdr>
            <w:top w:val="none" w:sz="0" w:space="0" w:color="auto"/>
            <w:left w:val="none" w:sz="0" w:space="0" w:color="auto"/>
            <w:bottom w:val="none" w:sz="0" w:space="0" w:color="auto"/>
            <w:right w:val="none" w:sz="0" w:space="0" w:color="auto"/>
          </w:divBdr>
        </w:div>
        <w:div w:id="525142202">
          <w:marLeft w:val="0"/>
          <w:marRight w:val="0"/>
          <w:marTop w:val="0"/>
          <w:marBottom w:val="0"/>
          <w:divBdr>
            <w:top w:val="none" w:sz="0" w:space="0" w:color="auto"/>
            <w:left w:val="none" w:sz="0" w:space="0" w:color="auto"/>
            <w:bottom w:val="none" w:sz="0" w:space="0" w:color="auto"/>
            <w:right w:val="none" w:sz="0" w:space="0" w:color="auto"/>
          </w:divBdr>
        </w:div>
        <w:div w:id="529536623">
          <w:marLeft w:val="0"/>
          <w:marRight w:val="0"/>
          <w:marTop w:val="0"/>
          <w:marBottom w:val="0"/>
          <w:divBdr>
            <w:top w:val="none" w:sz="0" w:space="0" w:color="auto"/>
            <w:left w:val="none" w:sz="0" w:space="0" w:color="auto"/>
            <w:bottom w:val="none" w:sz="0" w:space="0" w:color="auto"/>
            <w:right w:val="none" w:sz="0" w:space="0" w:color="auto"/>
          </w:divBdr>
        </w:div>
        <w:div w:id="545484403">
          <w:marLeft w:val="0"/>
          <w:marRight w:val="0"/>
          <w:marTop w:val="0"/>
          <w:marBottom w:val="0"/>
          <w:divBdr>
            <w:top w:val="none" w:sz="0" w:space="0" w:color="auto"/>
            <w:left w:val="none" w:sz="0" w:space="0" w:color="auto"/>
            <w:bottom w:val="none" w:sz="0" w:space="0" w:color="auto"/>
            <w:right w:val="none" w:sz="0" w:space="0" w:color="auto"/>
          </w:divBdr>
        </w:div>
        <w:div w:id="548609149">
          <w:marLeft w:val="0"/>
          <w:marRight w:val="0"/>
          <w:marTop w:val="0"/>
          <w:marBottom w:val="0"/>
          <w:divBdr>
            <w:top w:val="none" w:sz="0" w:space="0" w:color="auto"/>
            <w:left w:val="none" w:sz="0" w:space="0" w:color="auto"/>
            <w:bottom w:val="none" w:sz="0" w:space="0" w:color="auto"/>
            <w:right w:val="none" w:sz="0" w:space="0" w:color="auto"/>
          </w:divBdr>
        </w:div>
        <w:div w:id="549806937">
          <w:marLeft w:val="0"/>
          <w:marRight w:val="0"/>
          <w:marTop w:val="0"/>
          <w:marBottom w:val="0"/>
          <w:divBdr>
            <w:top w:val="none" w:sz="0" w:space="0" w:color="auto"/>
            <w:left w:val="none" w:sz="0" w:space="0" w:color="auto"/>
            <w:bottom w:val="none" w:sz="0" w:space="0" w:color="auto"/>
            <w:right w:val="none" w:sz="0" w:space="0" w:color="auto"/>
          </w:divBdr>
        </w:div>
        <w:div w:id="606082584">
          <w:marLeft w:val="0"/>
          <w:marRight w:val="0"/>
          <w:marTop w:val="0"/>
          <w:marBottom w:val="0"/>
          <w:divBdr>
            <w:top w:val="none" w:sz="0" w:space="0" w:color="auto"/>
            <w:left w:val="none" w:sz="0" w:space="0" w:color="auto"/>
            <w:bottom w:val="none" w:sz="0" w:space="0" w:color="auto"/>
            <w:right w:val="none" w:sz="0" w:space="0" w:color="auto"/>
          </w:divBdr>
        </w:div>
        <w:div w:id="611405314">
          <w:marLeft w:val="0"/>
          <w:marRight w:val="0"/>
          <w:marTop w:val="0"/>
          <w:marBottom w:val="0"/>
          <w:divBdr>
            <w:top w:val="none" w:sz="0" w:space="0" w:color="auto"/>
            <w:left w:val="none" w:sz="0" w:space="0" w:color="auto"/>
            <w:bottom w:val="none" w:sz="0" w:space="0" w:color="auto"/>
            <w:right w:val="none" w:sz="0" w:space="0" w:color="auto"/>
          </w:divBdr>
        </w:div>
        <w:div w:id="612135172">
          <w:marLeft w:val="0"/>
          <w:marRight w:val="0"/>
          <w:marTop w:val="0"/>
          <w:marBottom w:val="0"/>
          <w:divBdr>
            <w:top w:val="none" w:sz="0" w:space="0" w:color="auto"/>
            <w:left w:val="none" w:sz="0" w:space="0" w:color="auto"/>
            <w:bottom w:val="none" w:sz="0" w:space="0" w:color="auto"/>
            <w:right w:val="none" w:sz="0" w:space="0" w:color="auto"/>
          </w:divBdr>
        </w:div>
        <w:div w:id="615254447">
          <w:marLeft w:val="0"/>
          <w:marRight w:val="0"/>
          <w:marTop w:val="0"/>
          <w:marBottom w:val="0"/>
          <w:divBdr>
            <w:top w:val="none" w:sz="0" w:space="0" w:color="auto"/>
            <w:left w:val="none" w:sz="0" w:space="0" w:color="auto"/>
            <w:bottom w:val="none" w:sz="0" w:space="0" w:color="auto"/>
            <w:right w:val="none" w:sz="0" w:space="0" w:color="auto"/>
          </w:divBdr>
        </w:div>
        <w:div w:id="625164941">
          <w:marLeft w:val="0"/>
          <w:marRight w:val="0"/>
          <w:marTop w:val="0"/>
          <w:marBottom w:val="0"/>
          <w:divBdr>
            <w:top w:val="none" w:sz="0" w:space="0" w:color="auto"/>
            <w:left w:val="none" w:sz="0" w:space="0" w:color="auto"/>
            <w:bottom w:val="none" w:sz="0" w:space="0" w:color="auto"/>
            <w:right w:val="none" w:sz="0" w:space="0" w:color="auto"/>
          </w:divBdr>
        </w:div>
        <w:div w:id="630862654">
          <w:marLeft w:val="0"/>
          <w:marRight w:val="0"/>
          <w:marTop w:val="0"/>
          <w:marBottom w:val="0"/>
          <w:divBdr>
            <w:top w:val="none" w:sz="0" w:space="0" w:color="auto"/>
            <w:left w:val="none" w:sz="0" w:space="0" w:color="auto"/>
            <w:bottom w:val="none" w:sz="0" w:space="0" w:color="auto"/>
            <w:right w:val="none" w:sz="0" w:space="0" w:color="auto"/>
          </w:divBdr>
        </w:div>
        <w:div w:id="675155342">
          <w:marLeft w:val="0"/>
          <w:marRight w:val="0"/>
          <w:marTop w:val="0"/>
          <w:marBottom w:val="0"/>
          <w:divBdr>
            <w:top w:val="none" w:sz="0" w:space="0" w:color="auto"/>
            <w:left w:val="none" w:sz="0" w:space="0" w:color="auto"/>
            <w:bottom w:val="none" w:sz="0" w:space="0" w:color="auto"/>
            <w:right w:val="none" w:sz="0" w:space="0" w:color="auto"/>
          </w:divBdr>
        </w:div>
        <w:div w:id="680200449">
          <w:marLeft w:val="0"/>
          <w:marRight w:val="0"/>
          <w:marTop w:val="0"/>
          <w:marBottom w:val="0"/>
          <w:divBdr>
            <w:top w:val="none" w:sz="0" w:space="0" w:color="auto"/>
            <w:left w:val="none" w:sz="0" w:space="0" w:color="auto"/>
            <w:bottom w:val="none" w:sz="0" w:space="0" w:color="auto"/>
            <w:right w:val="none" w:sz="0" w:space="0" w:color="auto"/>
          </w:divBdr>
        </w:div>
        <w:div w:id="693965623">
          <w:marLeft w:val="0"/>
          <w:marRight w:val="0"/>
          <w:marTop w:val="0"/>
          <w:marBottom w:val="0"/>
          <w:divBdr>
            <w:top w:val="none" w:sz="0" w:space="0" w:color="auto"/>
            <w:left w:val="none" w:sz="0" w:space="0" w:color="auto"/>
            <w:bottom w:val="none" w:sz="0" w:space="0" w:color="auto"/>
            <w:right w:val="none" w:sz="0" w:space="0" w:color="auto"/>
          </w:divBdr>
        </w:div>
        <w:div w:id="698316972">
          <w:marLeft w:val="0"/>
          <w:marRight w:val="0"/>
          <w:marTop w:val="0"/>
          <w:marBottom w:val="0"/>
          <w:divBdr>
            <w:top w:val="none" w:sz="0" w:space="0" w:color="auto"/>
            <w:left w:val="none" w:sz="0" w:space="0" w:color="auto"/>
            <w:bottom w:val="none" w:sz="0" w:space="0" w:color="auto"/>
            <w:right w:val="none" w:sz="0" w:space="0" w:color="auto"/>
          </w:divBdr>
        </w:div>
        <w:div w:id="716010210">
          <w:marLeft w:val="0"/>
          <w:marRight w:val="0"/>
          <w:marTop w:val="0"/>
          <w:marBottom w:val="0"/>
          <w:divBdr>
            <w:top w:val="none" w:sz="0" w:space="0" w:color="auto"/>
            <w:left w:val="none" w:sz="0" w:space="0" w:color="auto"/>
            <w:bottom w:val="none" w:sz="0" w:space="0" w:color="auto"/>
            <w:right w:val="none" w:sz="0" w:space="0" w:color="auto"/>
          </w:divBdr>
        </w:div>
        <w:div w:id="740375034">
          <w:marLeft w:val="0"/>
          <w:marRight w:val="0"/>
          <w:marTop w:val="0"/>
          <w:marBottom w:val="0"/>
          <w:divBdr>
            <w:top w:val="none" w:sz="0" w:space="0" w:color="auto"/>
            <w:left w:val="none" w:sz="0" w:space="0" w:color="auto"/>
            <w:bottom w:val="none" w:sz="0" w:space="0" w:color="auto"/>
            <w:right w:val="none" w:sz="0" w:space="0" w:color="auto"/>
          </w:divBdr>
        </w:div>
        <w:div w:id="743649016">
          <w:marLeft w:val="0"/>
          <w:marRight w:val="0"/>
          <w:marTop w:val="0"/>
          <w:marBottom w:val="0"/>
          <w:divBdr>
            <w:top w:val="none" w:sz="0" w:space="0" w:color="auto"/>
            <w:left w:val="none" w:sz="0" w:space="0" w:color="auto"/>
            <w:bottom w:val="none" w:sz="0" w:space="0" w:color="auto"/>
            <w:right w:val="none" w:sz="0" w:space="0" w:color="auto"/>
          </w:divBdr>
        </w:div>
        <w:div w:id="750322263">
          <w:marLeft w:val="0"/>
          <w:marRight w:val="0"/>
          <w:marTop w:val="0"/>
          <w:marBottom w:val="0"/>
          <w:divBdr>
            <w:top w:val="none" w:sz="0" w:space="0" w:color="auto"/>
            <w:left w:val="none" w:sz="0" w:space="0" w:color="auto"/>
            <w:bottom w:val="none" w:sz="0" w:space="0" w:color="auto"/>
            <w:right w:val="none" w:sz="0" w:space="0" w:color="auto"/>
          </w:divBdr>
        </w:div>
        <w:div w:id="763500366">
          <w:marLeft w:val="0"/>
          <w:marRight w:val="0"/>
          <w:marTop w:val="0"/>
          <w:marBottom w:val="0"/>
          <w:divBdr>
            <w:top w:val="none" w:sz="0" w:space="0" w:color="auto"/>
            <w:left w:val="none" w:sz="0" w:space="0" w:color="auto"/>
            <w:bottom w:val="none" w:sz="0" w:space="0" w:color="auto"/>
            <w:right w:val="none" w:sz="0" w:space="0" w:color="auto"/>
          </w:divBdr>
        </w:div>
        <w:div w:id="767776716">
          <w:marLeft w:val="0"/>
          <w:marRight w:val="0"/>
          <w:marTop w:val="0"/>
          <w:marBottom w:val="0"/>
          <w:divBdr>
            <w:top w:val="none" w:sz="0" w:space="0" w:color="auto"/>
            <w:left w:val="none" w:sz="0" w:space="0" w:color="auto"/>
            <w:bottom w:val="none" w:sz="0" w:space="0" w:color="auto"/>
            <w:right w:val="none" w:sz="0" w:space="0" w:color="auto"/>
          </w:divBdr>
        </w:div>
        <w:div w:id="777019565">
          <w:marLeft w:val="0"/>
          <w:marRight w:val="0"/>
          <w:marTop w:val="0"/>
          <w:marBottom w:val="0"/>
          <w:divBdr>
            <w:top w:val="none" w:sz="0" w:space="0" w:color="auto"/>
            <w:left w:val="none" w:sz="0" w:space="0" w:color="auto"/>
            <w:bottom w:val="none" w:sz="0" w:space="0" w:color="auto"/>
            <w:right w:val="none" w:sz="0" w:space="0" w:color="auto"/>
          </w:divBdr>
        </w:div>
        <w:div w:id="787895786">
          <w:marLeft w:val="0"/>
          <w:marRight w:val="0"/>
          <w:marTop w:val="0"/>
          <w:marBottom w:val="0"/>
          <w:divBdr>
            <w:top w:val="none" w:sz="0" w:space="0" w:color="auto"/>
            <w:left w:val="none" w:sz="0" w:space="0" w:color="auto"/>
            <w:bottom w:val="none" w:sz="0" w:space="0" w:color="auto"/>
            <w:right w:val="none" w:sz="0" w:space="0" w:color="auto"/>
          </w:divBdr>
        </w:div>
        <w:div w:id="801385578">
          <w:marLeft w:val="0"/>
          <w:marRight w:val="0"/>
          <w:marTop w:val="0"/>
          <w:marBottom w:val="0"/>
          <w:divBdr>
            <w:top w:val="none" w:sz="0" w:space="0" w:color="auto"/>
            <w:left w:val="none" w:sz="0" w:space="0" w:color="auto"/>
            <w:bottom w:val="none" w:sz="0" w:space="0" w:color="auto"/>
            <w:right w:val="none" w:sz="0" w:space="0" w:color="auto"/>
          </w:divBdr>
        </w:div>
        <w:div w:id="811945809">
          <w:marLeft w:val="0"/>
          <w:marRight w:val="0"/>
          <w:marTop w:val="0"/>
          <w:marBottom w:val="0"/>
          <w:divBdr>
            <w:top w:val="none" w:sz="0" w:space="0" w:color="auto"/>
            <w:left w:val="none" w:sz="0" w:space="0" w:color="auto"/>
            <w:bottom w:val="none" w:sz="0" w:space="0" w:color="auto"/>
            <w:right w:val="none" w:sz="0" w:space="0" w:color="auto"/>
          </w:divBdr>
        </w:div>
        <w:div w:id="868496475">
          <w:marLeft w:val="0"/>
          <w:marRight w:val="0"/>
          <w:marTop w:val="0"/>
          <w:marBottom w:val="0"/>
          <w:divBdr>
            <w:top w:val="none" w:sz="0" w:space="0" w:color="auto"/>
            <w:left w:val="none" w:sz="0" w:space="0" w:color="auto"/>
            <w:bottom w:val="none" w:sz="0" w:space="0" w:color="auto"/>
            <w:right w:val="none" w:sz="0" w:space="0" w:color="auto"/>
          </w:divBdr>
        </w:div>
        <w:div w:id="875234879">
          <w:marLeft w:val="0"/>
          <w:marRight w:val="0"/>
          <w:marTop w:val="0"/>
          <w:marBottom w:val="0"/>
          <w:divBdr>
            <w:top w:val="none" w:sz="0" w:space="0" w:color="auto"/>
            <w:left w:val="none" w:sz="0" w:space="0" w:color="auto"/>
            <w:bottom w:val="none" w:sz="0" w:space="0" w:color="auto"/>
            <w:right w:val="none" w:sz="0" w:space="0" w:color="auto"/>
          </w:divBdr>
        </w:div>
        <w:div w:id="876702065">
          <w:marLeft w:val="0"/>
          <w:marRight w:val="0"/>
          <w:marTop w:val="0"/>
          <w:marBottom w:val="0"/>
          <w:divBdr>
            <w:top w:val="none" w:sz="0" w:space="0" w:color="auto"/>
            <w:left w:val="none" w:sz="0" w:space="0" w:color="auto"/>
            <w:bottom w:val="none" w:sz="0" w:space="0" w:color="auto"/>
            <w:right w:val="none" w:sz="0" w:space="0" w:color="auto"/>
          </w:divBdr>
        </w:div>
        <w:div w:id="883754182">
          <w:marLeft w:val="0"/>
          <w:marRight w:val="0"/>
          <w:marTop w:val="0"/>
          <w:marBottom w:val="0"/>
          <w:divBdr>
            <w:top w:val="none" w:sz="0" w:space="0" w:color="auto"/>
            <w:left w:val="none" w:sz="0" w:space="0" w:color="auto"/>
            <w:bottom w:val="none" w:sz="0" w:space="0" w:color="auto"/>
            <w:right w:val="none" w:sz="0" w:space="0" w:color="auto"/>
          </w:divBdr>
        </w:div>
        <w:div w:id="901646211">
          <w:marLeft w:val="0"/>
          <w:marRight w:val="0"/>
          <w:marTop w:val="0"/>
          <w:marBottom w:val="0"/>
          <w:divBdr>
            <w:top w:val="none" w:sz="0" w:space="0" w:color="auto"/>
            <w:left w:val="none" w:sz="0" w:space="0" w:color="auto"/>
            <w:bottom w:val="none" w:sz="0" w:space="0" w:color="auto"/>
            <w:right w:val="none" w:sz="0" w:space="0" w:color="auto"/>
          </w:divBdr>
        </w:div>
        <w:div w:id="912350580">
          <w:marLeft w:val="0"/>
          <w:marRight w:val="0"/>
          <w:marTop w:val="0"/>
          <w:marBottom w:val="0"/>
          <w:divBdr>
            <w:top w:val="none" w:sz="0" w:space="0" w:color="auto"/>
            <w:left w:val="none" w:sz="0" w:space="0" w:color="auto"/>
            <w:bottom w:val="none" w:sz="0" w:space="0" w:color="auto"/>
            <w:right w:val="none" w:sz="0" w:space="0" w:color="auto"/>
          </w:divBdr>
        </w:div>
        <w:div w:id="918952536">
          <w:marLeft w:val="0"/>
          <w:marRight w:val="0"/>
          <w:marTop w:val="0"/>
          <w:marBottom w:val="0"/>
          <w:divBdr>
            <w:top w:val="none" w:sz="0" w:space="0" w:color="auto"/>
            <w:left w:val="none" w:sz="0" w:space="0" w:color="auto"/>
            <w:bottom w:val="none" w:sz="0" w:space="0" w:color="auto"/>
            <w:right w:val="none" w:sz="0" w:space="0" w:color="auto"/>
          </w:divBdr>
        </w:div>
        <w:div w:id="939490308">
          <w:marLeft w:val="0"/>
          <w:marRight w:val="0"/>
          <w:marTop w:val="0"/>
          <w:marBottom w:val="0"/>
          <w:divBdr>
            <w:top w:val="none" w:sz="0" w:space="0" w:color="auto"/>
            <w:left w:val="none" w:sz="0" w:space="0" w:color="auto"/>
            <w:bottom w:val="none" w:sz="0" w:space="0" w:color="auto"/>
            <w:right w:val="none" w:sz="0" w:space="0" w:color="auto"/>
          </w:divBdr>
        </w:div>
        <w:div w:id="939921117">
          <w:marLeft w:val="0"/>
          <w:marRight w:val="0"/>
          <w:marTop w:val="0"/>
          <w:marBottom w:val="0"/>
          <w:divBdr>
            <w:top w:val="none" w:sz="0" w:space="0" w:color="auto"/>
            <w:left w:val="none" w:sz="0" w:space="0" w:color="auto"/>
            <w:bottom w:val="none" w:sz="0" w:space="0" w:color="auto"/>
            <w:right w:val="none" w:sz="0" w:space="0" w:color="auto"/>
          </w:divBdr>
        </w:div>
        <w:div w:id="940798849">
          <w:marLeft w:val="0"/>
          <w:marRight w:val="0"/>
          <w:marTop w:val="0"/>
          <w:marBottom w:val="0"/>
          <w:divBdr>
            <w:top w:val="none" w:sz="0" w:space="0" w:color="auto"/>
            <w:left w:val="none" w:sz="0" w:space="0" w:color="auto"/>
            <w:bottom w:val="none" w:sz="0" w:space="0" w:color="auto"/>
            <w:right w:val="none" w:sz="0" w:space="0" w:color="auto"/>
          </w:divBdr>
        </w:div>
        <w:div w:id="955336547">
          <w:marLeft w:val="0"/>
          <w:marRight w:val="0"/>
          <w:marTop w:val="0"/>
          <w:marBottom w:val="0"/>
          <w:divBdr>
            <w:top w:val="none" w:sz="0" w:space="0" w:color="auto"/>
            <w:left w:val="none" w:sz="0" w:space="0" w:color="auto"/>
            <w:bottom w:val="none" w:sz="0" w:space="0" w:color="auto"/>
            <w:right w:val="none" w:sz="0" w:space="0" w:color="auto"/>
          </w:divBdr>
        </w:div>
        <w:div w:id="958413918">
          <w:marLeft w:val="0"/>
          <w:marRight w:val="0"/>
          <w:marTop w:val="0"/>
          <w:marBottom w:val="0"/>
          <w:divBdr>
            <w:top w:val="none" w:sz="0" w:space="0" w:color="auto"/>
            <w:left w:val="none" w:sz="0" w:space="0" w:color="auto"/>
            <w:bottom w:val="none" w:sz="0" w:space="0" w:color="auto"/>
            <w:right w:val="none" w:sz="0" w:space="0" w:color="auto"/>
          </w:divBdr>
        </w:div>
        <w:div w:id="969826407">
          <w:marLeft w:val="0"/>
          <w:marRight w:val="0"/>
          <w:marTop w:val="0"/>
          <w:marBottom w:val="0"/>
          <w:divBdr>
            <w:top w:val="none" w:sz="0" w:space="0" w:color="auto"/>
            <w:left w:val="none" w:sz="0" w:space="0" w:color="auto"/>
            <w:bottom w:val="none" w:sz="0" w:space="0" w:color="auto"/>
            <w:right w:val="none" w:sz="0" w:space="0" w:color="auto"/>
          </w:divBdr>
        </w:div>
        <w:div w:id="982731405">
          <w:marLeft w:val="0"/>
          <w:marRight w:val="0"/>
          <w:marTop w:val="0"/>
          <w:marBottom w:val="0"/>
          <w:divBdr>
            <w:top w:val="none" w:sz="0" w:space="0" w:color="auto"/>
            <w:left w:val="none" w:sz="0" w:space="0" w:color="auto"/>
            <w:bottom w:val="none" w:sz="0" w:space="0" w:color="auto"/>
            <w:right w:val="none" w:sz="0" w:space="0" w:color="auto"/>
          </w:divBdr>
        </w:div>
        <w:div w:id="995955061">
          <w:marLeft w:val="0"/>
          <w:marRight w:val="0"/>
          <w:marTop w:val="0"/>
          <w:marBottom w:val="0"/>
          <w:divBdr>
            <w:top w:val="none" w:sz="0" w:space="0" w:color="auto"/>
            <w:left w:val="none" w:sz="0" w:space="0" w:color="auto"/>
            <w:bottom w:val="none" w:sz="0" w:space="0" w:color="auto"/>
            <w:right w:val="none" w:sz="0" w:space="0" w:color="auto"/>
          </w:divBdr>
        </w:div>
        <w:div w:id="1022898894">
          <w:marLeft w:val="0"/>
          <w:marRight w:val="0"/>
          <w:marTop w:val="0"/>
          <w:marBottom w:val="0"/>
          <w:divBdr>
            <w:top w:val="none" w:sz="0" w:space="0" w:color="auto"/>
            <w:left w:val="none" w:sz="0" w:space="0" w:color="auto"/>
            <w:bottom w:val="none" w:sz="0" w:space="0" w:color="auto"/>
            <w:right w:val="none" w:sz="0" w:space="0" w:color="auto"/>
          </w:divBdr>
        </w:div>
        <w:div w:id="1027022155">
          <w:marLeft w:val="0"/>
          <w:marRight w:val="0"/>
          <w:marTop w:val="0"/>
          <w:marBottom w:val="0"/>
          <w:divBdr>
            <w:top w:val="none" w:sz="0" w:space="0" w:color="auto"/>
            <w:left w:val="none" w:sz="0" w:space="0" w:color="auto"/>
            <w:bottom w:val="none" w:sz="0" w:space="0" w:color="auto"/>
            <w:right w:val="none" w:sz="0" w:space="0" w:color="auto"/>
          </w:divBdr>
        </w:div>
        <w:div w:id="1043212823">
          <w:marLeft w:val="0"/>
          <w:marRight w:val="0"/>
          <w:marTop w:val="0"/>
          <w:marBottom w:val="0"/>
          <w:divBdr>
            <w:top w:val="none" w:sz="0" w:space="0" w:color="auto"/>
            <w:left w:val="none" w:sz="0" w:space="0" w:color="auto"/>
            <w:bottom w:val="none" w:sz="0" w:space="0" w:color="auto"/>
            <w:right w:val="none" w:sz="0" w:space="0" w:color="auto"/>
          </w:divBdr>
        </w:div>
        <w:div w:id="1044527912">
          <w:marLeft w:val="0"/>
          <w:marRight w:val="0"/>
          <w:marTop w:val="0"/>
          <w:marBottom w:val="0"/>
          <w:divBdr>
            <w:top w:val="none" w:sz="0" w:space="0" w:color="auto"/>
            <w:left w:val="none" w:sz="0" w:space="0" w:color="auto"/>
            <w:bottom w:val="none" w:sz="0" w:space="0" w:color="auto"/>
            <w:right w:val="none" w:sz="0" w:space="0" w:color="auto"/>
          </w:divBdr>
        </w:div>
        <w:div w:id="1064910205">
          <w:marLeft w:val="0"/>
          <w:marRight w:val="0"/>
          <w:marTop w:val="0"/>
          <w:marBottom w:val="0"/>
          <w:divBdr>
            <w:top w:val="none" w:sz="0" w:space="0" w:color="auto"/>
            <w:left w:val="none" w:sz="0" w:space="0" w:color="auto"/>
            <w:bottom w:val="none" w:sz="0" w:space="0" w:color="auto"/>
            <w:right w:val="none" w:sz="0" w:space="0" w:color="auto"/>
          </w:divBdr>
        </w:div>
        <w:div w:id="1067722835">
          <w:marLeft w:val="0"/>
          <w:marRight w:val="0"/>
          <w:marTop w:val="0"/>
          <w:marBottom w:val="0"/>
          <w:divBdr>
            <w:top w:val="none" w:sz="0" w:space="0" w:color="auto"/>
            <w:left w:val="none" w:sz="0" w:space="0" w:color="auto"/>
            <w:bottom w:val="none" w:sz="0" w:space="0" w:color="auto"/>
            <w:right w:val="none" w:sz="0" w:space="0" w:color="auto"/>
          </w:divBdr>
        </w:div>
        <w:div w:id="1074157371">
          <w:marLeft w:val="0"/>
          <w:marRight w:val="0"/>
          <w:marTop w:val="0"/>
          <w:marBottom w:val="0"/>
          <w:divBdr>
            <w:top w:val="none" w:sz="0" w:space="0" w:color="auto"/>
            <w:left w:val="none" w:sz="0" w:space="0" w:color="auto"/>
            <w:bottom w:val="none" w:sz="0" w:space="0" w:color="auto"/>
            <w:right w:val="none" w:sz="0" w:space="0" w:color="auto"/>
          </w:divBdr>
        </w:div>
        <w:div w:id="1101031196">
          <w:marLeft w:val="0"/>
          <w:marRight w:val="0"/>
          <w:marTop w:val="0"/>
          <w:marBottom w:val="0"/>
          <w:divBdr>
            <w:top w:val="none" w:sz="0" w:space="0" w:color="auto"/>
            <w:left w:val="none" w:sz="0" w:space="0" w:color="auto"/>
            <w:bottom w:val="none" w:sz="0" w:space="0" w:color="auto"/>
            <w:right w:val="none" w:sz="0" w:space="0" w:color="auto"/>
          </w:divBdr>
        </w:div>
        <w:div w:id="1140997567">
          <w:marLeft w:val="0"/>
          <w:marRight w:val="0"/>
          <w:marTop w:val="0"/>
          <w:marBottom w:val="0"/>
          <w:divBdr>
            <w:top w:val="none" w:sz="0" w:space="0" w:color="auto"/>
            <w:left w:val="none" w:sz="0" w:space="0" w:color="auto"/>
            <w:bottom w:val="none" w:sz="0" w:space="0" w:color="auto"/>
            <w:right w:val="none" w:sz="0" w:space="0" w:color="auto"/>
          </w:divBdr>
        </w:div>
        <w:div w:id="1159611167">
          <w:marLeft w:val="0"/>
          <w:marRight w:val="0"/>
          <w:marTop w:val="0"/>
          <w:marBottom w:val="0"/>
          <w:divBdr>
            <w:top w:val="none" w:sz="0" w:space="0" w:color="auto"/>
            <w:left w:val="none" w:sz="0" w:space="0" w:color="auto"/>
            <w:bottom w:val="none" w:sz="0" w:space="0" w:color="auto"/>
            <w:right w:val="none" w:sz="0" w:space="0" w:color="auto"/>
          </w:divBdr>
        </w:div>
        <w:div w:id="1176384155">
          <w:marLeft w:val="0"/>
          <w:marRight w:val="0"/>
          <w:marTop w:val="0"/>
          <w:marBottom w:val="0"/>
          <w:divBdr>
            <w:top w:val="none" w:sz="0" w:space="0" w:color="auto"/>
            <w:left w:val="none" w:sz="0" w:space="0" w:color="auto"/>
            <w:bottom w:val="none" w:sz="0" w:space="0" w:color="auto"/>
            <w:right w:val="none" w:sz="0" w:space="0" w:color="auto"/>
          </w:divBdr>
        </w:div>
        <w:div w:id="1178498633">
          <w:marLeft w:val="0"/>
          <w:marRight w:val="0"/>
          <w:marTop w:val="0"/>
          <w:marBottom w:val="0"/>
          <w:divBdr>
            <w:top w:val="none" w:sz="0" w:space="0" w:color="auto"/>
            <w:left w:val="none" w:sz="0" w:space="0" w:color="auto"/>
            <w:bottom w:val="none" w:sz="0" w:space="0" w:color="auto"/>
            <w:right w:val="none" w:sz="0" w:space="0" w:color="auto"/>
          </w:divBdr>
        </w:div>
        <w:div w:id="1205824645">
          <w:marLeft w:val="0"/>
          <w:marRight w:val="0"/>
          <w:marTop w:val="0"/>
          <w:marBottom w:val="0"/>
          <w:divBdr>
            <w:top w:val="none" w:sz="0" w:space="0" w:color="auto"/>
            <w:left w:val="none" w:sz="0" w:space="0" w:color="auto"/>
            <w:bottom w:val="none" w:sz="0" w:space="0" w:color="auto"/>
            <w:right w:val="none" w:sz="0" w:space="0" w:color="auto"/>
          </w:divBdr>
        </w:div>
        <w:div w:id="1209415696">
          <w:marLeft w:val="0"/>
          <w:marRight w:val="0"/>
          <w:marTop w:val="0"/>
          <w:marBottom w:val="0"/>
          <w:divBdr>
            <w:top w:val="none" w:sz="0" w:space="0" w:color="auto"/>
            <w:left w:val="none" w:sz="0" w:space="0" w:color="auto"/>
            <w:bottom w:val="none" w:sz="0" w:space="0" w:color="auto"/>
            <w:right w:val="none" w:sz="0" w:space="0" w:color="auto"/>
          </w:divBdr>
        </w:div>
        <w:div w:id="1210459447">
          <w:marLeft w:val="0"/>
          <w:marRight w:val="0"/>
          <w:marTop w:val="0"/>
          <w:marBottom w:val="0"/>
          <w:divBdr>
            <w:top w:val="none" w:sz="0" w:space="0" w:color="auto"/>
            <w:left w:val="none" w:sz="0" w:space="0" w:color="auto"/>
            <w:bottom w:val="none" w:sz="0" w:space="0" w:color="auto"/>
            <w:right w:val="none" w:sz="0" w:space="0" w:color="auto"/>
          </w:divBdr>
        </w:div>
        <w:div w:id="1213077979">
          <w:marLeft w:val="0"/>
          <w:marRight w:val="0"/>
          <w:marTop w:val="0"/>
          <w:marBottom w:val="0"/>
          <w:divBdr>
            <w:top w:val="none" w:sz="0" w:space="0" w:color="auto"/>
            <w:left w:val="none" w:sz="0" w:space="0" w:color="auto"/>
            <w:bottom w:val="none" w:sz="0" w:space="0" w:color="auto"/>
            <w:right w:val="none" w:sz="0" w:space="0" w:color="auto"/>
          </w:divBdr>
        </w:div>
        <w:div w:id="1225288728">
          <w:marLeft w:val="0"/>
          <w:marRight w:val="0"/>
          <w:marTop w:val="0"/>
          <w:marBottom w:val="0"/>
          <w:divBdr>
            <w:top w:val="none" w:sz="0" w:space="0" w:color="auto"/>
            <w:left w:val="none" w:sz="0" w:space="0" w:color="auto"/>
            <w:bottom w:val="none" w:sz="0" w:space="0" w:color="auto"/>
            <w:right w:val="none" w:sz="0" w:space="0" w:color="auto"/>
          </w:divBdr>
        </w:div>
        <w:div w:id="1265189435">
          <w:marLeft w:val="0"/>
          <w:marRight w:val="0"/>
          <w:marTop w:val="0"/>
          <w:marBottom w:val="0"/>
          <w:divBdr>
            <w:top w:val="none" w:sz="0" w:space="0" w:color="auto"/>
            <w:left w:val="none" w:sz="0" w:space="0" w:color="auto"/>
            <w:bottom w:val="none" w:sz="0" w:space="0" w:color="auto"/>
            <w:right w:val="none" w:sz="0" w:space="0" w:color="auto"/>
          </w:divBdr>
        </w:div>
        <w:div w:id="1276139979">
          <w:marLeft w:val="0"/>
          <w:marRight w:val="0"/>
          <w:marTop w:val="0"/>
          <w:marBottom w:val="0"/>
          <w:divBdr>
            <w:top w:val="none" w:sz="0" w:space="0" w:color="auto"/>
            <w:left w:val="none" w:sz="0" w:space="0" w:color="auto"/>
            <w:bottom w:val="none" w:sz="0" w:space="0" w:color="auto"/>
            <w:right w:val="none" w:sz="0" w:space="0" w:color="auto"/>
          </w:divBdr>
        </w:div>
        <w:div w:id="1277130506">
          <w:marLeft w:val="0"/>
          <w:marRight w:val="0"/>
          <w:marTop w:val="0"/>
          <w:marBottom w:val="0"/>
          <w:divBdr>
            <w:top w:val="none" w:sz="0" w:space="0" w:color="auto"/>
            <w:left w:val="none" w:sz="0" w:space="0" w:color="auto"/>
            <w:bottom w:val="none" w:sz="0" w:space="0" w:color="auto"/>
            <w:right w:val="none" w:sz="0" w:space="0" w:color="auto"/>
          </w:divBdr>
        </w:div>
        <w:div w:id="1284115383">
          <w:marLeft w:val="0"/>
          <w:marRight w:val="0"/>
          <w:marTop w:val="0"/>
          <w:marBottom w:val="0"/>
          <w:divBdr>
            <w:top w:val="none" w:sz="0" w:space="0" w:color="auto"/>
            <w:left w:val="none" w:sz="0" w:space="0" w:color="auto"/>
            <w:bottom w:val="none" w:sz="0" w:space="0" w:color="auto"/>
            <w:right w:val="none" w:sz="0" w:space="0" w:color="auto"/>
          </w:divBdr>
        </w:div>
        <w:div w:id="1306547785">
          <w:marLeft w:val="0"/>
          <w:marRight w:val="0"/>
          <w:marTop w:val="0"/>
          <w:marBottom w:val="0"/>
          <w:divBdr>
            <w:top w:val="none" w:sz="0" w:space="0" w:color="auto"/>
            <w:left w:val="none" w:sz="0" w:space="0" w:color="auto"/>
            <w:bottom w:val="none" w:sz="0" w:space="0" w:color="auto"/>
            <w:right w:val="none" w:sz="0" w:space="0" w:color="auto"/>
          </w:divBdr>
        </w:div>
        <w:div w:id="1322348631">
          <w:marLeft w:val="0"/>
          <w:marRight w:val="0"/>
          <w:marTop w:val="0"/>
          <w:marBottom w:val="0"/>
          <w:divBdr>
            <w:top w:val="none" w:sz="0" w:space="0" w:color="auto"/>
            <w:left w:val="none" w:sz="0" w:space="0" w:color="auto"/>
            <w:bottom w:val="none" w:sz="0" w:space="0" w:color="auto"/>
            <w:right w:val="none" w:sz="0" w:space="0" w:color="auto"/>
          </w:divBdr>
        </w:div>
        <w:div w:id="1334147538">
          <w:marLeft w:val="0"/>
          <w:marRight w:val="0"/>
          <w:marTop w:val="0"/>
          <w:marBottom w:val="0"/>
          <w:divBdr>
            <w:top w:val="none" w:sz="0" w:space="0" w:color="auto"/>
            <w:left w:val="none" w:sz="0" w:space="0" w:color="auto"/>
            <w:bottom w:val="none" w:sz="0" w:space="0" w:color="auto"/>
            <w:right w:val="none" w:sz="0" w:space="0" w:color="auto"/>
          </w:divBdr>
        </w:div>
        <w:div w:id="1344936252">
          <w:marLeft w:val="0"/>
          <w:marRight w:val="0"/>
          <w:marTop w:val="0"/>
          <w:marBottom w:val="0"/>
          <w:divBdr>
            <w:top w:val="none" w:sz="0" w:space="0" w:color="auto"/>
            <w:left w:val="none" w:sz="0" w:space="0" w:color="auto"/>
            <w:bottom w:val="none" w:sz="0" w:space="0" w:color="auto"/>
            <w:right w:val="none" w:sz="0" w:space="0" w:color="auto"/>
          </w:divBdr>
        </w:div>
        <w:div w:id="1349058999">
          <w:marLeft w:val="0"/>
          <w:marRight w:val="0"/>
          <w:marTop w:val="0"/>
          <w:marBottom w:val="0"/>
          <w:divBdr>
            <w:top w:val="none" w:sz="0" w:space="0" w:color="auto"/>
            <w:left w:val="none" w:sz="0" w:space="0" w:color="auto"/>
            <w:bottom w:val="none" w:sz="0" w:space="0" w:color="auto"/>
            <w:right w:val="none" w:sz="0" w:space="0" w:color="auto"/>
          </w:divBdr>
        </w:div>
        <w:div w:id="1358316199">
          <w:marLeft w:val="0"/>
          <w:marRight w:val="0"/>
          <w:marTop w:val="0"/>
          <w:marBottom w:val="0"/>
          <w:divBdr>
            <w:top w:val="none" w:sz="0" w:space="0" w:color="auto"/>
            <w:left w:val="none" w:sz="0" w:space="0" w:color="auto"/>
            <w:bottom w:val="none" w:sz="0" w:space="0" w:color="auto"/>
            <w:right w:val="none" w:sz="0" w:space="0" w:color="auto"/>
          </w:divBdr>
        </w:div>
        <w:div w:id="1393191302">
          <w:marLeft w:val="0"/>
          <w:marRight w:val="0"/>
          <w:marTop w:val="0"/>
          <w:marBottom w:val="0"/>
          <w:divBdr>
            <w:top w:val="none" w:sz="0" w:space="0" w:color="auto"/>
            <w:left w:val="none" w:sz="0" w:space="0" w:color="auto"/>
            <w:bottom w:val="none" w:sz="0" w:space="0" w:color="auto"/>
            <w:right w:val="none" w:sz="0" w:space="0" w:color="auto"/>
          </w:divBdr>
        </w:div>
        <w:div w:id="1403333676">
          <w:marLeft w:val="0"/>
          <w:marRight w:val="0"/>
          <w:marTop w:val="0"/>
          <w:marBottom w:val="0"/>
          <w:divBdr>
            <w:top w:val="none" w:sz="0" w:space="0" w:color="auto"/>
            <w:left w:val="none" w:sz="0" w:space="0" w:color="auto"/>
            <w:bottom w:val="none" w:sz="0" w:space="0" w:color="auto"/>
            <w:right w:val="none" w:sz="0" w:space="0" w:color="auto"/>
          </w:divBdr>
        </w:div>
        <w:div w:id="1426419445">
          <w:marLeft w:val="0"/>
          <w:marRight w:val="0"/>
          <w:marTop w:val="0"/>
          <w:marBottom w:val="0"/>
          <w:divBdr>
            <w:top w:val="none" w:sz="0" w:space="0" w:color="auto"/>
            <w:left w:val="none" w:sz="0" w:space="0" w:color="auto"/>
            <w:bottom w:val="none" w:sz="0" w:space="0" w:color="auto"/>
            <w:right w:val="none" w:sz="0" w:space="0" w:color="auto"/>
          </w:divBdr>
        </w:div>
        <w:div w:id="1441292611">
          <w:marLeft w:val="0"/>
          <w:marRight w:val="0"/>
          <w:marTop w:val="0"/>
          <w:marBottom w:val="0"/>
          <w:divBdr>
            <w:top w:val="none" w:sz="0" w:space="0" w:color="auto"/>
            <w:left w:val="none" w:sz="0" w:space="0" w:color="auto"/>
            <w:bottom w:val="none" w:sz="0" w:space="0" w:color="auto"/>
            <w:right w:val="none" w:sz="0" w:space="0" w:color="auto"/>
          </w:divBdr>
        </w:div>
        <w:div w:id="1444380427">
          <w:marLeft w:val="0"/>
          <w:marRight w:val="0"/>
          <w:marTop w:val="0"/>
          <w:marBottom w:val="0"/>
          <w:divBdr>
            <w:top w:val="none" w:sz="0" w:space="0" w:color="auto"/>
            <w:left w:val="none" w:sz="0" w:space="0" w:color="auto"/>
            <w:bottom w:val="none" w:sz="0" w:space="0" w:color="auto"/>
            <w:right w:val="none" w:sz="0" w:space="0" w:color="auto"/>
          </w:divBdr>
        </w:div>
        <w:div w:id="1445615313">
          <w:marLeft w:val="0"/>
          <w:marRight w:val="0"/>
          <w:marTop w:val="0"/>
          <w:marBottom w:val="0"/>
          <w:divBdr>
            <w:top w:val="none" w:sz="0" w:space="0" w:color="auto"/>
            <w:left w:val="none" w:sz="0" w:space="0" w:color="auto"/>
            <w:bottom w:val="none" w:sz="0" w:space="0" w:color="auto"/>
            <w:right w:val="none" w:sz="0" w:space="0" w:color="auto"/>
          </w:divBdr>
        </w:div>
        <w:div w:id="1449541301">
          <w:marLeft w:val="0"/>
          <w:marRight w:val="0"/>
          <w:marTop w:val="0"/>
          <w:marBottom w:val="0"/>
          <w:divBdr>
            <w:top w:val="none" w:sz="0" w:space="0" w:color="auto"/>
            <w:left w:val="none" w:sz="0" w:space="0" w:color="auto"/>
            <w:bottom w:val="none" w:sz="0" w:space="0" w:color="auto"/>
            <w:right w:val="none" w:sz="0" w:space="0" w:color="auto"/>
          </w:divBdr>
        </w:div>
        <w:div w:id="1490439169">
          <w:marLeft w:val="0"/>
          <w:marRight w:val="0"/>
          <w:marTop w:val="0"/>
          <w:marBottom w:val="0"/>
          <w:divBdr>
            <w:top w:val="none" w:sz="0" w:space="0" w:color="auto"/>
            <w:left w:val="none" w:sz="0" w:space="0" w:color="auto"/>
            <w:bottom w:val="none" w:sz="0" w:space="0" w:color="auto"/>
            <w:right w:val="none" w:sz="0" w:space="0" w:color="auto"/>
          </w:divBdr>
        </w:div>
        <w:div w:id="1491828007">
          <w:marLeft w:val="0"/>
          <w:marRight w:val="0"/>
          <w:marTop w:val="0"/>
          <w:marBottom w:val="0"/>
          <w:divBdr>
            <w:top w:val="none" w:sz="0" w:space="0" w:color="auto"/>
            <w:left w:val="none" w:sz="0" w:space="0" w:color="auto"/>
            <w:bottom w:val="none" w:sz="0" w:space="0" w:color="auto"/>
            <w:right w:val="none" w:sz="0" w:space="0" w:color="auto"/>
          </w:divBdr>
        </w:div>
        <w:div w:id="1491948941">
          <w:marLeft w:val="0"/>
          <w:marRight w:val="0"/>
          <w:marTop w:val="0"/>
          <w:marBottom w:val="0"/>
          <w:divBdr>
            <w:top w:val="none" w:sz="0" w:space="0" w:color="auto"/>
            <w:left w:val="none" w:sz="0" w:space="0" w:color="auto"/>
            <w:bottom w:val="none" w:sz="0" w:space="0" w:color="auto"/>
            <w:right w:val="none" w:sz="0" w:space="0" w:color="auto"/>
          </w:divBdr>
        </w:div>
        <w:div w:id="1520579461">
          <w:marLeft w:val="0"/>
          <w:marRight w:val="0"/>
          <w:marTop w:val="0"/>
          <w:marBottom w:val="0"/>
          <w:divBdr>
            <w:top w:val="none" w:sz="0" w:space="0" w:color="auto"/>
            <w:left w:val="none" w:sz="0" w:space="0" w:color="auto"/>
            <w:bottom w:val="none" w:sz="0" w:space="0" w:color="auto"/>
            <w:right w:val="none" w:sz="0" w:space="0" w:color="auto"/>
          </w:divBdr>
        </w:div>
        <w:div w:id="1525942443">
          <w:marLeft w:val="0"/>
          <w:marRight w:val="0"/>
          <w:marTop w:val="0"/>
          <w:marBottom w:val="0"/>
          <w:divBdr>
            <w:top w:val="none" w:sz="0" w:space="0" w:color="auto"/>
            <w:left w:val="none" w:sz="0" w:space="0" w:color="auto"/>
            <w:bottom w:val="none" w:sz="0" w:space="0" w:color="auto"/>
            <w:right w:val="none" w:sz="0" w:space="0" w:color="auto"/>
          </w:divBdr>
        </w:div>
        <w:div w:id="1533494189">
          <w:marLeft w:val="0"/>
          <w:marRight w:val="0"/>
          <w:marTop w:val="0"/>
          <w:marBottom w:val="0"/>
          <w:divBdr>
            <w:top w:val="none" w:sz="0" w:space="0" w:color="auto"/>
            <w:left w:val="none" w:sz="0" w:space="0" w:color="auto"/>
            <w:bottom w:val="none" w:sz="0" w:space="0" w:color="auto"/>
            <w:right w:val="none" w:sz="0" w:space="0" w:color="auto"/>
          </w:divBdr>
        </w:div>
        <w:div w:id="1536574428">
          <w:marLeft w:val="0"/>
          <w:marRight w:val="0"/>
          <w:marTop w:val="0"/>
          <w:marBottom w:val="0"/>
          <w:divBdr>
            <w:top w:val="none" w:sz="0" w:space="0" w:color="auto"/>
            <w:left w:val="none" w:sz="0" w:space="0" w:color="auto"/>
            <w:bottom w:val="none" w:sz="0" w:space="0" w:color="auto"/>
            <w:right w:val="none" w:sz="0" w:space="0" w:color="auto"/>
          </w:divBdr>
        </w:div>
        <w:div w:id="1541162086">
          <w:marLeft w:val="0"/>
          <w:marRight w:val="0"/>
          <w:marTop w:val="0"/>
          <w:marBottom w:val="0"/>
          <w:divBdr>
            <w:top w:val="none" w:sz="0" w:space="0" w:color="auto"/>
            <w:left w:val="none" w:sz="0" w:space="0" w:color="auto"/>
            <w:bottom w:val="none" w:sz="0" w:space="0" w:color="auto"/>
            <w:right w:val="none" w:sz="0" w:space="0" w:color="auto"/>
          </w:divBdr>
        </w:div>
        <w:div w:id="1543129977">
          <w:marLeft w:val="0"/>
          <w:marRight w:val="0"/>
          <w:marTop w:val="0"/>
          <w:marBottom w:val="0"/>
          <w:divBdr>
            <w:top w:val="none" w:sz="0" w:space="0" w:color="auto"/>
            <w:left w:val="none" w:sz="0" w:space="0" w:color="auto"/>
            <w:bottom w:val="none" w:sz="0" w:space="0" w:color="auto"/>
            <w:right w:val="none" w:sz="0" w:space="0" w:color="auto"/>
          </w:divBdr>
        </w:div>
        <w:div w:id="1553735648">
          <w:marLeft w:val="0"/>
          <w:marRight w:val="0"/>
          <w:marTop w:val="0"/>
          <w:marBottom w:val="0"/>
          <w:divBdr>
            <w:top w:val="none" w:sz="0" w:space="0" w:color="auto"/>
            <w:left w:val="none" w:sz="0" w:space="0" w:color="auto"/>
            <w:bottom w:val="none" w:sz="0" w:space="0" w:color="auto"/>
            <w:right w:val="none" w:sz="0" w:space="0" w:color="auto"/>
          </w:divBdr>
        </w:div>
        <w:div w:id="1557546028">
          <w:marLeft w:val="0"/>
          <w:marRight w:val="0"/>
          <w:marTop w:val="0"/>
          <w:marBottom w:val="0"/>
          <w:divBdr>
            <w:top w:val="none" w:sz="0" w:space="0" w:color="auto"/>
            <w:left w:val="none" w:sz="0" w:space="0" w:color="auto"/>
            <w:bottom w:val="none" w:sz="0" w:space="0" w:color="auto"/>
            <w:right w:val="none" w:sz="0" w:space="0" w:color="auto"/>
          </w:divBdr>
        </w:div>
        <w:div w:id="1567497338">
          <w:marLeft w:val="0"/>
          <w:marRight w:val="0"/>
          <w:marTop w:val="0"/>
          <w:marBottom w:val="0"/>
          <w:divBdr>
            <w:top w:val="none" w:sz="0" w:space="0" w:color="auto"/>
            <w:left w:val="none" w:sz="0" w:space="0" w:color="auto"/>
            <w:bottom w:val="none" w:sz="0" w:space="0" w:color="auto"/>
            <w:right w:val="none" w:sz="0" w:space="0" w:color="auto"/>
          </w:divBdr>
        </w:div>
        <w:div w:id="1578706803">
          <w:marLeft w:val="0"/>
          <w:marRight w:val="0"/>
          <w:marTop w:val="0"/>
          <w:marBottom w:val="0"/>
          <w:divBdr>
            <w:top w:val="none" w:sz="0" w:space="0" w:color="auto"/>
            <w:left w:val="none" w:sz="0" w:space="0" w:color="auto"/>
            <w:bottom w:val="none" w:sz="0" w:space="0" w:color="auto"/>
            <w:right w:val="none" w:sz="0" w:space="0" w:color="auto"/>
          </w:divBdr>
        </w:div>
        <w:div w:id="1581211810">
          <w:marLeft w:val="0"/>
          <w:marRight w:val="0"/>
          <w:marTop w:val="0"/>
          <w:marBottom w:val="0"/>
          <w:divBdr>
            <w:top w:val="none" w:sz="0" w:space="0" w:color="auto"/>
            <w:left w:val="none" w:sz="0" w:space="0" w:color="auto"/>
            <w:bottom w:val="none" w:sz="0" w:space="0" w:color="auto"/>
            <w:right w:val="none" w:sz="0" w:space="0" w:color="auto"/>
          </w:divBdr>
        </w:div>
        <w:div w:id="1599213850">
          <w:marLeft w:val="0"/>
          <w:marRight w:val="0"/>
          <w:marTop w:val="0"/>
          <w:marBottom w:val="0"/>
          <w:divBdr>
            <w:top w:val="none" w:sz="0" w:space="0" w:color="auto"/>
            <w:left w:val="none" w:sz="0" w:space="0" w:color="auto"/>
            <w:bottom w:val="none" w:sz="0" w:space="0" w:color="auto"/>
            <w:right w:val="none" w:sz="0" w:space="0" w:color="auto"/>
          </w:divBdr>
        </w:div>
        <w:div w:id="1602637976">
          <w:marLeft w:val="0"/>
          <w:marRight w:val="0"/>
          <w:marTop w:val="0"/>
          <w:marBottom w:val="0"/>
          <w:divBdr>
            <w:top w:val="none" w:sz="0" w:space="0" w:color="auto"/>
            <w:left w:val="none" w:sz="0" w:space="0" w:color="auto"/>
            <w:bottom w:val="none" w:sz="0" w:space="0" w:color="auto"/>
            <w:right w:val="none" w:sz="0" w:space="0" w:color="auto"/>
          </w:divBdr>
        </w:div>
        <w:div w:id="1613584861">
          <w:marLeft w:val="0"/>
          <w:marRight w:val="0"/>
          <w:marTop w:val="0"/>
          <w:marBottom w:val="0"/>
          <w:divBdr>
            <w:top w:val="none" w:sz="0" w:space="0" w:color="auto"/>
            <w:left w:val="none" w:sz="0" w:space="0" w:color="auto"/>
            <w:bottom w:val="none" w:sz="0" w:space="0" w:color="auto"/>
            <w:right w:val="none" w:sz="0" w:space="0" w:color="auto"/>
          </w:divBdr>
        </w:div>
        <w:div w:id="1644846751">
          <w:marLeft w:val="0"/>
          <w:marRight w:val="0"/>
          <w:marTop w:val="0"/>
          <w:marBottom w:val="0"/>
          <w:divBdr>
            <w:top w:val="none" w:sz="0" w:space="0" w:color="auto"/>
            <w:left w:val="none" w:sz="0" w:space="0" w:color="auto"/>
            <w:bottom w:val="none" w:sz="0" w:space="0" w:color="auto"/>
            <w:right w:val="none" w:sz="0" w:space="0" w:color="auto"/>
          </w:divBdr>
        </w:div>
        <w:div w:id="1657416644">
          <w:marLeft w:val="0"/>
          <w:marRight w:val="0"/>
          <w:marTop w:val="0"/>
          <w:marBottom w:val="0"/>
          <w:divBdr>
            <w:top w:val="none" w:sz="0" w:space="0" w:color="auto"/>
            <w:left w:val="none" w:sz="0" w:space="0" w:color="auto"/>
            <w:bottom w:val="none" w:sz="0" w:space="0" w:color="auto"/>
            <w:right w:val="none" w:sz="0" w:space="0" w:color="auto"/>
          </w:divBdr>
        </w:div>
        <w:div w:id="1666471148">
          <w:marLeft w:val="0"/>
          <w:marRight w:val="0"/>
          <w:marTop w:val="0"/>
          <w:marBottom w:val="0"/>
          <w:divBdr>
            <w:top w:val="none" w:sz="0" w:space="0" w:color="auto"/>
            <w:left w:val="none" w:sz="0" w:space="0" w:color="auto"/>
            <w:bottom w:val="none" w:sz="0" w:space="0" w:color="auto"/>
            <w:right w:val="none" w:sz="0" w:space="0" w:color="auto"/>
          </w:divBdr>
        </w:div>
        <w:div w:id="1669595242">
          <w:marLeft w:val="0"/>
          <w:marRight w:val="0"/>
          <w:marTop w:val="0"/>
          <w:marBottom w:val="0"/>
          <w:divBdr>
            <w:top w:val="none" w:sz="0" w:space="0" w:color="auto"/>
            <w:left w:val="none" w:sz="0" w:space="0" w:color="auto"/>
            <w:bottom w:val="none" w:sz="0" w:space="0" w:color="auto"/>
            <w:right w:val="none" w:sz="0" w:space="0" w:color="auto"/>
          </w:divBdr>
        </w:div>
        <w:div w:id="1671180114">
          <w:marLeft w:val="0"/>
          <w:marRight w:val="0"/>
          <w:marTop w:val="0"/>
          <w:marBottom w:val="0"/>
          <w:divBdr>
            <w:top w:val="none" w:sz="0" w:space="0" w:color="auto"/>
            <w:left w:val="none" w:sz="0" w:space="0" w:color="auto"/>
            <w:bottom w:val="none" w:sz="0" w:space="0" w:color="auto"/>
            <w:right w:val="none" w:sz="0" w:space="0" w:color="auto"/>
          </w:divBdr>
        </w:div>
        <w:div w:id="1678071790">
          <w:marLeft w:val="0"/>
          <w:marRight w:val="0"/>
          <w:marTop w:val="0"/>
          <w:marBottom w:val="0"/>
          <w:divBdr>
            <w:top w:val="none" w:sz="0" w:space="0" w:color="auto"/>
            <w:left w:val="none" w:sz="0" w:space="0" w:color="auto"/>
            <w:bottom w:val="none" w:sz="0" w:space="0" w:color="auto"/>
            <w:right w:val="none" w:sz="0" w:space="0" w:color="auto"/>
          </w:divBdr>
        </w:div>
        <w:div w:id="1686055183">
          <w:marLeft w:val="0"/>
          <w:marRight w:val="0"/>
          <w:marTop w:val="0"/>
          <w:marBottom w:val="0"/>
          <w:divBdr>
            <w:top w:val="none" w:sz="0" w:space="0" w:color="auto"/>
            <w:left w:val="none" w:sz="0" w:space="0" w:color="auto"/>
            <w:bottom w:val="none" w:sz="0" w:space="0" w:color="auto"/>
            <w:right w:val="none" w:sz="0" w:space="0" w:color="auto"/>
          </w:divBdr>
        </w:div>
        <w:div w:id="1686711671">
          <w:marLeft w:val="0"/>
          <w:marRight w:val="0"/>
          <w:marTop w:val="0"/>
          <w:marBottom w:val="0"/>
          <w:divBdr>
            <w:top w:val="none" w:sz="0" w:space="0" w:color="auto"/>
            <w:left w:val="none" w:sz="0" w:space="0" w:color="auto"/>
            <w:bottom w:val="none" w:sz="0" w:space="0" w:color="auto"/>
            <w:right w:val="none" w:sz="0" w:space="0" w:color="auto"/>
          </w:divBdr>
        </w:div>
        <w:div w:id="1702627090">
          <w:marLeft w:val="0"/>
          <w:marRight w:val="0"/>
          <w:marTop w:val="0"/>
          <w:marBottom w:val="0"/>
          <w:divBdr>
            <w:top w:val="none" w:sz="0" w:space="0" w:color="auto"/>
            <w:left w:val="none" w:sz="0" w:space="0" w:color="auto"/>
            <w:bottom w:val="none" w:sz="0" w:space="0" w:color="auto"/>
            <w:right w:val="none" w:sz="0" w:space="0" w:color="auto"/>
          </w:divBdr>
        </w:div>
        <w:div w:id="1705596639">
          <w:marLeft w:val="0"/>
          <w:marRight w:val="0"/>
          <w:marTop w:val="0"/>
          <w:marBottom w:val="0"/>
          <w:divBdr>
            <w:top w:val="none" w:sz="0" w:space="0" w:color="auto"/>
            <w:left w:val="none" w:sz="0" w:space="0" w:color="auto"/>
            <w:bottom w:val="none" w:sz="0" w:space="0" w:color="auto"/>
            <w:right w:val="none" w:sz="0" w:space="0" w:color="auto"/>
          </w:divBdr>
        </w:div>
        <w:div w:id="1715621599">
          <w:marLeft w:val="0"/>
          <w:marRight w:val="0"/>
          <w:marTop w:val="0"/>
          <w:marBottom w:val="0"/>
          <w:divBdr>
            <w:top w:val="none" w:sz="0" w:space="0" w:color="auto"/>
            <w:left w:val="none" w:sz="0" w:space="0" w:color="auto"/>
            <w:bottom w:val="none" w:sz="0" w:space="0" w:color="auto"/>
            <w:right w:val="none" w:sz="0" w:space="0" w:color="auto"/>
          </w:divBdr>
        </w:div>
        <w:div w:id="1730106248">
          <w:marLeft w:val="0"/>
          <w:marRight w:val="0"/>
          <w:marTop w:val="0"/>
          <w:marBottom w:val="0"/>
          <w:divBdr>
            <w:top w:val="none" w:sz="0" w:space="0" w:color="auto"/>
            <w:left w:val="none" w:sz="0" w:space="0" w:color="auto"/>
            <w:bottom w:val="none" w:sz="0" w:space="0" w:color="auto"/>
            <w:right w:val="none" w:sz="0" w:space="0" w:color="auto"/>
          </w:divBdr>
        </w:div>
        <w:div w:id="1744182166">
          <w:marLeft w:val="0"/>
          <w:marRight w:val="0"/>
          <w:marTop w:val="0"/>
          <w:marBottom w:val="0"/>
          <w:divBdr>
            <w:top w:val="none" w:sz="0" w:space="0" w:color="auto"/>
            <w:left w:val="none" w:sz="0" w:space="0" w:color="auto"/>
            <w:bottom w:val="none" w:sz="0" w:space="0" w:color="auto"/>
            <w:right w:val="none" w:sz="0" w:space="0" w:color="auto"/>
          </w:divBdr>
        </w:div>
        <w:div w:id="1760368910">
          <w:marLeft w:val="0"/>
          <w:marRight w:val="0"/>
          <w:marTop w:val="0"/>
          <w:marBottom w:val="0"/>
          <w:divBdr>
            <w:top w:val="none" w:sz="0" w:space="0" w:color="auto"/>
            <w:left w:val="none" w:sz="0" w:space="0" w:color="auto"/>
            <w:bottom w:val="none" w:sz="0" w:space="0" w:color="auto"/>
            <w:right w:val="none" w:sz="0" w:space="0" w:color="auto"/>
          </w:divBdr>
        </w:div>
        <w:div w:id="1774589383">
          <w:marLeft w:val="0"/>
          <w:marRight w:val="0"/>
          <w:marTop w:val="0"/>
          <w:marBottom w:val="0"/>
          <w:divBdr>
            <w:top w:val="none" w:sz="0" w:space="0" w:color="auto"/>
            <w:left w:val="none" w:sz="0" w:space="0" w:color="auto"/>
            <w:bottom w:val="none" w:sz="0" w:space="0" w:color="auto"/>
            <w:right w:val="none" w:sz="0" w:space="0" w:color="auto"/>
          </w:divBdr>
        </w:div>
        <w:div w:id="1778910202">
          <w:marLeft w:val="0"/>
          <w:marRight w:val="0"/>
          <w:marTop w:val="0"/>
          <w:marBottom w:val="0"/>
          <w:divBdr>
            <w:top w:val="none" w:sz="0" w:space="0" w:color="auto"/>
            <w:left w:val="none" w:sz="0" w:space="0" w:color="auto"/>
            <w:bottom w:val="none" w:sz="0" w:space="0" w:color="auto"/>
            <w:right w:val="none" w:sz="0" w:space="0" w:color="auto"/>
          </w:divBdr>
        </w:div>
        <w:div w:id="1783764204">
          <w:marLeft w:val="0"/>
          <w:marRight w:val="0"/>
          <w:marTop w:val="0"/>
          <w:marBottom w:val="0"/>
          <w:divBdr>
            <w:top w:val="none" w:sz="0" w:space="0" w:color="auto"/>
            <w:left w:val="none" w:sz="0" w:space="0" w:color="auto"/>
            <w:bottom w:val="none" w:sz="0" w:space="0" w:color="auto"/>
            <w:right w:val="none" w:sz="0" w:space="0" w:color="auto"/>
          </w:divBdr>
        </w:div>
        <w:div w:id="1794788742">
          <w:marLeft w:val="0"/>
          <w:marRight w:val="0"/>
          <w:marTop w:val="0"/>
          <w:marBottom w:val="0"/>
          <w:divBdr>
            <w:top w:val="none" w:sz="0" w:space="0" w:color="auto"/>
            <w:left w:val="none" w:sz="0" w:space="0" w:color="auto"/>
            <w:bottom w:val="none" w:sz="0" w:space="0" w:color="auto"/>
            <w:right w:val="none" w:sz="0" w:space="0" w:color="auto"/>
          </w:divBdr>
        </w:div>
        <w:div w:id="1799302734">
          <w:marLeft w:val="0"/>
          <w:marRight w:val="0"/>
          <w:marTop w:val="0"/>
          <w:marBottom w:val="0"/>
          <w:divBdr>
            <w:top w:val="none" w:sz="0" w:space="0" w:color="auto"/>
            <w:left w:val="none" w:sz="0" w:space="0" w:color="auto"/>
            <w:bottom w:val="none" w:sz="0" w:space="0" w:color="auto"/>
            <w:right w:val="none" w:sz="0" w:space="0" w:color="auto"/>
          </w:divBdr>
        </w:div>
        <w:div w:id="1841576540">
          <w:marLeft w:val="0"/>
          <w:marRight w:val="0"/>
          <w:marTop w:val="0"/>
          <w:marBottom w:val="0"/>
          <w:divBdr>
            <w:top w:val="none" w:sz="0" w:space="0" w:color="auto"/>
            <w:left w:val="none" w:sz="0" w:space="0" w:color="auto"/>
            <w:bottom w:val="none" w:sz="0" w:space="0" w:color="auto"/>
            <w:right w:val="none" w:sz="0" w:space="0" w:color="auto"/>
          </w:divBdr>
        </w:div>
        <w:div w:id="1850025156">
          <w:marLeft w:val="0"/>
          <w:marRight w:val="0"/>
          <w:marTop w:val="0"/>
          <w:marBottom w:val="0"/>
          <w:divBdr>
            <w:top w:val="none" w:sz="0" w:space="0" w:color="auto"/>
            <w:left w:val="none" w:sz="0" w:space="0" w:color="auto"/>
            <w:bottom w:val="none" w:sz="0" w:space="0" w:color="auto"/>
            <w:right w:val="none" w:sz="0" w:space="0" w:color="auto"/>
          </w:divBdr>
        </w:div>
        <w:div w:id="1857695023">
          <w:marLeft w:val="0"/>
          <w:marRight w:val="0"/>
          <w:marTop w:val="0"/>
          <w:marBottom w:val="0"/>
          <w:divBdr>
            <w:top w:val="none" w:sz="0" w:space="0" w:color="auto"/>
            <w:left w:val="none" w:sz="0" w:space="0" w:color="auto"/>
            <w:bottom w:val="none" w:sz="0" w:space="0" w:color="auto"/>
            <w:right w:val="none" w:sz="0" w:space="0" w:color="auto"/>
          </w:divBdr>
        </w:div>
        <w:div w:id="1872189047">
          <w:marLeft w:val="0"/>
          <w:marRight w:val="0"/>
          <w:marTop w:val="0"/>
          <w:marBottom w:val="0"/>
          <w:divBdr>
            <w:top w:val="none" w:sz="0" w:space="0" w:color="auto"/>
            <w:left w:val="none" w:sz="0" w:space="0" w:color="auto"/>
            <w:bottom w:val="none" w:sz="0" w:space="0" w:color="auto"/>
            <w:right w:val="none" w:sz="0" w:space="0" w:color="auto"/>
          </w:divBdr>
        </w:div>
        <w:div w:id="1873182251">
          <w:marLeft w:val="0"/>
          <w:marRight w:val="0"/>
          <w:marTop w:val="0"/>
          <w:marBottom w:val="0"/>
          <w:divBdr>
            <w:top w:val="none" w:sz="0" w:space="0" w:color="auto"/>
            <w:left w:val="none" w:sz="0" w:space="0" w:color="auto"/>
            <w:bottom w:val="none" w:sz="0" w:space="0" w:color="auto"/>
            <w:right w:val="none" w:sz="0" w:space="0" w:color="auto"/>
          </w:divBdr>
        </w:div>
        <w:div w:id="1880512352">
          <w:marLeft w:val="0"/>
          <w:marRight w:val="0"/>
          <w:marTop w:val="0"/>
          <w:marBottom w:val="0"/>
          <w:divBdr>
            <w:top w:val="none" w:sz="0" w:space="0" w:color="auto"/>
            <w:left w:val="none" w:sz="0" w:space="0" w:color="auto"/>
            <w:bottom w:val="none" w:sz="0" w:space="0" w:color="auto"/>
            <w:right w:val="none" w:sz="0" w:space="0" w:color="auto"/>
          </w:divBdr>
        </w:div>
        <w:div w:id="1912345395">
          <w:marLeft w:val="0"/>
          <w:marRight w:val="0"/>
          <w:marTop w:val="0"/>
          <w:marBottom w:val="0"/>
          <w:divBdr>
            <w:top w:val="none" w:sz="0" w:space="0" w:color="auto"/>
            <w:left w:val="none" w:sz="0" w:space="0" w:color="auto"/>
            <w:bottom w:val="none" w:sz="0" w:space="0" w:color="auto"/>
            <w:right w:val="none" w:sz="0" w:space="0" w:color="auto"/>
          </w:divBdr>
        </w:div>
        <w:div w:id="1913809964">
          <w:marLeft w:val="0"/>
          <w:marRight w:val="0"/>
          <w:marTop w:val="0"/>
          <w:marBottom w:val="0"/>
          <w:divBdr>
            <w:top w:val="none" w:sz="0" w:space="0" w:color="auto"/>
            <w:left w:val="none" w:sz="0" w:space="0" w:color="auto"/>
            <w:bottom w:val="none" w:sz="0" w:space="0" w:color="auto"/>
            <w:right w:val="none" w:sz="0" w:space="0" w:color="auto"/>
          </w:divBdr>
        </w:div>
        <w:div w:id="1922637161">
          <w:marLeft w:val="0"/>
          <w:marRight w:val="0"/>
          <w:marTop w:val="0"/>
          <w:marBottom w:val="0"/>
          <w:divBdr>
            <w:top w:val="none" w:sz="0" w:space="0" w:color="auto"/>
            <w:left w:val="none" w:sz="0" w:space="0" w:color="auto"/>
            <w:bottom w:val="none" w:sz="0" w:space="0" w:color="auto"/>
            <w:right w:val="none" w:sz="0" w:space="0" w:color="auto"/>
          </w:divBdr>
        </w:div>
        <w:div w:id="1925138162">
          <w:marLeft w:val="0"/>
          <w:marRight w:val="0"/>
          <w:marTop w:val="0"/>
          <w:marBottom w:val="0"/>
          <w:divBdr>
            <w:top w:val="none" w:sz="0" w:space="0" w:color="auto"/>
            <w:left w:val="none" w:sz="0" w:space="0" w:color="auto"/>
            <w:bottom w:val="none" w:sz="0" w:space="0" w:color="auto"/>
            <w:right w:val="none" w:sz="0" w:space="0" w:color="auto"/>
          </w:divBdr>
        </w:div>
        <w:div w:id="1931229421">
          <w:marLeft w:val="0"/>
          <w:marRight w:val="0"/>
          <w:marTop w:val="0"/>
          <w:marBottom w:val="0"/>
          <w:divBdr>
            <w:top w:val="none" w:sz="0" w:space="0" w:color="auto"/>
            <w:left w:val="none" w:sz="0" w:space="0" w:color="auto"/>
            <w:bottom w:val="none" w:sz="0" w:space="0" w:color="auto"/>
            <w:right w:val="none" w:sz="0" w:space="0" w:color="auto"/>
          </w:divBdr>
        </w:div>
        <w:div w:id="1961454573">
          <w:marLeft w:val="0"/>
          <w:marRight w:val="0"/>
          <w:marTop w:val="0"/>
          <w:marBottom w:val="0"/>
          <w:divBdr>
            <w:top w:val="none" w:sz="0" w:space="0" w:color="auto"/>
            <w:left w:val="none" w:sz="0" w:space="0" w:color="auto"/>
            <w:bottom w:val="none" w:sz="0" w:space="0" w:color="auto"/>
            <w:right w:val="none" w:sz="0" w:space="0" w:color="auto"/>
          </w:divBdr>
        </w:div>
        <w:div w:id="1963882508">
          <w:marLeft w:val="0"/>
          <w:marRight w:val="0"/>
          <w:marTop w:val="0"/>
          <w:marBottom w:val="0"/>
          <w:divBdr>
            <w:top w:val="none" w:sz="0" w:space="0" w:color="auto"/>
            <w:left w:val="none" w:sz="0" w:space="0" w:color="auto"/>
            <w:bottom w:val="none" w:sz="0" w:space="0" w:color="auto"/>
            <w:right w:val="none" w:sz="0" w:space="0" w:color="auto"/>
          </w:divBdr>
        </w:div>
        <w:div w:id="1972706173">
          <w:marLeft w:val="0"/>
          <w:marRight w:val="0"/>
          <w:marTop w:val="0"/>
          <w:marBottom w:val="0"/>
          <w:divBdr>
            <w:top w:val="none" w:sz="0" w:space="0" w:color="auto"/>
            <w:left w:val="none" w:sz="0" w:space="0" w:color="auto"/>
            <w:bottom w:val="none" w:sz="0" w:space="0" w:color="auto"/>
            <w:right w:val="none" w:sz="0" w:space="0" w:color="auto"/>
          </w:divBdr>
        </w:div>
        <w:div w:id="1983846069">
          <w:marLeft w:val="0"/>
          <w:marRight w:val="0"/>
          <w:marTop w:val="0"/>
          <w:marBottom w:val="0"/>
          <w:divBdr>
            <w:top w:val="none" w:sz="0" w:space="0" w:color="auto"/>
            <w:left w:val="none" w:sz="0" w:space="0" w:color="auto"/>
            <w:bottom w:val="none" w:sz="0" w:space="0" w:color="auto"/>
            <w:right w:val="none" w:sz="0" w:space="0" w:color="auto"/>
          </w:divBdr>
        </w:div>
        <w:div w:id="1995990965">
          <w:marLeft w:val="0"/>
          <w:marRight w:val="0"/>
          <w:marTop w:val="0"/>
          <w:marBottom w:val="0"/>
          <w:divBdr>
            <w:top w:val="none" w:sz="0" w:space="0" w:color="auto"/>
            <w:left w:val="none" w:sz="0" w:space="0" w:color="auto"/>
            <w:bottom w:val="none" w:sz="0" w:space="0" w:color="auto"/>
            <w:right w:val="none" w:sz="0" w:space="0" w:color="auto"/>
          </w:divBdr>
        </w:div>
        <w:div w:id="2007202269">
          <w:marLeft w:val="0"/>
          <w:marRight w:val="0"/>
          <w:marTop w:val="0"/>
          <w:marBottom w:val="0"/>
          <w:divBdr>
            <w:top w:val="none" w:sz="0" w:space="0" w:color="auto"/>
            <w:left w:val="none" w:sz="0" w:space="0" w:color="auto"/>
            <w:bottom w:val="none" w:sz="0" w:space="0" w:color="auto"/>
            <w:right w:val="none" w:sz="0" w:space="0" w:color="auto"/>
          </w:divBdr>
        </w:div>
        <w:div w:id="2014405451">
          <w:marLeft w:val="0"/>
          <w:marRight w:val="0"/>
          <w:marTop w:val="0"/>
          <w:marBottom w:val="0"/>
          <w:divBdr>
            <w:top w:val="none" w:sz="0" w:space="0" w:color="auto"/>
            <w:left w:val="none" w:sz="0" w:space="0" w:color="auto"/>
            <w:bottom w:val="none" w:sz="0" w:space="0" w:color="auto"/>
            <w:right w:val="none" w:sz="0" w:space="0" w:color="auto"/>
          </w:divBdr>
        </w:div>
        <w:div w:id="2017340709">
          <w:marLeft w:val="0"/>
          <w:marRight w:val="0"/>
          <w:marTop w:val="0"/>
          <w:marBottom w:val="0"/>
          <w:divBdr>
            <w:top w:val="none" w:sz="0" w:space="0" w:color="auto"/>
            <w:left w:val="none" w:sz="0" w:space="0" w:color="auto"/>
            <w:bottom w:val="none" w:sz="0" w:space="0" w:color="auto"/>
            <w:right w:val="none" w:sz="0" w:space="0" w:color="auto"/>
          </w:divBdr>
        </w:div>
        <w:div w:id="2037996101">
          <w:marLeft w:val="0"/>
          <w:marRight w:val="0"/>
          <w:marTop w:val="0"/>
          <w:marBottom w:val="0"/>
          <w:divBdr>
            <w:top w:val="none" w:sz="0" w:space="0" w:color="auto"/>
            <w:left w:val="none" w:sz="0" w:space="0" w:color="auto"/>
            <w:bottom w:val="none" w:sz="0" w:space="0" w:color="auto"/>
            <w:right w:val="none" w:sz="0" w:space="0" w:color="auto"/>
          </w:divBdr>
        </w:div>
        <w:div w:id="2040423192">
          <w:marLeft w:val="0"/>
          <w:marRight w:val="0"/>
          <w:marTop w:val="0"/>
          <w:marBottom w:val="0"/>
          <w:divBdr>
            <w:top w:val="none" w:sz="0" w:space="0" w:color="auto"/>
            <w:left w:val="none" w:sz="0" w:space="0" w:color="auto"/>
            <w:bottom w:val="none" w:sz="0" w:space="0" w:color="auto"/>
            <w:right w:val="none" w:sz="0" w:space="0" w:color="auto"/>
          </w:divBdr>
        </w:div>
        <w:div w:id="2042391148">
          <w:marLeft w:val="0"/>
          <w:marRight w:val="0"/>
          <w:marTop w:val="0"/>
          <w:marBottom w:val="0"/>
          <w:divBdr>
            <w:top w:val="none" w:sz="0" w:space="0" w:color="auto"/>
            <w:left w:val="none" w:sz="0" w:space="0" w:color="auto"/>
            <w:bottom w:val="none" w:sz="0" w:space="0" w:color="auto"/>
            <w:right w:val="none" w:sz="0" w:space="0" w:color="auto"/>
          </w:divBdr>
        </w:div>
        <w:div w:id="2046590462">
          <w:marLeft w:val="0"/>
          <w:marRight w:val="0"/>
          <w:marTop w:val="0"/>
          <w:marBottom w:val="0"/>
          <w:divBdr>
            <w:top w:val="none" w:sz="0" w:space="0" w:color="auto"/>
            <w:left w:val="none" w:sz="0" w:space="0" w:color="auto"/>
            <w:bottom w:val="none" w:sz="0" w:space="0" w:color="auto"/>
            <w:right w:val="none" w:sz="0" w:space="0" w:color="auto"/>
          </w:divBdr>
        </w:div>
        <w:div w:id="2048752649">
          <w:marLeft w:val="0"/>
          <w:marRight w:val="0"/>
          <w:marTop w:val="0"/>
          <w:marBottom w:val="0"/>
          <w:divBdr>
            <w:top w:val="none" w:sz="0" w:space="0" w:color="auto"/>
            <w:left w:val="none" w:sz="0" w:space="0" w:color="auto"/>
            <w:bottom w:val="none" w:sz="0" w:space="0" w:color="auto"/>
            <w:right w:val="none" w:sz="0" w:space="0" w:color="auto"/>
          </w:divBdr>
        </w:div>
        <w:div w:id="2057266743">
          <w:marLeft w:val="0"/>
          <w:marRight w:val="0"/>
          <w:marTop w:val="0"/>
          <w:marBottom w:val="0"/>
          <w:divBdr>
            <w:top w:val="none" w:sz="0" w:space="0" w:color="auto"/>
            <w:left w:val="none" w:sz="0" w:space="0" w:color="auto"/>
            <w:bottom w:val="none" w:sz="0" w:space="0" w:color="auto"/>
            <w:right w:val="none" w:sz="0" w:space="0" w:color="auto"/>
          </w:divBdr>
        </w:div>
        <w:div w:id="2062829204">
          <w:marLeft w:val="0"/>
          <w:marRight w:val="0"/>
          <w:marTop w:val="0"/>
          <w:marBottom w:val="0"/>
          <w:divBdr>
            <w:top w:val="none" w:sz="0" w:space="0" w:color="auto"/>
            <w:left w:val="none" w:sz="0" w:space="0" w:color="auto"/>
            <w:bottom w:val="none" w:sz="0" w:space="0" w:color="auto"/>
            <w:right w:val="none" w:sz="0" w:space="0" w:color="auto"/>
          </w:divBdr>
        </w:div>
        <w:div w:id="2073577860">
          <w:marLeft w:val="0"/>
          <w:marRight w:val="0"/>
          <w:marTop w:val="0"/>
          <w:marBottom w:val="0"/>
          <w:divBdr>
            <w:top w:val="none" w:sz="0" w:space="0" w:color="auto"/>
            <w:left w:val="none" w:sz="0" w:space="0" w:color="auto"/>
            <w:bottom w:val="none" w:sz="0" w:space="0" w:color="auto"/>
            <w:right w:val="none" w:sz="0" w:space="0" w:color="auto"/>
          </w:divBdr>
        </w:div>
        <w:div w:id="2080517269">
          <w:marLeft w:val="0"/>
          <w:marRight w:val="0"/>
          <w:marTop w:val="0"/>
          <w:marBottom w:val="0"/>
          <w:divBdr>
            <w:top w:val="none" w:sz="0" w:space="0" w:color="auto"/>
            <w:left w:val="none" w:sz="0" w:space="0" w:color="auto"/>
            <w:bottom w:val="none" w:sz="0" w:space="0" w:color="auto"/>
            <w:right w:val="none" w:sz="0" w:space="0" w:color="auto"/>
          </w:divBdr>
        </w:div>
        <w:div w:id="2093626768">
          <w:marLeft w:val="0"/>
          <w:marRight w:val="0"/>
          <w:marTop w:val="0"/>
          <w:marBottom w:val="0"/>
          <w:divBdr>
            <w:top w:val="none" w:sz="0" w:space="0" w:color="auto"/>
            <w:left w:val="none" w:sz="0" w:space="0" w:color="auto"/>
            <w:bottom w:val="none" w:sz="0" w:space="0" w:color="auto"/>
            <w:right w:val="none" w:sz="0" w:space="0" w:color="auto"/>
          </w:divBdr>
        </w:div>
        <w:div w:id="2104763573">
          <w:marLeft w:val="0"/>
          <w:marRight w:val="0"/>
          <w:marTop w:val="0"/>
          <w:marBottom w:val="0"/>
          <w:divBdr>
            <w:top w:val="none" w:sz="0" w:space="0" w:color="auto"/>
            <w:left w:val="none" w:sz="0" w:space="0" w:color="auto"/>
            <w:bottom w:val="none" w:sz="0" w:space="0" w:color="auto"/>
            <w:right w:val="none" w:sz="0" w:space="0" w:color="auto"/>
          </w:divBdr>
        </w:div>
        <w:div w:id="2105221083">
          <w:marLeft w:val="0"/>
          <w:marRight w:val="0"/>
          <w:marTop w:val="0"/>
          <w:marBottom w:val="0"/>
          <w:divBdr>
            <w:top w:val="none" w:sz="0" w:space="0" w:color="auto"/>
            <w:left w:val="none" w:sz="0" w:space="0" w:color="auto"/>
            <w:bottom w:val="none" w:sz="0" w:space="0" w:color="auto"/>
            <w:right w:val="none" w:sz="0" w:space="0" w:color="auto"/>
          </w:divBdr>
        </w:div>
        <w:div w:id="2109079932">
          <w:marLeft w:val="0"/>
          <w:marRight w:val="0"/>
          <w:marTop w:val="0"/>
          <w:marBottom w:val="0"/>
          <w:divBdr>
            <w:top w:val="none" w:sz="0" w:space="0" w:color="auto"/>
            <w:left w:val="none" w:sz="0" w:space="0" w:color="auto"/>
            <w:bottom w:val="none" w:sz="0" w:space="0" w:color="auto"/>
            <w:right w:val="none" w:sz="0" w:space="0" w:color="auto"/>
          </w:divBdr>
        </w:div>
      </w:divsChild>
    </w:div>
    <w:div w:id="1210800914">
      <w:bodyDiv w:val="1"/>
      <w:marLeft w:val="0"/>
      <w:marRight w:val="0"/>
      <w:marTop w:val="0"/>
      <w:marBottom w:val="0"/>
      <w:divBdr>
        <w:top w:val="none" w:sz="0" w:space="0" w:color="auto"/>
        <w:left w:val="none" w:sz="0" w:space="0" w:color="auto"/>
        <w:bottom w:val="none" w:sz="0" w:space="0" w:color="auto"/>
        <w:right w:val="none" w:sz="0" w:space="0" w:color="auto"/>
      </w:divBdr>
      <w:divsChild>
        <w:div w:id="1270165753">
          <w:marLeft w:val="0"/>
          <w:marRight w:val="0"/>
          <w:marTop w:val="0"/>
          <w:marBottom w:val="0"/>
          <w:divBdr>
            <w:top w:val="none" w:sz="0" w:space="0" w:color="auto"/>
            <w:left w:val="none" w:sz="0" w:space="0" w:color="auto"/>
            <w:bottom w:val="none" w:sz="0" w:space="0" w:color="auto"/>
            <w:right w:val="none" w:sz="0" w:space="0" w:color="auto"/>
          </w:divBdr>
        </w:div>
      </w:divsChild>
    </w:div>
    <w:div w:id="1304432324">
      <w:bodyDiv w:val="1"/>
      <w:marLeft w:val="0"/>
      <w:marRight w:val="0"/>
      <w:marTop w:val="0"/>
      <w:marBottom w:val="0"/>
      <w:divBdr>
        <w:top w:val="none" w:sz="0" w:space="0" w:color="auto"/>
        <w:left w:val="none" w:sz="0" w:space="0" w:color="auto"/>
        <w:bottom w:val="none" w:sz="0" w:space="0" w:color="auto"/>
        <w:right w:val="none" w:sz="0" w:space="0" w:color="auto"/>
      </w:divBdr>
      <w:divsChild>
        <w:div w:id="846793317">
          <w:marLeft w:val="0"/>
          <w:marRight w:val="0"/>
          <w:marTop w:val="0"/>
          <w:marBottom w:val="0"/>
          <w:divBdr>
            <w:top w:val="none" w:sz="0" w:space="0" w:color="auto"/>
            <w:left w:val="none" w:sz="0" w:space="0" w:color="auto"/>
            <w:bottom w:val="none" w:sz="0" w:space="0" w:color="auto"/>
            <w:right w:val="none" w:sz="0" w:space="0" w:color="auto"/>
          </w:divBdr>
        </w:div>
      </w:divsChild>
    </w:div>
    <w:div w:id="1549299329">
      <w:bodyDiv w:val="1"/>
      <w:marLeft w:val="0"/>
      <w:marRight w:val="0"/>
      <w:marTop w:val="0"/>
      <w:marBottom w:val="0"/>
      <w:divBdr>
        <w:top w:val="none" w:sz="0" w:space="0" w:color="auto"/>
        <w:left w:val="none" w:sz="0" w:space="0" w:color="auto"/>
        <w:bottom w:val="none" w:sz="0" w:space="0" w:color="auto"/>
        <w:right w:val="none" w:sz="0" w:space="0" w:color="auto"/>
      </w:divBdr>
      <w:divsChild>
        <w:div w:id="1943151064">
          <w:marLeft w:val="0"/>
          <w:marRight w:val="0"/>
          <w:marTop w:val="0"/>
          <w:marBottom w:val="0"/>
          <w:divBdr>
            <w:top w:val="none" w:sz="0" w:space="0" w:color="auto"/>
            <w:left w:val="none" w:sz="0" w:space="0" w:color="auto"/>
            <w:bottom w:val="none" w:sz="0" w:space="0" w:color="auto"/>
            <w:right w:val="none" w:sz="0" w:space="0" w:color="auto"/>
          </w:divBdr>
        </w:div>
      </w:divsChild>
    </w:div>
    <w:div w:id="1601572012">
      <w:bodyDiv w:val="1"/>
      <w:marLeft w:val="0"/>
      <w:marRight w:val="0"/>
      <w:marTop w:val="0"/>
      <w:marBottom w:val="0"/>
      <w:divBdr>
        <w:top w:val="none" w:sz="0" w:space="0" w:color="auto"/>
        <w:left w:val="none" w:sz="0" w:space="0" w:color="auto"/>
        <w:bottom w:val="none" w:sz="0" w:space="0" w:color="auto"/>
        <w:right w:val="none" w:sz="0" w:space="0" w:color="auto"/>
      </w:divBdr>
      <w:divsChild>
        <w:div w:id="116654616">
          <w:marLeft w:val="274"/>
          <w:marRight w:val="0"/>
          <w:marTop w:val="0"/>
          <w:marBottom w:val="0"/>
          <w:divBdr>
            <w:top w:val="none" w:sz="0" w:space="0" w:color="auto"/>
            <w:left w:val="none" w:sz="0" w:space="0" w:color="auto"/>
            <w:bottom w:val="none" w:sz="0" w:space="0" w:color="auto"/>
            <w:right w:val="none" w:sz="0" w:space="0" w:color="auto"/>
          </w:divBdr>
        </w:div>
      </w:divsChild>
    </w:div>
    <w:div w:id="1668897920">
      <w:bodyDiv w:val="1"/>
      <w:marLeft w:val="0"/>
      <w:marRight w:val="0"/>
      <w:marTop w:val="0"/>
      <w:marBottom w:val="0"/>
      <w:divBdr>
        <w:top w:val="none" w:sz="0" w:space="0" w:color="auto"/>
        <w:left w:val="none" w:sz="0" w:space="0" w:color="auto"/>
        <w:bottom w:val="none" w:sz="0" w:space="0" w:color="auto"/>
        <w:right w:val="none" w:sz="0" w:space="0" w:color="auto"/>
      </w:divBdr>
    </w:div>
    <w:div w:id="1713654132">
      <w:bodyDiv w:val="1"/>
      <w:marLeft w:val="0"/>
      <w:marRight w:val="0"/>
      <w:marTop w:val="0"/>
      <w:marBottom w:val="0"/>
      <w:divBdr>
        <w:top w:val="none" w:sz="0" w:space="0" w:color="auto"/>
        <w:left w:val="none" w:sz="0" w:space="0" w:color="auto"/>
        <w:bottom w:val="none" w:sz="0" w:space="0" w:color="auto"/>
        <w:right w:val="none" w:sz="0" w:space="0" w:color="auto"/>
      </w:divBdr>
      <w:divsChild>
        <w:div w:id="6834008">
          <w:marLeft w:val="0"/>
          <w:marRight w:val="0"/>
          <w:marTop w:val="0"/>
          <w:marBottom w:val="0"/>
          <w:divBdr>
            <w:top w:val="none" w:sz="0" w:space="0" w:color="auto"/>
            <w:left w:val="none" w:sz="0" w:space="0" w:color="auto"/>
            <w:bottom w:val="none" w:sz="0" w:space="0" w:color="auto"/>
            <w:right w:val="none" w:sz="0" w:space="0" w:color="auto"/>
          </w:divBdr>
        </w:div>
        <w:div w:id="104889974">
          <w:marLeft w:val="0"/>
          <w:marRight w:val="0"/>
          <w:marTop w:val="0"/>
          <w:marBottom w:val="0"/>
          <w:divBdr>
            <w:top w:val="none" w:sz="0" w:space="0" w:color="auto"/>
            <w:left w:val="none" w:sz="0" w:space="0" w:color="auto"/>
            <w:bottom w:val="none" w:sz="0" w:space="0" w:color="auto"/>
            <w:right w:val="none" w:sz="0" w:space="0" w:color="auto"/>
          </w:divBdr>
        </w:div>
        <w:div w:id="107509451">
          <w:marLeft w:val="0"/>
          <w:marRight w:val="0"/>
          <w:marTop w:val="0"/>
          <w:marBottom w:val="0"/>
          <w:divBdr>
            <w:top w:val="none" w:sz="0" w:space="0" w:color="auto"/>
            <w:left w:val="none" w:sz="0" w:space="0" w:color="auto"/>
            <w:bottom w:val="none" w:sz="0" w:space="0" w:color="auto"/>
            <w:right w:val="none" w:sz="0" w:space="0" w:color="auto"/>
          </w:divBdr>
        </w:div>
        <w:div w:id="144974379">
          <w:marLeft w:val="0"/>
          <w:marRight w:val="0"/>
          <w:marTop w:val="0"/>
          <w:marBottom w:val="0"/>
          <w:divBdr>
            <w:top w:val="none" w:sz="0" w:space="0" w:color="auto"/>
            <w:left w:val="none" w:sz="0" w:space="0" w:color="auto"/>
            <w:bottom w:val="none" w:sz="0" w:space="0" w:color="auto"/>
            <w:right w:val="none" w:sz="0" w:space="0" w:color="auto"/>
          </w:divBdr>
        </w:div>
        <w:div w:id="355469338">
          <w:marLeft w:val="0"/>
          <w:marRight w:val="0"/>
          <w:marTop w:val="0"/>
          <w:marBottom w:val="0"/>
          <w:divBdr>
            <w:top w:val="none" w:sz="0" w:space="0" w:color="auto"/>
            <w:left w:val="none" w:sz="0" w:space="0" w:color="auto"/>
            <w:bottom w:val="none" w:sz="0" w:space="0" w:color="auto"/>
            <w:right w:val="none" w:sz="0" w:space="0" w:color="auto"/>
          </w:divBdr>
        </w:div>
        <w:div w:id="458256603">
          <w:marLeft w:val="0"/>
          <w:marRight w:val="0"/>
          <w:marTop w:val="0"/>
          <w:marBottom w:val="0"/>
          <w:divBdr>
            <w:top w:val="none" w:sz="0" w:space="0" w:color="auto"/>
            <w:left w:val="none" w:sz="0" w:space="0" w:color="auto"/>
            <w:bottom w:val="none" w:sz="0" w:space="0" w:color="auto"/>
            <w:right w:val="none" w:sz="0" w:space="0" w:color="auto"/>
          </w:divBdr>
        </w:div>
        <w:div w:id="688683607">
          <w:marLeft w:val="0"/>
          <w:marRight w:val="0"/>
          <w:marTop w:val="0"/>
          <w:marBottom w:val="0"/>
          <w:divBdr>
            <w:top w:val="none" w:sz="0" w:space="0" w:color="auto"/>
            <w:left w:val="none" w:sz="0" w:space="0" w:color="auto"/>
            <w:bottom w:val="none" w:sz="0" w:space="0" w:color="auto"/>
            <w:right w:val="none" w:sz="0" w:space="0" w:color="auto"/>
          </w:divBdr>
        </w:div>
        <w:div w:id="709459236">
          <w:marLeft w:val="0"/>
          <w:marRight w:val="0"/>
          <w:marTop w:val="0"/>
          <w:marBottom w:val="0"/>
          <w:divBdr>
            <w:top w:val="none" w:sz="0" w:space="0" w:color="auto"/>
            <w:left w:val="none" w:sz="0" w:space="0" w:color="auto"/>
            <w:bottom w:val="none" w:sz="0" w:space="0" w:color="auto"/>
            <w:right w:val="none" w:sz="0" w:space="0" w:color="auto"/>
          </w:divBdr>
        </w:div>
        <w:div w:id="767501511">
          <w:marLeft w:val="0"/>
          <w:marRight w:val="0"/>
          <w:marTop w:val="0"/>
          <w:marBottom w:val="0"/>
          <w:divBdr>
            <w:top w:val="none" w:sz="0" w:space="0" w:color="auto"/>
            <w:left w:val="none" w:sz="0" w:space="0" w:color="auto"/>
            <w:bottom w:val="none" w:sz="0" w:space="0" w:color="auto"/>
            <w:right w:val="none" w:sz="0" w:space="0" w:color="auto"/>
          </w:divBdr>
        </w:div>
        <w:div w:id="969365003">
          <w:marLeft w:val="0"/>
          <w:marRight w:val="0"/>
          <w:marTop w:val="0"/>
          <w:marBottom w:val="0"/>
          <w:divBdr>
            <w:top w:val="none" w:sz="0" w:space="0" w:color="auto"/>
            <w:left w:val="none" w:sz="0" w:space="0" w:color="auto"/>
            <w:bottom w:val="none" w:sz="0" w:space="0" w:color="auto"/>
            <w:right w:val="none" w:sz="0" w:space="0" w:color="auto"/>
          </w:divBdr>
        </w:div>
        <w:div w:id="1253780987">
          <w:marLeft w:val="0"/>
          <w:marRight w:val="0"/>
          <w:marTop w:val="0"/>
          <w:marBottom w:val="0"/>
          <w:divBdr>
            <w:top w:val="none" w:sz="0" w:space="0" w:color="auto"/>
            <w:left w:val="none" w:sz="0" w:space="0" w:color="auto"/>
            <w:bottom w:val="none" w:sz="0" w:space="0" w:color="auto"/>
            <w:right w:val="none" w:sz="0" w:space="0" w:color="auto"/>
          </w:divBdr>
        </w:div>
        <w:div w:id="1900482749">
          <w:marLeft w:val="0"/>
          <w:marRight w:val="0"/>
          <w:marTop w:val="0"/>
          <w:marBottom w:val="0"/>
          <w:divBdr>
            <w:top w:val="none" w:sz="0" w:space="0" w:color="auto"/>
            <w:left w:val="none" w:sz="0" w:space="0" w:color="auto"/>
            <w:bottom w:val="none" w:sz="0" w:space="0" w:color="auto"/>
            <w:right w:val="none" w:sz="0" w:space="0" w:color="auto"/>
          </w:divBdr>
        </w:div>
      </w:divsChild>
    </w:div>
    <w:div w:id="1731414598">
      <w:bodyDiv w:val="1"/>
      <w:marLeft w:val="0"/>
      <w:marRight w:val="0"/>
      <w:marTop w:val="0"/>
      <w:marBottom w:val="0"/>
      <w:divBdr>
        <w:top w:val="none" w:sz="0" w:space="0" w:color="auto"/>
        <w:left w:val="none" w:sz="0" w:space="0" w:color="auto"/>
        <w:bottom w:val="none" w:sz="0" w:space="0" w:color="auto"/>
        <w:right w:val="none" w:sz="0" w:space="0" w:color="auto"/>
      </w:divBdr>
    </w:div>
    <w:div w:id="1815873732">
      <w:bodyDiv w:val="1"/>
      <w:marLeft w:val="0"/>
      <w:marRight w:val="0"/>
      <w:marTop w:val="0"/>
      <w:marBottom w:val="0"/>
      <w:divBdr>
        <w:top w:val="none" w:sz="0" w:space="0" w:color="auto"/>
        <w:left w:val="none" w:sz="0" w:space="0" w:color="auto"/>
        <w:bottom w:val="none" w:sz="0" w:space="0" w:color="auto"/>
        <w:right w:val="none" w:sz="0" w:space="0" w:color="auto"/>
      </w:divBdr>
    </w:div>
    <w:div w:id="1898585330">
      <w:bodyDiv w:val="1"/>
      <w:marLeft w:val="0"/>
      <w:marRight w:val="0"/>
      <w:marTop w:val="0"/>
      <w:marBottom w:val="0"/>
      <w:divBdr>
        <w:top w:val="none" w:sz="0" w:space="0" w:color="auto"/>
        <w:left w:val="none" w:sz="0" w:space="0" w:color="auto"/>
        <w:bottom w:val="none" w:sz="0" w:space="0" w:color="auto"/>
        <w:right w:val="none" w:sz="0" w:space="0" w:color="auto"/>
      </w:divBdr>
    </w:div>
    <w:div w:id="1934899685">
      <w:bodyDiv w:val="1"/>
      <w:marLeft w:val="0"/>
      <w:marRight w:val="0"/>
      <w:marTop w:val="0"/>
      <w:marBottom w:val="0"/>
      <w:divBdr>
        <w:top w:val="none" w:sz="0" w:space="0" w:color="auto"/>
        <w:left w:val="none" w:sz="0" w:space="0" w:color="auto"/>
        <w:bottom w:val="none" w:sz="0" w:space="0" w:color="auto"/>
        <w:right w:val="none" w:sz="0" w:space="0" w:color="auto"/>
      </w:divBdr>
      <w:divsChild>
        <w:div w:id="219949660">
          <w:marLeft w:val="0"/>
          <w:marRight w:val="0"/>
          <w:marTop w:val="0"/>
          <w:marBottom w:val="0"/>
          <w:divBdr>
            <w:top w:val="none" w:sz="0" w:space="0" w:color="auto"/>
            <w:left w:val="none" w:sz="0" w:space="0" w:color="auto"/>
            <w:bottom w:val="none" w:sz="0" w:space="0" w:color="auto"/>
            <w:right w:val="none" w:sz="0" w:space="0" w:color="auto"/>
          </w:divBdr>
        </w:div>
        <w:div w:id="396124136">
          <w:marLeft w:val="0"/>
          <w:marRight w:val="0"/>
          <w:marTop w:val="0"/>
          <w:marBottom w:val="0"/>
          <w:divBdr>
            <w:top w:val="none" w:sz="0" w:space="0" w:color="auto"/>
            <w:left w:val="none" w:sz="0" w:space="0" w:color="auto"/>
            <w:bottom w:val="none" w:sz="0" w:space="0" w:color="auto"/>
            <w:right w:val="none" w:sz="0" w:space="0" w:color="auto"/>
          </w:divBdr>
        </w:div>
        <w:div w:id="510528771">
          <w:marLeft w:val="0"/>
          <w:marRight w:val="0"/>
          <w:marTop w:val="0"/>
          <w:marBottom w:val="0"/>
          <w:divBdr>
            <w:top w:val="none" w:sz="0" w:space="0" w:color="auto"/>
            <w:left w:val="none" w:sz="0" w:space="0" w:color="auto"/>
            <w:bottom w:val="none" w:sz="0" w:space="0" w:color="auto"/>
            <w:right w:val="none" w:sz="0" w:space="0" w:color="auto"/>
          </w:divBdr>
        </w:div>
        <w:div w:id="678583123">
          <w:marLeft w:val="0"/>
          <w:marRight w:val="0"/>
          <w:marTop w:val="0"/>
          <w:marBottom w:val="0"/>
          <w:divBdr>
            <w:top w:val="none" w:sz="0" w:space="0" w:color="auto"/>
            <w:left w:val="none" w:sz="0" w:space="0" w:color="auto"/>
            <w:bottom w:val="none" w:sz="0" w:space="0" w:color="auto"/>
            <w:right w:val="none" w:sz="0" w:space="0" w:color="auto"/>
          </w:divBdr>
        </w:div>
        <w:div w:id="749278620">
          <w:marLeft w:val="0"/>
          <w:marRight w:val="0"/>
          <w:marTop w:val="0"/>
          <w:marBottom w:val="0"/>
          <w:divBdr>
            <w:top w:val="none" w:sz="0" w:space="0" w:color="auto"/>
            <w:left w:val="none" w:sz="0" w:space="0" w:color="auto"/>
            <w:bottom w:val="none" w:sz="0" w:space="0" w:color="auto"/>
            <w:right w:val="none" w:sz="0" w:space="0" w:color="auto"/>
          </w:divBdr>
        </w:div>
        <w:div w:id="850727936">
          <w:marLeft w:val="0"/>
          <w:marRight w:val="0"/>
          <w:marTop w:val="0"/>
          <w:marBottom w:val="0"/>
          <w:divBdr>
            <w:top w:val="none" w:sz="0" w:space="0" w:color="auto"/>
            <w:left w:val="none" w:sz="0" w:space="0" w:color="auto"/>
            <w:bottom w:val="none" w:sz="0" w:space="0" w:color="auto"/>
            <w:right w:val="none" w:sz="0" w:space="0" w:color="auto"/>
          </w:divBdr>
        </w:div>
        <w:div w:id="1382940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anie\Dropbox\Masterarbeit_Daniel_Schmidl\Schriftlicher%20Teil\MA%20Daniel%20Schmidl.docx" TargetMode="External"/><Relationship Id="rId18" Type="http://schemas.openxmlformats.org/officeDocument/2006/relationships/image" Target="media/image3.jpg"/><Relationship Id="rId26" Type="http://schemas.openxmlformats.org/officeDocument/2006/relationships/image" Target="media/image10.gif"/><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chart" Target="charts/chart3.xml"/><Relationship Id="rId42" Type="http://schemas.openxmlformats.org/officeDocument/2006/relationships/image" Target="media/image22.PNG"/><Relationship Id="rId47" Type="http://schemas.openxmlformats.org/officeDocument/2006/relationships/hyperlink" Target="http://www.methodenberatung.uzh.ch/de/datenanalyse/unterschiede/zentral/mann.html" TargetMode="Externa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mailto:max.mustermann@freewebmail.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chart" Target="charts/chart2.xml"/><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5.jpg"/><Relationship Id="rId29" Type="http://schemas.openxmlformats.org/officeDocument/2006/relationships/image" Target="media/image13.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x.mustermann@stud.uni-regensburg.de" TargetMode="External"/><Relationship Id="rId24" Type="http://schemas.openxmlformats.org/officeDocument/2006/relationships/image" Target="media/image8.PNG"/><Relationship Id="rId32" Type="http://schemas.openxmlformats.org/officeDocument/2006/relationships/chart" Target="charts/chart1.xml"/><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hyperlink" Target="mailto:max.mustermann@freewebmail.com" TargetMode="External"/><Relationship Id="rId19" Type="http://schemas.openxmlformats.org/officeDocument/2006/relationships/image" Target="media/image4.jpg"/><Relationship Id="rId31" Type="http://schemas.openxmlformats.org/officeDocument/2006/relationships/hyperlink" Target="http://www.elecom.co.jp/news/200706/hgw-005wh/image/HGW-006WH_31L.jpg" TargetMode="External"/><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mailto:max.mustermann@stud.uni-regensburg.de" TargetMode="External"/><Relationship Id="rId14" Type="http://schemas.openxmlformats.org/officeDocument/2006/relationships/hyperlink" Target="file:///C:\Users\danie\Dropbox\Masterarbeit_Daniel_Schmidl\Schriftlicher%20Teil\MA%20Daniel%20Schmidl.docx" TargetMode="External"/><Relationship Id="rId22" Type="http://schemas.openxmlformats.org/officeDocument/2006/relationships/hyperlink" Target="https://www.vive.com/media/filer_public/b1/5f/b15f1847-5e1a-4b35-8afe-dca0aa08f35a/vive-pdp-ce-ksp-family-2.png"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doi.org/computerspiel" TargetMode="External"/><Relationship Id="rId8" Type="http://schemas.openxmlformats.org/officeDocument/2006/relationships/image" Target="media/image1.jpe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Erfahrung mit Computerspielen</c:v>
                </c:pt>
              </c:strCache>
            </c:strRef>
          </c:tx>
          <c:explosion val="2"/>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Tabelle1!$A$2:$A$4</c:f>
              <c:strCache>
                <c:ptCount val="3"/>
                <c:pt idx="0">
                  <c:v>&lt; 1 Jahr</c:v>
                </c:pt>
                <c:pt idx="1">
                  <c:v>3-5 Jahre</c:v>
                </c:pt>
                <c:pt idx="2">
                  <c:v>&gt; 5 Jahre</c:v>
                </c:pt>
              </c:strCache>
            </c:strRef>
          </c:cat>
          <c:val>
            <c:numRef>
              <c:f>Tabelle1!$B$2:$B$4</c:f>
              <c:numCache>
                <c:formatCode>General</c:formatCode>
                <c:ptCount val="3"/>
                <c:pt idx="0">
                  <c:v>1</c:v>
                </c:pt>
                <c:pt idx="1">
                  <c:v>4</c:v>
                </c:pt>
                <c:pt idx="2">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Nutzung von Computerspielen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Verkauf</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Tabelle1!$A$2:$A$6</c:f>
              <c:strCache>
                <c:ptCount val="5"/>
                <c:pt idx="0">
                  <c:v>Nie</c:v>
                </c:pt>
                <c:pt idx="1">
                  <c:v>Weniger als einmal im Monat </c:v>
                </c:pt>
                <c:pt idx="2">
                  <c:v>Einmal/Mehrmals im Monat</c:v>
                </c:pt>
                <c:pt idx="3">
                  <c:v>Mehrmals in der Woche</c:v>
                </c:pt>
                <c:pt idx="4">
                  <c:v>Jeden/fast jeden Tag</c:v>
                </c:pt>
              </c:strCache>
            </c:strRef>
          </c:cat>
          <c:val>
            <c:numRef>
              <c:f>Tabelle1!$B$2:$B$6</c:f>
              <c:numCache>
                <c:formatCode>General</c:formatCode>
                <c:ptCount val="5"/>
                <c:pt idx="0">
                  <c:v>1</c:v>
                </c:pt>
                <c:pt idx="1">
                  <c:v>3</c:v>
                </c:pt>
                <c:pt idx="2">
                  <c:v>5</c:v>
                </c:pt>
                <c:pt idx="3">
                  <c:v>5</c:v>
                </c:pt>
                <c:pt idx="4">
                  <c:v>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Erfahrung mit Eingabegeräten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clustered"/>
        <c:varyColors val="0"/>
        <c:ser>
          <c:idx val="0"/>
          <c:order val="0"/>
          <c:tx>
            <c:strRef>
              <c:f>Tabelle1!$B$1</c:f>
              <c:strCache>
                <c:ptCount val="1"/>
                <c:pt idx="0">
                  <c:v>Datenreihe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Tabelle1!$A$2:$A$8</c:f>
              <c:strCache>
                <c:ptCount val="7"/>
                <c:pt idx="0">
                  <c:v>Controller (PS, XBOX)</c:v>
                </c:pt>
                <c:pt idx="1">
                  <c:v>Nintendo Wii Controller</c:v>
                </c:pt>
                <c:pt idx="2">
                  <c:v>Gaming-Lenkrad</c:v>
                </c:pt>
                <c:pt idx="3">
                  <c:v>Keyboard + Maus</c:v>
                </c:pt>
                <c:pt idx="4">
                  <c:v>Joystick</c:v>
                </c:pt>
                <c:pt idx="5">
                  <c:v>Blicksteuerung</c:v>
                </c:pt>
                <c:pt idx="6">
                  <c:v>Touch</c:v>
                </c:pt>
              </c:strCache>
            </c:strRef>
          </c:cat>
          <c:val>
            <c:numRef>
              <c:f>Tabelle1!$B$2:$B$8</c:f>
              <c:numCache>
                <c:formatCode>General</c:formatCode>
                <c:ptCount val="7"/>
                <c:pt idx="0">
                  <c:v>13</c:v>
                </c:pt>
                <c:pt idx="1">
                  <c:v>5</c:v>
                </c:pt>
                <c:pt idx="2">
                  <c:v>3</c:v>
                </c:pt>
                <c:pt idx="3">
                  <c:v>8</c:v>
                </c:pt>
                <c:pt idx="4">
                  <c:v>3</c:v>
                </c:pt>
                <c:pt idx="5">
                  <c:v>2</c:v>
                </c:pt>
                <c:pt idx="6">
                  <c:v>6</c:v>
                </c:pt>
              </c:numCache>
            </c:numRef>
          </c:val>
        </c:ser>
        <c:dLbls>
          <c:showLegendKey val="0"/>
          <c:showVal val="0"/>
          <c:showCatName val="0"/>
          <c:showSerName val="0"/>
          <c:showPercent val="0"/>
          <c:showBubbleSize val="0"/>
        </c:dLbls>
        <c:gapWidth val="182"/>
        <c:axId val="447371736"/>
        <c:axId val="447374872"/>
      </c:barChart>
      <c:catAx>
        <c:axId val="4473717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47374872"/>
        <c:crosses val="autoZero"/>
        <c:auto val="1"/>
        <c:lblAlgn val="ctr"/>
        <c:lblOffset val="100"/>
        <c:noMultiLvlLbl val="0"/>
      </c:catAx>
      <c:valAx>
        <c:axId val="4473748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47371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3288AE-9379-4295-A341-05DDB438F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18262</Words>
  <Characters>115054</Characters>
  <Application>Microsoft Office Word</Application>
  <DocSecurity>0</DocSecurity>
  <Lines>958</Lines>
  <Paragraphs>266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2017-07-10T13:50:00Z</dcterms:created>
  <dcterms:modified xsi:type="dcterms:W3CDTF">2017-12-11T13:20:00Z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e645d610-4bff-329f-b452-13086e659543</vt:lpwstr>
  </property>
  <property fmtid="{D5CDD505-2E9C-101B-9397-08002B2CF9AE}" pid="24" name="Mendeley Citation Style_1">
    <vt:lpwstr>http://www.zotero.org/styles/apa</vt:lpwstr>
  </property>
</Properties>
</file>