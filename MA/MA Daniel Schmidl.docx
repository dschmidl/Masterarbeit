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276D82" w14:textId="77777777" w:rsidR="00647B77" w:rsidRDefault="00647B77" w:rsidP="00FA1278">
      <w:pPr>
        <w:pStyle w:val="TitelseiteText"/>
      </w:pPr>
    </w:p>
    <w:p w14:paraId="18A0C0E3" w14:textId="77777777" w:rsidR="00647B77" w:rsidRDefault="00647B77" w:rsidP="00793C70">
      <w:pPr>
        <w:pStyle w:val="TitelseiteText"/>
        <w:jc w:val="right"/>
      </w:pPr>
    </w:p>
    <w:p w14:paraId="1FAAE5A3" w14:textId="7B384F23" w:rsidR="00C41CD5" w:rsidRPr="008E7D87" w:rsidRDefault="00723AB2" w:rsidP="00647B77">
      <w:pPr>
        <w:pStyle w:val="Inhaltsverzeichnisberschrift"/>
        <w:jc w:val="right"/>
      </w:pPr>
      <w:r w:rsidRPr="008E7D87">
        <w:rPr>
          <w:noProof/>
          <w:lang w:eastAsia="de-DE"/>
        </w:rPr>
        <w:drawing>
          <wp:inline distT="0" distB="0" distL="0" distR="0" wp14:anchorId="21BA24FD" wp14:editId="7D29D44D">
            <wp:extent cx="2291715" cy="1047750"/>
            <wp:effectExtent l="19050" t="0" r="0" b="0"/>
            <wp:docPr id="7" name="Bild 16" descr="C:\Users\Philipp\AppData\Local\Microsoft\Windows\Temporary Internet Files\Content.Word\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ilipp\AppData\Local\Microsoft\Windows\Temporary Internet Files\Content.Word\LOGO_Text.jpg"/>
                    <pic:cNvPicPr>
                      <a:picLocks noChangeAspect="1" noChangeArrowheads="1"/>
                    </pic:cNvPicPr>
                  </pic:nvPicPr>
                  <pic:blipFill>
                    <a:blip r:embed="rId8" cstate="print"/>
                    <a:srcRect/>
                    <a:stretch>
                      <a:fillRect/>
                    </a:stretch>
                  </pic:blipFill>
                  <pic:spPr bwMode="auto">
                    <a:xfrm>
                      <a:off x="0" y="0"/>
                      <a:ext cx="2291715" cy="1047750"/>
                    </a:xfrm>
                    <a:prstGeom prst="rect">
                      <a:avLst/>
                    </a:prstGeom>
                    <a:noFill/>
                    <a:ln w="9525">
                      <a:noFill/>
                      <a:miter lim="800000"/>
                      <a:headEnd/>
                      <a:tailEnd/>
                    </a:ln>
                  </pic:spPr>
                </pic:pic>
              </a:graphicData>
            </a:graphic>
          </wp:inline>
        </w:drawing>
      </w:r>
    </w:p>
    <w:p w14:paraId="7A386445" w14:textId="77777777" w:rsidR="00C41CD5" w:rsidRPr="008E7D87" w:rsidRDefault="00C41CD5" w:rsidP="006734A5">
      <w:pPr>
        <w:pStyle w:val="TitelseiteText"/>
        <w:jc w:val="center"/>
      </w:pPr>
    </w:p>
    <w:p w14:paraId="606BA4E6" w14:textId="5D6F8D4A" w:rsidR="00C41CD5" w:rsidRPr="008E7D87" w:rsidRDefault="00C41CD5" w:rsidP="009A6082">
      <w:pPr>
        <w:pStyle w:val="Inhaltsverzeichnisberschrift"/>
      </w:pPr>
    </w:p>
    <w:p w14:paraId="1CA1F2E2" w14:textId="77777777" w:rsidR="00C41CD5" w:rsidRPr="008E7D87" w:rsidRDefault="00C41CD5" w:rsidP="006734A5">
      <w:pPr>
        <w:pStyle w:val="Inhaltsverzeichnisberschrift"/>
        <w:ind w:left="0" w:firstLine="0"/>
      </w:pPr>
    </w:p>
    <w:p w14:paraId="3D3F9583" w14:textId="77777777" w:rsidR="00326DBC" w:rsidRPr="008E7D87" w:rsidRDefault="00326DBC" w:rsidP="00326DBC">
      <w:pPr>
        <w:pStyle w:val="TitelseiteText"/>
        <w:jc w:val="center"/>
        <w:rPr>
          <w:b/>
          <w:bCs/>
          <w:kern w:val="28"/>
          <w:sz w:val="36"/>
          <w:szCs w:val="32"/>
        </w:rPr>
      </w:pPr>
      <w:r w:rsidRPr="008E7D87">
        <w:rPr>
          <w:b/>
          <w:bCs/>
          <w:kern w:val="28"/>
          <w:sz w:val="36"/>
          <w:szCs w:val="32"/>
        </w:rPr>
        <w:t>Untersuchung der Game Experience von natürlichen Eingabemöglichkeiten für digitale Sportspiele in der virtuellen Realität</w:t>
      </w:r>
    </w:p>
    <w:p w14:paraId="002AAE80" w14:textId="387699E7" w:rsidR="006734A5" w:rsidRPr="008E7D87" w:rsidRDefault="00326DBC" w:rsidP="006734A5">
      <w:pPr>
        <w:pStyle w:val="TitelseiteText"/>
        <w:jc w:val="center"/>
        <w:rPr>
          <w:rStyle w:val="AngabenzumLehrstuhl"/>
          <w:rFonts w:ascii="Palatino Linotype" w:hAnsi="Palatino Linotype"/>
          <w:b w:val="0"/>
          <w:bCs w:val="0"/>
          <w:sz w:val="22"/>
        </w:rPr>
      </w:pPr>
      <w:r w:rsidRPr="008E7D87">
        <w:rPr>
          <w:rFonts w:ascii="Palatino Linotype" w:hAnsi="Palatino Linotype"/>
        </w:rPr>
        <w:t>Masterarbeit</w:t>
      </w:r>
      <w:r w:rsidR="00C41CD5" w:rsidRPr="008E7D87">
        <w:rPr>
          <w:rFonts w:ascii="Palatino Linotype" w:hAnsi="Palatino Linotype"/>
        </w:rPr>
        <w:t xml:space="preserve"> im Fach Medieni</w:t>
      </w:r>
      <w:r w:rsidR="00107E51" w:rsidRPr="008E7D87">
        <w:rPr>
          <w:rFonts w:ascii="Palatino Linotype" w:hAnsi="Palatino Linotype"/>
        </w:rPr>
        <w:t>n</w:t>
      </w:r>
      <w:r w:rsidR="00C41CD5" w:rsidRPr="008E7D87">
        <w:rPr>
          <w:rFonts w:ascii="Palatino Linotype" w:hAnsi="Palatino Linotype"/>
        </w:rPr>
        <w:t>formatik</w:t>
      </w:r>
      <w:r w:rsidR="006734A5" w:rsidRPr="008E7D87">
        <w:rPr>
          <w:rFonts w:ascii="Palatino Linotype" w:hAnsi="Palatino Linotype"/>
        </w:rPr>
        <w:t xml:space="preserve"> am</w:t>
      </w:r>
    </w:p>
    <w:p w14:paraId="00750313" w14:textId="77777777" w:rsidR="006734A5" w:rsidRPr="008E7D87" w:rsidRDefault="006734A5" w:rsidP="006734A5">
      <w:pPr>
        <w:pStyle w:val="TitelseiteText"/>
        <w:jc w:val="center"/>
        <w:rPr>
          <w:rStyle w:val="AngabenzumLehrstuhl"/>
          <w:rFonts w:ascii="Palatino Linotype" w:hAnsi="Palatino Linotype"/>
          <w:bCs w:val="0"/>
          <w:sz w:val="22"/>
        </w:rPr>
      </w:pPr>
      <w:r w:rsidRPr="008E7D87">
        <w:rPr>
          <w:rStyle w:val="AngabenzumLehrstuhl"/>
          <w:rFonts w:ascii="Palatino Linotype" w:hAnsi="Palatino Linotype"/>
          <w:b w:val="0"/>
          <w:bCs w:val="0"/>
          <w:sz w:val="22"/>
        </w:rPr>
        <w:t>Institut für Information und Medien, Sprache und Kultur (I:IMSK)</w:t>
      </w:r>
      <w:r w:rsidRPr="008E7D87">
        <w:rPr>
          <w:rStyle w:val="AngabenzumLehrstuhl"/>
          <w:rFonts w:ascii="Palatino Linotype" w:hAnsi="Palatino Linotype"/>
          <w:bCs w:val="0"/>
          <w:sz w:val="22"/>
        </w:rPr>
        <w:br/>
      </w:r>
    </w:p>
    <w:p w14:paraId="2403A794" w14:textId="77777777" w:rsidR="00C41CD5" w:rsidRPr="008E7D87" w:rsidRDefault="00C41CD5" w:rsidP="009A6082">
      <w:pPr>
        <w:pStyle w:val="Inhaltsverzeichnisberschrift"/>
      </w:pPr>
    </w:p>
    <w:p w14:paraId="3B40990B" w14:textId="77777777" w:rsidR="00C41CD5" w:rsidRPr="008E7D87" w:rsidRDefault="00C41CD5" w:rsidP="009A6082">
      <w:pPr>
        <w:pStyle w:val="Inhaltsverzeichnisberschrift"/>
      </w:pPr>
    </w:p>
    <w:p w14:paraId="383C039A" w14:textId="3A0BDA1C" w:rsidR="00C41CD5" w:rsidRPr="008E7D87" w:rsidRDefault="00C41CD5" w:rsidP="009A6082">
      <w:pPr>
        <w:pStyle w:val="Inhaltsverzeichnisberschrift"/>
      </w:pPr>
    </w:p>
    <w:p w14:paraId="71630528" w14:textId="7E319E1D" w:rsidR="00C41CD5" w:rsidRPr="008E7D87" w:rsidRDefault="00C41CD5" w:rsidP="009A6082">
      <w:pPr>
        <w:pStyle w:val="Inhaltsverzeichnisberschrift"/>
      </w:pPr>
    </w:p>
    <w:p w14:paraId="7EC9C40B" w14:textId="6F3429C0" w:rsidR="00C41CD5" w:rsidRPr="008E7D87" w:rsidRDefault="00C41CD5" w:rsidP="00107E51">
      <w:pPr>
        <w:pStyle w:val="Inhaltsverzeichnisberschrift"/>
        <w:ind w:left="0" w:firstLine="0"/>
      </w:pPr>
    </w:p>
    <w:p w14:paraId="1D72C539" w14:textId="77777777" w:rsidR="00C41CD5" w:rsidRPr="008E7D87" w:rsidRDefault="00C41CD5" w:rsidP="009A6082">
      <w:pPr>
        <w:pStyle w:val="Inhaltsverzeichnisberschrift"/>
      </w:pPr>
    </w:p>
    <w:p w14:paraId="5704CC7C" w14:textId="77777777" w:rsidR="00C41CD5" w:rsidRPr="008E7D87" w:rsidRDefault="00C41CD5" w:rsidP="009A6082">
      <w:pPr>
        <w:pStyle w:val="Inhaltsverzeichnisberschrift"/>
      </w:pPr>
    </w:p>
    <w:p w14:paraId="6E259466" w14:textId="77777777" w:rsidR="001E4AFC" w:rsidRPr="008E7D87" w:rsidRDefault="001E4AFC" w:rsidP="009A6082">
      <w:pPr>
        <w:pStyle w:val="Inhaltsverzeichnisberschrift"/>
      </w:pPr>
    </w:p>
    <w:p w14:paraId="32BB07B7" w14:textId="79422831" w:rsidR="001E4AFC" w:rsidRPr="008E7D87" w:rsidRDefault="00025801" w:rsidP="009A6082">
      <w:pPr>
        <w:pStyle w:val="Inhaltsverzeichnisberschrift"/>
      </w:pPr>
      <w:r w:rsidRPr="008E7D87">
        <w:rPr>
          <w:noProof/>
          <w:lang w:eastAsia="de-DE"/>
        </w:rPr>
        <mc:AlternateContent>
          <mc:Choice Requires="wps">
            <w:drawing>
              <wp:anchor distT="0" distB="0" distL="114300" distR="114300" simplePos="0" relativeHeight="251660288" behindDoc="0" locked="0" layoutInCell="1" allowOverlap="1" wp14:anchorId="1447191B" wp14:editId="319851D2">
                <wp:simplePos x="0" y="0"/>
                <wp:positionH relativeFrom="column">
                  <wp:posOffset>376555</wp:posOffset>
                </wp:positionH>
                <wp:positionV relativeFrom="paragraph">
                  <wp:posOffset>127635</wp:posOffset>
                </wp:positionV>
                <wp:extent cx="4206875" cy="2040255"/>
                <wp:effectExtent l="0" t="0" r="317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875" cy="2040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C23DE3" w14:textId="5A6A40C4" w:rsidR="007D5F5A" w:rsidRDefault="007D5F5A" w:rsidP="001E4AFC">
                            <w:pPr>
                              <w:pStyle w:val="TitelseiteText"/>
                              <w:rPr>
                                <w:rFonts w:ascii="Palatino Linotype" w:hAnsi="Palatino Linotype"/>
                              </w:rPr>
                            </w:pPr>
                            <w:r w:rsidRPr="000B4D48">
                              <w:rPr>
                                <w:rFonts w:ascii="Palatino Linotype" w:hAnsi="Palatino Linotype"/>
                              </w:rPr>
                              <w:t>Vorgelegt von:</w:t>
                            </w:r>
                            <w:r>
                              <w:rPr>
                                <w:rFonts w:ascii="Palatino Linotype" w:hAnsi="Palatino Linotype"/>
                              </w:rPr>
                              <w:t xml:space="preserve"> </w:t>
                            </w:r>
                            <w:r w:rsidRPr="00C93A11">
                              <w:rPr>
                                <w:rFonts w:ascii="Palatino Linotype" w:hAnsi="Palatino Linotype"/>
                                <w:highlight w:val="yellow"/>
                              </w:rPr>
                              <w:t>Max Mustermann</w:t>
                            </w:r>
                          </w:p>
                          <w:p w14:paraId="1BCD038F" w14:textId="39438974" w:rsidR="007D5F5A" w:rsidRDefault="007D5F5A" w:rsidP="001E4AFC">
                            <w:pPr>
                              <w:pStyle w:val="TitelseiteText"/>
                              <w:rPr>
                                <w:rFonts w:ascii="Palatino Linotype" w:hAnsi="Palatino Linotype"/>
                              </w:rPr>
                            </w:pPr>
                            <w:r w:rsidRPr="000B4D48">
                              <w:rPr>
                                <w:rFonts w:ascii="Palatino Linotype" w:hAnsi="Palatino Linotype"/>
                              </w:rPr>
                              <w:t>Adresse:</w:t>
                            </w:r>
                            <w:r>
                              <w:rPr>
                                <w:rFonts w:ascii="Palatino Linotype" w:hAnsi="Palatino Linotype"/>
                              </w:rPr>
                              <w:t xml:space="preserve"> </w:t>
                            </w:r>
                            <w:r w:rsidRPr="00C93A11">
                              <w:rPr>
                                <w:rFonts w:ascii="Palatino Linotype" w:hAnsi="Palatino Linotype"/>
                                <w:highlight w:val="yellow"/>
                              </w:rPr>
                              <w:t>Musterstr. 13, 93053 Regensburg</w:t>
                            </w:r>
                          </w:p>
                          <w:p w14:paraId="19466A35" w14:textId="57DB60C1" w:rsidR="007D5F5A" w:rsidRDefault="007D5F5A" w:rsidP="001E4AFC">
                            <w:pPr>
                              <w:pStyle w:val="TitelseiteText"/>
                              <w:rPr>
                                <w:rFonts w:ascii="Palatino Linotype" w:hAnsi="Palatino Linotype"/>
                              </w:rPr>
                            </w:pPr>
                            <w:r>
                              <w:rPr>
                                <w:rFonts w:ascii="Palatino Linotype" w:hAnsi="Palatino Linotype"/>
                              </w:rPr>
                              <w:t xml:space="preserve">E-Mail (Universität): </w:t>
                            </w:r>
                            <w:hyperlink r:id="rId9" w:history="1">
                              <w:r w:rsidRPr="00E54CB7">
                                <w:rPr>
                                  <w:rStyle w:val="Hyperlink"/>
                                  <w:rFonts w:ascii="Palatino Linotype" w:hAnsi="Palatino Linotype"/>
                                  <w:highlight w:val="yellow"/>
                                </w:rPr>
                                <w:t>max.mustermann@stud.uni-regensburg.de</w:t>
                              </w:r>
                            </w:hyperlink>
                          </w:p>
                          <w:p w14:paraId="3D652FF2" w14:textId="21270706" w:rsidR="007D5F5A" w:rsidRPr="000B4D48" w:rsidRDefault="007D5F5A" w:rsidP="001E4AFC">
                            <w:pPr>
                              <w:pStyle w:val="TitelseiteText"/>
                              <w:rPr>
                                <w:rFonts w:ascii="Palatino Linotype" w:hAnsi="Palatino Linotype"/>
                              </w:rPr>
                            </w:pPr>
                            <w:r>
                              <w:rPr>
                                <w:rFonts w:ascii="Palatino Linotype" w:hAnsi="Palatino Linotype"/>
                              </w:rPr>
                              <w:t xml:space="preserve">E-Mail (privat): </w:t>
                            </w:r>
                            <w:hyperlink r:id="rId10" w:history="1">
                              <w:r w:rsidRPr="00656838">
                                <w:rPr>
                                  <w:rStyle w:val="Hyperlink"/>
                                  <w:rFonts w:ascii="Palatino Linotype" w:hAnsi="Palatino Linotype"/>
                                  <w:highlight w:val="yellow"/>
                                </w:rPr>
                                <w:t>max.mustermann@freewebmail.com</w:t>
                              </w:r>
                            </w:hyperlink>
                            <w:r>
                              <w:rPr>
                                <w:rFonts w:ascii="Palatino Linotype" w:hAnsi="Palatino Linotype"/>
                              </w:rPr>
                              <w:t xml:space="preserve"> </w:t>
                            </w:r>
                          </w:p>
                          <w:p w14:paraId="230E537A" w14:textId="122FBAB1" w:rsidR="007D5F5A" w:rsidRPr="000B4D48" w:rsidRDefault="007D5F5A" w:rsidP="001E4AFC">
                            <w:pPr>
                              <w:pStyle w:val="TitelseiteText"/>
                              <w:rPr>
                                <w:rFonts w:ascii="Palatino Linotype" w:hAnsi="Palatino Linotype"/>
                              </w:rPr>
                            </w:pPr>
                            <w:r w:rsidRPr="000B4D48">
                              <w:rPr>
                                <w:rFonts w:ascii="Palatino Linotype" w:hAnsi="Palatino Linotype"/>
                              </w:rPr>
                              <w:t>Matrikelnummer:</w:t>
                            </w:r>
                            <w:r>
                              <w:rPr>
                                <w:rFonts w:ascii="Palatino Linotype" w:hAnsi="Palatino Linotype"/>
                              </w:rPr>
                              <w:t xml:space="preserve"> </w:t>
                            </w:r>
                            <w:r w:rsidRPr="00C93A11">
                              <w:rPr>
                                <w:rFonts w:ascii="Palatino Linotype" w:hAnsi="Palatino Linotype"/>
                                <w:highlight w:val="yellow"/>
                              </w:rPr>
                              <w:t>123456</w:t>
                            </w:r>
                          </w:p>
                          <w:p w14:paraId="77A53094" w14:textId="791A6474" w:rsidR="007D5F5A" w:rsidRPr="000B4D48" w:rsidRDefault="007D5F5A" w:rsidP="001E4AFC">
                            <w:pPr>
                              <w:pStyle w:val="TitelseiteText"/>
                              <w:rPr>
                                <w:rFonts w:ascii="Palatino Linotype" w:hAnsi="Palatino Linotype"/>
                              </w:rPr>
                            </w:pPr>
                            <w:r w:rsidRPr="000B4D48">
                              <w:rPr>
                                <w:rFonts w:ascii="Palatino Linotype" w:hAnsi="Palatino Linotype"/>
                              </w:rPr>
                              <w:t>Erstgutachter:</w:t>
                            </w:r>
                            <w:r>
                              <w:rPr>
                                <w:rFonts w:ascii="Palatino Linotype" w:hAnsi="Palatino Linotype"/>
                              </w:rPr>
                              <w:t xml:space="preserve"> </w:t>
                            </w:r>
                            <w:r w:rsidRPr="00C93A11">
                              <w:rPr>
                                <w:rFonts w:ascii="Palatino Linotype" w:hAnsi="Palatino Linotype"/>
                                <w:highlight w:val="yellow"/>
                              </w:rPr>
                              <w:t>Prof. Dr. Ma</w:t>
                            </w:r>
                            <w:r>
                              <w:rPr>
                                <w:rFonts w:ascii="Palatino Linotype" w:hAnsi="Palatino Linotype"/>
                                <w:highlight w:val="yellow"/>
                              </w:rPr>
                              <w:t xml:space="preserve">ike </w:t>
                            </w:r>
                            <w:r w:rsidRPr="00C93A11">
                              <w:rPr>
                                <w:rFonts w:ascii="Palatino Linotype" w:hAnsi="Palatino Linotype"/>
                                <w:highlight w:val="yellow"/>
                              </w:rPr>
                              <w:t>Muste</w:t>
                            </w:r>
                            <w:r>
                              <w:rPr>
                                <w:rFonts w:ascii="Palatino Linotype" w:hAnsi="Palatino Linotype"/>
                                <w:highlight w:val="yellow"/>
                              </w:rPr>
                              <w:t>rprof</w:t>
                            </w:r>
                          </w:p>
                          <w:p w14:paraId="204EF81B" w14:textId="77777777" w:rsidR="007D5F5A" w:rsidRDefault="007D5F5A" w:rsidP="001E4AFC">
                            <w:pPr>
                              <w:pStyle w:val="TitelseiteText"/>
                              <w:rPr>
                                <w:rFonts w:ascii="Palatino Linotype" w:hAnsi="Palatino Linotype"/>
                              </w:rPr>
                            </w:pPr>
                            <w:r w:rsidRPr="000B4D48">
                              <w:rPr>
                                <w:rFonts w:ascii="Palatino Linotype" w:hAnsi="Palatino Linotype"/>
                              </w:rPr>
                              <w:t>Zweitgutachter:</w:t>
                            </w:r>
                            <w:r>
                              <w:rPr>
                                <w:rFonts w:ascii="Palatino Linotype" w:hAnsi="Palatino Linotype"/>
                              </w:rPr>
                              <w:t xml:space="preserve"> </w:t>
                            </w:r>
                            <w:r w:rsidRPr="00C93A11">
                              <w:rPr>
                                <w:rFonts w:ascii="Palatino Linotype" w:hAnsi="Palatino Linotype"/>
                                <w:highlight w:val="yellow"/>
                              </w:rPr>
                              <w:t xml:space="preserve">Dr. </w:t>
                            </w:r>
                            <w:r>
                              <w:rPr>
                                <w:rFonts w:ascii="Palatino Linotype" w:hAnsi="Palatino Linotype"/>
                                <w:highlight w:val="yellow"/>
                              </w:rPr>
                              <w:t>Max</w:t>
                            </w:r>
                            <w:r w:rsidRPr="00C93A11">
                              <w:rPr>
                                <w:rFonts w:ascii="Palatino Linotype" w:hAnsi="Palatino Linotype"/>
                                <w:highlight w:val="yellow"/>
                              </w:rPr>
                              <w:t xml:space="preserve"> Muster</w:t>
                            </w:r>
                            <w:r>
                              <w:rPr>
                                <w:rFonts w:ascii="Palatino Linotype" w:hAnsi="Palatino Linotype"/>
                                <w:highlight w:val="yellow"/>
                              </w:rPr>
                              <w:t>mitarbeiter</w:t>
                            </w:r>
                          </w:p>
                          <w:p w14:paraId="0EB25BD2" w14:textId="1090DEEE" w:rsidR="007D5F5A" w:rsidRPr="000B4D48" w:rsidRDefault="007D5F5A" w:rsidP="001E4AFC">
                            <w:pPr>
                              <w:pStyle w:val="TitelseiteText"/>
                              <w:rPr>
                                <w:rFonts w:ascii="Palatino Linotype" w:hAnsi="Palatino Linotype"/>
                              </w:rPr>
                            </w:pPr>
                            <w:r>
                              <w:rPr>
                                <w:rFonts w:ascii="Palatino Linotype" w:hAnsi="Palatino Linotype"/>
                              </w:rPr>
                              <w:t xml:space="preserve">Betreuer: </w:t>
                            </w:r>
                            <w:r w:rsidRPr="00F9535B">
                              <w:rPr>
                                <w:rFonts w:ascii="Palatino Linotype" w:hAnsi="Palatino Linotype"/>
                                <w:highlight w:val="yellow"/>
                              </w:rPr>
                              <w:t>Momo Mustermensch</w:t>
                            </w:r>
                          </w:p>
                          <w:p w14:paraId="65FD9713" w14:textId="1AE02C7D" w:rsidR="007D5F5A" w:rsidRPr="000B4D48" w:rsidRDefault="007D5F5A" w:rsidP="001E4AFC">
                            <w:pPr>
                              <w:pStyle w:val="TitelseiteText"/>
                              <w:rPr>
                                <w:rFonts w:ascii="Palatino Linotype" w:hAnsi="Palatino Linotype"/>
                              </w:rPr>
                            </w:pPr>
                            <w:r w:rsidRPr="000B4D48">
                              <w:rPr>
                                <w:rFonts w:ascii="Palatino Linotype" w:hAnsi="Palatino Linotype"/>
                              </w:rPr>
                              <w:t>Laufendes Semester:</w:t>
                            </w:r>
                            <w:r>
                              <w:rPr>
                                <w:rFonts w:ascii="Palatino Linotype" w:hAnsi="Palatino Linotype"/>
                              </w:rPr>
                              <w:t xml:space="preserve"> </w:t>
                            </w:r>
                            <w:r w:rsidRPr="00C93A11">
                              <w:rPr>
                                <w:rFonts w:ascii="Palatino Linotype" w:hAnsi="Palatino Linotype"/>
                                <w:highlight w:val="yellow"/>
                              </w:rPr>
                              <w:t>SS 2016</w:t>
                            </w:r>
                          </w:p>
                          <w:p w14:paraId="4C99AEA2" w14:textId="25177A53" w:rsidR="007D5F5A" w:rsidRPr="000B4D48" w:rsidRDefault="007D5F5A" w:rsidP="001E4AFC">
                            <w:pPr>
                              <w:pStyle w:val="TitelseiteText"/>
                              <w:rPr>
                                <w:rFonts w:ascii="Palatino Linotype" w:hAnsi="Palatino Linotype"/>
                              </w:rPr>
                            </w:pPr>
                            <w:r w:rsidRPr="000B4D48">
                              <w:rPr>
                                <w:rFonts w:ascii="Palatino Linotype" w:hAnsi="Palatino Linotype"/>
                              </w:rPr>
                              <w:t xml:space="preserve">Abgegeben am: </w:t>
                            </w:r>
                            <w:r w:rsidRPr="00C93A11">
                              <w:rPr>
                                <w:rFonts w:ascii="Palatino Linotype" w:hAnsi="Palatino Linotype"/>
                                <w:highlight w:val="yellow"/>
                              </w:rPr>
                              <w:t>30.2.2016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47191B" id="_x0000_t202" coordsize="21600,21600" o:spt="202" path="m,l,21600r21600,l21600,xe">
                <v:stroke joinstyle="miter"/>
                <v:path gradientshapeok="t" o:connecttype="rect"/>
              </v:shapetype>
              <v:shape id="Text Box 2" o:spid="_x0000_s1026" type="#_x0000_t202" style="position:absolute;left:0;text-align:left;margin-left:29.65pt;margin-top:10.05pt;width:331.25pt;height:16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" stroked="f">
                <v:textbox>
                  <w:txbxContent>
                    <w:p w14:paraId="29C23DE3" w14:textId="5A6A40C4" w:rsidR="007D5F5A" w:rsidRDefault="007D5F5A" w:rsidP="001E4AFC">
                      <w:pPr>
                        <w:pStyle w:val="TitelseiteText"/>
                        <w:rPr>
                          <w:rFonts w:ascii="Palatino Linotype" w:hAnsi="Palatino Linotype"/>
                        </w:rPr>
                      </w:pPr>
                      <w:r w:rsidRPr="000B4D48">
                        <w:rPr>
                          <w:rFonts w:ascii="Palatino Linotype" w:hAnsi="Palatino Linotype"/>
                        </w:rPr>
                        <w:t>Vorgelegt von:</w:t>
                      </w:r>
                      <w:r>
                        <w:rPr>
                          <w:rFonts w:ascii="Palatino Linotype" w:hAnsi="Palatino Linotype"/>
                        </w:rPr>
                        <w:t xml:space="preserve"> </w:t>
                      </w:r>
                      <w:r w:rsidRPr="00C93A11">
                        <w:rPr>
                          <w:rFonts w:ascii="Palatino Linotype" w:hAnsi="Palatino Linotype"/>
                          <w:highlight w:val="yellow"/>
                        </w:rPr>
                        <w:t>Max Mustermann</w:t>
                      </w:r>
                    </w:p>
                    <w:p w14:paraId="1BCD038F" w14:textId="39438974" w:rsidR="007D5F5A" w:rsidRDefault="007D5F5A" w:rsidP="001E4AFC">
                      <w:pPr>
                        <w:pStyle w:val="TitelseiteText"/>
                        <w:rPr>
                          <w:rFonts w:ascii="Palatino Linotype" w:hAnsi="Palatino Linotype"/>
                        </w:rPr>
                      </w:pPr>
                      <w:r w:rsidRPr="000B4D48">
                        <w:rPr>
                          <w:rFonts w:ascii="Palatino Linotype" w:hAnsi="Palatino Linotype"/>
                        </w:rPr>
                        <w:t>Adresse:</w:t>
                      </w:r>
                      <w:r>
                        <w:rPr>
                          <w:rFonts w:ascii="Palatino Linotype" w:hAnsi="Palatino Linotype"/>
                        </w:rPr>
                        <w:t xml:space="preserve"> </w:t>
                      </w:r>
                      <w:r w:rsidRPr="00C93A11">
                        <w:rPr>
                          <w:rFonts w:ascii="Palatino Linotype" w:hAnsi="Palatino Linotype"/>
                          <w:highlight w:val="yellow"/>
                        </w:rPr>
                        <w:t>Musterstr. 13, 93053 Regensburg</w:t>
                      </w:r>
                    </w:p>
                    <w:p w14:paraId="19466A35" w14:textId="57DB60C1" w:rsidR="007D5F5A" w:rsidRDefault="007D5F5A" w:rsidP="001E4AFC">
                      <w:pPr>
                        <w:pStyle w:val="TitelseiteText"/>
                        <w:rPr>
                          <w:rFonts w:ascii="Palatino Linotype" w:hAnsi="Palatino Linotype"/>
                        </w:rPr>
                      </w:pPr>
                      <w:r>
                        <w:rPr>
                          <w:rFonts w:ascii="Palatino Linotype" w:hAnsi="Palatino Linotype"/>
                        </w:rPr>
                        <w:t xml:space="preserve">E-Mail (Universität): </w:t>
                      </w:r>
                      <w:hyperlink r:id="rId11" w:history="1">
                        <w:r w:rsidRPr="00E54CB7">
                          <w:rPr>
                            <w:rStyle w:val="Hyperlink"/>
                            <w:rFonts w:ascii="Palatino Linotype" w:hAnsi="Palatino Linotype"/>
                            <w:highlight w:val="yellow"/>
                          </w:rPr>
                          <w:t>max.mustermann@stud.uni-regensburg.de</w:t>
                        </w:r>
                      </w:hyperlink>
                    </w:p>
                    <w:p w14:paraId="3D652FF2" w14:textId="21270706" w:rsidR="007D5F5A" w:rsidRPr="000B4D48" w:rsidRDefault="007D5F5A" w:rsidP="001E4AFC">
                      <w:pPr>
                        <w:pStyle w:val="TitelseiteText"/>
                        <w:rPr>
                          <w:rFonts w:ascii="Palatino Linotype" w:hAnsi="Palatino Linotype"/>
                        </w:rPr>
                      </w:pPr>
                      <w:r>
                        <w:rPr>
                          <w:rFonts w:ascii="Palatino Linotype" w:hAnsi="Palatino Linotype"/>
                        </w:rPr>
                        <w:t xml:space="preserve">E-Mail (privat): </w:t>
                      </w:r>
                      <w:hyperlink r:id="rId12" w:history="1">
                        <w:r w:rsidRPr="00656838">
                          <w:rPr>
                            <w:rStyle w:val="Hyperlink"/>
                            <w:rFonts w:ascii="Palatino Linotype" w:hAnsi="Palatino Linotype"/>
                            <w:highlight w:val="yellow"/>
                          </w:rPr>
                          <w:t>max.mustermann@freewebmail.com</w:t>
                        </w:r>
                      </w:hyperlink>
                      <w:r>
                        <w:rPr>
                          <w:rFonts w:ascii="Palatino Linotype" w:hAnsi="Palatino Linotype"/>
                        </w:rPr>
                        <w:t xml:space="preserve"> </w:t>
                      </w:r>
                    </w:p>
                    <w:p w14:paraId="230E537A" w14:textId="122FBAB1" w:rsidR="007D5F5A" w:rsidRPr="000B4D48" w:rsidRDefault="007D5F5A" w:rsidP="001E4AFC">
                      <w:pPr>
                        <w:pStyle w:val="TitelseiteText"/>
                        <w:rPr>
                          <w:rFonts w:ascii="Palatino Linotype" w:hAnsi="Palatino Linotype"/>
                        </w:rPr>
                      </w:pPr>
                      <w:r w:rsidRPr="000B4D48">
                        <w:rPr>
                          <w:rFonts w:ascii="Palatino Linotype" w:hAnsi="Palatino Linotype"/>
                        </w:rPr>
                        <w:t>Matrikelnummer:</w:t>
                      </w:r>
                      <w:r>
                        <w:rPr>
                          <w:rFonts w:ascii="Palatino Linotype" w:hAnsi="Palatino Linotype"/>
                        </w:rPr>
                        <w:t xml:space="preserve"> </w:t>
                      </w:r>
                      <w:r w:rsidRPr="00C93A11">
                        <w:rPr>
                          <w:rFonts w:ascii="Palatino Linotype" w:hAnsi="Palatino Linotype"/>
                          <w:highlight w:val="yellow"/>
                        </w:rPr>
                        <w:t>123456</w:t>
                      </w:r>
                    </w:p>
                    <w:p w14:paraId="77A53094" w14:textId="791A6474" w:rsidR="007D5F5A" w:rsidRPr="000B4D48" w:rsidRDefault="007D5F5A" w:rsidP="001E4AFC">
                      <w:pPr>
                        <w:pStyle w:val="TitelseiteText"/>
                        <w:rPr>
                          <w:rFonts w:ascii="Palatino Linotype" w:hAnsi="Palatino Linotype"/>
                        </w:rPr>
                      </w:pPr>
                      <w:r w:rsidRPr="000B4D48">
                        <w:rPr>
                          <w:rFonts w:ascii="Palatino Linotype" w:hAnsi="Palatino Linotype"/>
                        </w:rPr>
                        <w:t>Erstgutachter:</w:t>
                      </w:r>
                      <w:r>
                        <w:rPr>
                          <w:rFonts w:ascii="Palatino Linotype" w:hAnsi="Palatino Linotype"/>
                        </w:rPr>
                        <w:t xml:space="preserve"> </w:t>
                      </w:r>
                      <w:r w:rsidRPr="00C93A11">
                        <w:rPr>
                          <w:rFonts w:ascii="Palatino Linotype" w:hAnsi="Palatino Linotype"/>
                          <w:highlight w:val="yellow"/>
                        </w:rPr>
                        <w:t>Prof. Dr. Ma</w:t>
                      </w:r>
                      <w:r>
                        <w:rPr>
                          <w:rFonts w:ascii="Palatino Linotype" w:hAnsi="Palatino Linotype"/>
                          <w:highlight w:val="yellow"/>
                        </w:rPr>
                        <w:t xml:space="preserve">ike </w:t>
                      </w:r>
                      <w:r w:rsidRPr="00C93A11">
                        <w:rPr>
                          <w:rFonts w:ascii="Palatino Linotype" w:hAnsi="Palatino Linotype"/>
                          <w:highlight w:val="yellow"/>
                        </w:rPr>
                        <w:t>Muste</w:t>
                      </w:r>
                      <w:r>
                        <w:rPr>
                          <w:rFonts w:ascii="Palatino Linotype" w:hAnsi="Palatino Linotype"/>
                          <w:highlight w:val="yellow"/>
                        </w:rPr>
                        <w:t>rprof</w:t>
                      </w:r>
                    </w:p>
                    <w:p w14:paraId="204EF81B" w14:textId="77777777" w:rsidR="007D5F5A" w:rsidRDefault="007D5F5A" w:rsidP="001E4AFC">
                      <w:pPr>
                        <w:pStyle w:val="TitelseiteText"/>
                        <w:rPr>
                          <w:rFonts w:ascii="Palatino Linotype" w:hAnsi="Palatino Linotype"/>
                        </w:rPr>
                      </w:pPr>
                      <w:r w:rsidRPr="000B4D48">
                        <w:rPr>
                          <w:rFonts w:ascii="Palatino Linotype" w:hAnsi="Palatino Linotype"/>
                        </w:rPr>
                        <w:t>Zweitgutachter:</w:t>
                      </w:r>
                      <w:r>
                        <w:rPr>
                          <w:rFonts w:ascii="Palatino Linotype" w:hAnsi="Palatino Linotype"/>
                        </w:rPr>
                        <w:t xml:space="preserve"> </w:t>
                      </w:r>
                      <w:r w:rsidRPr="00C93A11">
                        <w:rPr>
                          <w:rFonts w:ascii="Palatino Linotype" w:hAnsi="Palatino Linotype"/>
                          <w:highlight w:val="yellow"/>
                        </w:rPr>
                        <w:t xml:space="preserve">Dr. </w:t>
                      </w:r>
                      <w:r>
                        <w:rPr>
                          <w:rFonts w:ascii="Palatino Linotype" w:hAnsi="Palatino Linotype"/>
                          <w:highlight w:val="yellow"/>
                        </w:rPr>
                        <w:t>Max</w:t>
                      </w:r>
                      <w:r w:rsidRPr="00C93A11">
                        <w:rPr>
                          <w:rFonts w:ascii="Palatino Linotype" w:hAnsi="Palatino Linotype"/>
                          <w:highlight w:val="yellow"/>
                        </w:rPr>
                        <w:t xml:space="preserve"> Muster</w:t>
                      </w:r>
                      <w:r>
                        <w:rPr>
                          <w:rFonts w:ascii="Palatino Linotype" w:hAnsi="Palatino Linotype"/>
                          <w:highlight w:val="yellow"/>
                        </w:rPr>
                        <w:t>mitarbeiter</w:t>
                      </w:r>
                    </w:p>
                    <w:p w14:paraId="0EB25BD2" w14:textId="1090DEEE" w:rsidR="007D5F5A" w:rsidRPr="000B4D48" w:rsidRDefault="007D5F5A" w:rsidP="001E4AFC">
                      <w:pPr>
                        <w:pStyle w:val="TitelseiteText"/>
                        <w:rPr>
                          <w:rFonts w:ascii="Palatino Linotype" w:hAnsi="Palatino Linotype"/>
                        </w:rPr>
                      </w:pPr>
                      <w:r>
                        <w:rPr>
                          <w:rFonts w:ascii="Palatino Linotype" w:hAnsi="Palatino Linotype"/>
                        </w:rPr>
                        <w:t xml:space="preserve">Betreuer: </w:t>
                      </w:r>
                      <w:r w:rsidRPr="00F9535B">
                        <w:rPr>
                          <w:rFonts w:ascii="Palatino Linotype" w:hAnsi="Palatino Linotype"/>
                          <w:highlight w:val="yellow"/>
                        </w:rPr>
                        <w:t>Momo Mustermensch</w:t>
                      </w:r>
                    </w:p>
                    <w:p w14:paraId="65FD9713" w14:textId="1AE02C7D" w:rsidR="007D5F5A" w:rsidRPr="000B4D48" w:rsidRDefault="007D5F5A" w:rsidP="001E4AFC">
                      <w:pPr>
                        <w:pStyle w:val="TitelseiteText"/>
                        <w:rPr>
                          <w:rFonts w:ascii="Palatino Linotype" w:hAnsi="Palatino Linotype"/>
                        </w:rPr>
                      </w:pPr>
                      <w:r w:rsidRPr="000B4D48">
                        <w:rPr>
                          <w:rFonts w:ascii="Palatino Linotype" w:hAnsi="Palatino Linotype"/>
                        </w:rPr>
                        <w:t>Laufendes Semester:</w:t>
                      </w:r>
                      <w:r>
                        <w:rPr>
                          <w:rFonts w:ascii="Palatino Linotype" w:hAnsi="Palatino Linotype"/>
                        </w:rPr>
                        <w:t xml:space="preserve"> </w:t>
                      </w:r>
                      <w:r w:rsidRPr="00C93A11">
                        <w:rPr>
                          <w:rFonts w:ascii="Palatino Linotype" w:hAnsi="Palatino Linotype"/>
                          <w:highlight w:val="yellow"/>
                        </w:rPr>
                        <w:t>SS 2016</w:t>
                      </w:r>
                    </w:p>
                    <w:p w14:paraId="4C99AEA2" w14:textId="25177A53" w:rsidR="007D5F5A" w:rsidRPr="000B4D48" w:rsidRDefault="007D5F5A" w:rsidP="001E4AFC">
                      <w:pPr>
                        <w:pStyle w:val="TitelseiteText"/>
                        <w:rPr>
                          <w:rFonts w:ascii="Palatino Linotype" w:hAnsi="Palatino Linotype"/>
                        </w:rPr>
                      </w:pPr>
                      <w:r w:rsidRPr="000B4D48">
                        <w:rPr>
                          <w:rFonts w:ascii="Palatino Linotype" w:hAnsi="Palatino Linotype"/>
                        </w:rPr>
                        <w:t xml:space="preserve">Abgegeben am: </w:t>
                      </w:r>
                      <w:r w:rsidRPr="00C93A11">
                        <w:rPr>
                          <w:rFonts w:ascii="Palatino Linotype" w:hAnsi="Palatino Linotype"/>
                          <w:highlight w:val="yellow"/>
                        </w:rPr>
                        <w:t>30.2.2016</w:t>
                      </w:r>
                    </w:p>
                  </w:txbxContent>
                </v:textbox>
                <w10:wrap type="square"/>
              </v:shape>
            </w:pict>
          </mc:Fallback>
        </mc:AlternateContent>
      </w:r>
    </w:p>
    <w:p w14:paraId="4C23B84B" w14:textId="091A89D0" w:rsidR="001E4AFC" w:rsidRPr="008E7D87" w:rsidRDefault="001E4AFC" w:rsidP="009A6082">
      <w:pPr>
        <w:pStyle w:val="Inhaltsverzeichnisberschrift"/>
      </w:pPr>
    </w:p>
    <w:p w14:paraId="1161F3A9" w14:textId="594C790F" w:rsidR="00C93A11" w:rsidRPr="008E7D87" w:rsidRDefault="00C93A11">
      <w:pPr>
        <w:spacing w:after="200" w:line="276" w:lineRule="auto"/>
        <w:jc w:val="left"/>
        <w:rPr>
          <w:b/>
          <w:sz w:val="28"/>
          <w:lang w:eastAsia="en-US"/>
        </w:rPr>
      </w:pPr>
      <w:r w:rsidRPr="008E7D87">
        <w:br w:type="page"/>
      </w:r>
    </w:p>
    <w:p w14:paraId="75CD48C6" w14:textId="77777777" w:rsidR="00E34CA4" w:rsidRPr="008E7D87" w:rsidRDefault="009A6082" w:rsidP="005C37E6">
      <w:pPr>
        <w:pStyle w:val="Inhaltsverzeichnisberschrift"/>
      </w:pPr>
      <w:r w:rsidRPr="008E7D87">
        <w:lastRenderedPageBreak/>
        <w:t>Inhalt</w:t>
      </w:r>
    </w:p>
    <w:p w14:paraId="1FED5645" w14:textId="77777777" w:rsidR="00031E56" w:rsidRDefault="00756D6B">
      <w:pPr>
        <w:pStyle w:val="Verzeichnis1"/>
        <w:rPr>
          <w:rFonts w:asciiTheme="minorHAnsi" w:eastAsiaTheme="minorEastAsia" w:hAnsiTheme="minorHAnsi" w:cstheme="minorBidi"/>
          <w:b w:val="0"/>
          <w:noProof/>
          <w:sz w:val="22"/>
          <w:szCs w:val="22"/>
        </w:rPr>
      </w:pPr>
      <w:r w:rsidRPr="008E7D87">
        <w:rPr>
          <w:sz w:val="28"/>
          <w:lang w:eastAsia="en-US"/>
        </w:rPr>
        <w:fldChar w:fldCharType="begin"/>
      </w:r>
      <w:r w:rsidRPr="008E7D87">
        <w:rPr>
          <w:sz w:val="28"/>
          <w:lang w:eastAsia="en-US"/>
        </w:rPr>
        <w:instrText xml:space="preserve"> TOC \o "1-3" \h \z \u </w:instrText>
      </w:r>
      <w:r w:rsidRPr="008E7D87">
        <w:rPr>
          <w:sz w:val="28"/>
          <w:lang w:eastAsia="en-US"/>
        </w:rPr>
        <w:fldChar w:fldCharType="separate"/>
      </w:r>
      <w:hyperlink w:anchor="_Toc502322079" w:history="1">
        <w:r w:rsidR="00031E56" w:rsidRPr="001A0C48">
          <w:rPr>
            <w:rStyle w:val="Hyperlink"/>
            <w:rFonts w:eastAsiaTheme="majorEastAsia"/>
            <w:noProof/>
          </w:rPr>
          <w:t>1</w:t>
        </w:r>
        <w:r w:rsidR="00031E56">
          <w:rPr>
            <w:rFonts w:asciiTheme="minorHAnsi" w:eastAsiaTheme="minorEastAsia" w:hAnsiTheme="minorHAnsi" w:cstheme="minorBidi"/>
            <w:b w:val="0"/>
            <w:noProof/>
            <w:sz w:val="22"/>
            <w:szCs w:val="22"/>
          </w:rPr>
          <w:tab/>
        </w:r>
        <w:r w:rsidR="00031E56" w:rsidRPr="001A0C48">
          <w:rPr>
            <w:rStyle w:val="Hyperlink"/>
            <w:rFonts w:eastAsiaTheme="majorEastAsia"/>
            <w:noProof/>
          </w:rPr>
          <w:t>Einleitung</w:t>
        </w:r>
        <w:r w:rsidR="00031E56">
          <w:rPr>
            <w:noProof/>
            <w:webHidden/>
          </w:rPr>
          <w:tab/>
        </w:r>
        <w:r w:rsidR="00031E56">
          <w:rPr>
            <w:noProof/>
            <w:webHidden/>
          </w:rPr>
          <w:fldChar w:fldCharType="begin"/>
        </w:r>
        <w:r w:rsidR="00031E56">
          <w:rPr>
            <w:noProof/>
            <w:webHidden/>
          </w:rPr>
          <w:instrText xml:space="preserve"> PAGEREF _Toc502322079 \h </w:instrText>
        </w:r>
        <w:r w:rsidR="00031E56">
          <w:rPr>
            <w:noProof/>
            <w:webHidden/>
          </w:rPr>
        </w:r>
        <w:r w:rsidR="00031E56">
          <w:rPr>
            <w:noProof/>
            <w:webHidden/>
          </w:rPr>
          <w:fldChar w:fldCharType="separate"/>
        </w:r>
        <w:r w:rsidR="00031E56">
          <w:rPr>
            <w:noProof/>
            <w:webHidden/>
          </w:rPr>
          <w:t>7</w:t>
        </w:r>
        <w:r w:rsidR="00031E56">
          <w:rPr>
            <w:noProof/>
            <w:webHidden/>
          </w:rPr>
          <w:fldChar w:fldCharType="end"/>
        </w:r>
      </w:hyperlink>
    </w:p>
    <w:p w14:paraId="6F136610" w14:textId="77777777" w:rsidR="00031E56" w:rsidRDefault="007D5F5A">
      <w:pPr>
        <w:pStyle w:val="Verzeichnis1"/>
        <w:rPr>
          <w:rFonts w:asciiTheme="minorHAnsi" w:eastAsiaTheme="minorEastAsia" w:hAnsiTheme="minorHAnsi" w:cstheme="minorBidi"/>
          <w:b w:val="0"/>
          <w:noProof/>
          <w:sz w:val="22"/>
          <w:szCs w:val="22"/>
        </w:rPr>
      </w:pPr>
      <w:hyperlink w:anchor="_Toc502322080" w:history="1">
        <w:r w:rsidR="00031E56" w:rsidRPr="001A0C48">
          <w:rPr>
            <w:rStyle w:val="Hyperlink"/>
            <w:rFonts w:eastAsiaTheme="majorEastAsia"/>
            <w:noProof/>
          </w:rPr>
          <w:t>2</w:t>
        </w:r>
        <w:r w:rsidR="00031E56">
          <w:rPr>
            <w:rFonts w:asciiTheme="minorHAnsi" w:eastAsiaTheme="minorEastAsia" w:hAnsiTheme="minorHAnsi" w:cstheme="minorBidi"/>
            <w:b w:val="0"/>
            <w:noProof/>
            <w:sz w:val="22"/>
            <w:szCs w:val="22"/>
          </w:rPr>
          <w:tab/>
        </w:r>
        <w:r w:rsidR="00031E56" w:rsidRPr="001A0C48">
          <w:rPr>
            <w:rStyle w:val="Hyperlink"/>
            <w:rFonts w:eastAsiaTheme="majorEastAsia"/>
            <w:noProof/>
          </w:rPr>
          <w:t>Theorie</w:t>
        </w:r>
        <w:r w:rsidR="00031E56">
          <w:rPr>
            <w:noProof/>
            <w:webHidden/>
          </w:rPr>
          <w:tab/>
        </w:r>
        <w:r w:rsidR="00031E56">
          <w:rPr>
            <w:noProof/>
            <w:webHidden/>
          </w:rPr>
          <w:fldChar w:fldCharType="begin"/>
        </w:r>
        <w:r w:rsidR="00031E56">
          <w:rPr>
            <w:noProof/>
            <w:webHidden/>
          </w:rPr>
          <w:instrText xml:space="preserve"> PAGEREF _Toc502322080 \h </w:instrText>
        </w:r>
        <w:r w:rsidR="00031E56">
          <w:rPr>
            <w:noProof/>
            <w:webHidden/>
          </w:rPr>
        </w:r>
        <w:r w:rsidR="00031E56">
          <w:rPr>
            <w:noProof/>
            <w:webHidden/>
          </w:rPr>
          <w:fldChar w:fldCharType="separate"/>
        </w:r>
        <w:r w:rsidR="00031E56">
          <w:rPr>
            <w:noProof/>
            <w:webHidden/>
          </w:rPr>
          <w:t>8</w:t>
        </w:r>
        <w:r w:rsidR="00031E56">
          <w:rPr>
            <w:noProof/>
            <w:webHidden/>
          </w:rPr>
          <w:fldChar w:fldCharType="end"/>
        </w:r>
      </w:hyperlink>
    </w:p>
    <w:p w14:paraId="563F5B36"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081" w:history="1">
        <w:r w:rsidR="00031E56" w:rsidRPr="001A0C48">
          <w:rPr>
            <w:rStyle w:val="Hyperlink"/>
            <w:rFonts w:eastAsiaTheme="majorEastAsia"/>
            <w:noProof/>
          </w:rPr>
          <w:t>2.1</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rPr>
          <w:t>Games</w:t>
        </w:r>
        <w:r w:rsidR="00031E56">
          <w:rPr>
            <w:noProof/>
            <w:webHidden/>
          </w:rPr>
          <w:tab/>
        </w:r>
        <w:r w:rsidR="00031E56">
          <w:rPr>
            <w:noProof/>
            <w:webHidden/>
          </w:rPr>
          <w:fldChar w:fldCharType="begin"/>
        </w:r>
        <w:r w:rsidR="00031E56">
          <w:rPr>
            <w:noProof/>
            <w:webHidden/>
          </w:rPr>
          <w:instrText xml:space="preserve"> PAGEREF _Toc502322081 \h </w:instrText>
        </w:r>
        <w:r w:rsidR="00031E56">
          <w:rPr>
            <w:noProof/>
            <w:webHidden/>
          </w:rPr>
        </w:r>
        <w:r w:rsidR="00031E56">
          <w:rPr>
            <w:noProof/>
            <w:webHidden/>
          </w:rPr>
          <w:fldChar w:fldCharType="separate"/>
        </w:r>
        <w:r w:rsidR="00031E56">
          <w:rPr>
            <w:noProof/>
            <w:webHidden/>
          </w:rPr>
          <w:t>8</w:t>
        </w:r>
        <w:r w:rsidR="00031E56">
          <w:rPr>
            <w:noProof/>
            <w:webHidden/>
          </w:rPr>
          <w:fldChar w:fldCharType="end"/>
        </w:r>
      </w:hyperlink>
    </w:p>
    <w:p w14:paraId="579B19EE"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082" w:history="1">
        <w:r w:rsidR="00031E56" w:rsidRPr="001A0C48">
          <w:rPr>
            <w:rStyle w:val="Hyperlink"/>
            <w:rFonts w:eastAsiaTheme="majorEastAsia"/>
            <w:noProof/>
          </w:rPr>
          <w:t>2.1.1</w:t>
        </w:r>
        <w:r w:rsidR="00031E56">
          <w:rPr>
            <w:rFonts w:asciiTheme="minorHAnsi" w:eastAsiaTheme="minorEastAsia" w:hAnsiTheme="minorHAnsi" w:cstheme="minorBidi"/>
            <w:noProof/>
            <w:szCs w:val="22"/>
          </w:rPr>
          <w:tab/>
        </w:r>
        <w:r w:rsidR="00031E56" w:rsidRPr="001A0C48">
          <w:rPr>
            <w:rStyle w:val="Hyperlink"/>
            <w:rFonts w:eastAsiaTheme="majorEastAsia"/>
            <w:noProof/>
          </w:rPr>
          <w:t>Definition von digitalen Spielen</w:t>
        </w:r>
        <w:r w:rsidR="00031E56">
          <w:rPr>
            <w:noProof/>
            <w:webHidden/>
          </w:rPr>
          <w:tab/>
        </w:r>
        <w:r w:rsidR="00031E56">
          <w:rPr>
            <w:noProof/>
            <w:webHidden/>
          </w:rPr>
          <w:fldChar w:fldCharType="begin"/>
        </w:r>
        <w:r w:rsidR="00031E56">
          <w:rPr>
            <w:noProof/>
            <w:webHidden/>
          </w:rPr>
          <w:instrText xml:space="preserve"> PAGEREF _Toc502322082 \h </w:instrText>
        </w:r>
        <w:r w:rsidR="00031E56">
          <w:rPr>
            <w:noProof/>
            <w:webHidden/>
          </w:rPr>
        </w:r>
        <w:r w:rsidR="00031E56">
          <w:rPr>
            <w:noProof/>
            <w:webHidden/>
          </w:rPr>
          <w:fldChar w:fldCharType="separate"/>
        </w:r>
        <w:r w:rsidR="00031E56">
          <w:rPr>
            <w:noProof/>
            <w:webHidden/>
          </w:rPr>
          <w:t>8</w:t>
        </w:r>
        <w:r w:rsidR="00031E56">
          <w:rPr>
            <w:noProof/>
            <w:webHidden/>
          </w:rPr>
          <w:fldChar w:fldCharType="end"/>
        </w:r>
      </w:hyperlink>
    </w:p>
    <w:p w14:paraId="743EAE34"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083" w:history="1">
        <w:r w:rsidR="00031E56" w:rsidRPr="001A0C48">
          <w:rPr>
            <w:rStyle w:val="Hyperlink"/>
            <w:rFonts w:eastAsiaTheme="majorEastAsia"/>
            <w:noProof/>
          </w:rPr>
          <w:t>2.1.2</w:t>
        </w:r>
        <w:r w:rsidR="00031E56">
          <w:rPr>
            <w:rFonts w:asciiTheme="minorHAnsi" w:eastAsiaTheme="minorEastAsia" w:hAnsiTheme="minorHAnsi" w:cstheme="minorBidi"/>
            <w:noProof/>
            <w:szCs w:val="22"/>
          </w:rPr>
          <w:tab/>
        </w:r>
        <w:r w:rsidR="00031E56" w:rsidRPr="001A0C48">
          <w:rPr>
            <w:rStyle w:val="Hyperlink"/>
            <w:rFonts w:eastAsiaTheme="majorEastAsia"/>
            <w:noProof/>
          </w:rPr>
          <w:t>Edutainment für Sport und Gesundheit</w:t>
        </w:r>
        <w:r w:rsidR="00031E56">
          <w:rPr>
            <w:noProof/>
            <w:webHidden/>
          </w:rPr>
          <w:tab/>
        </w:r>
        <w:r w:rsidR="00031E56">
          <w:rPr>
            <w:noProof/>
            <w:webHidden/>
          </w:rPr>
          <w:fldChar w:fldCharType="begin"/>
        </w:r>
        <w:r w:rsidR="00031E56">
          <w:rPr>
            <w:noProof/>
            <w:webHidden/>
          </w:rPr>
          <w:instrText xml:space="preserve"> PAGEREF _Toc502322083 \h </w:instrText>
        </w:r>
        <w:r w:rsidR="00031E56">
          <w:rPr>
            <w:noProof/>
            <w:webHidden/>
          </w:rPr>
        </w:r>
        <w:r w:rsidR="00031E56">
          <w:rPr>
            <w:noProof/>
            <w:webHidden/>
          </w:rPr>
          <w:fldChar w:fldCharType="separate"/>
        </w:r>
        <w:r w:rsidR="00031E56">
          <w:rPr>
            <w:noProof/>
            <w:webHidden/>
          </w:rPr>
          <w:t>14</w:t>
        </w:r>
        <w:r w:rsidR="00031E56">
          <w:rPr>
            <w:noProof/>
            <w:webHidden/>
          </w:rPr>
          <w:fldChar w:fldCharType="end"/>
        </w:r>
      </w:hyperlink>
    </w:p>
    <w:p w14:paraId="23ADEC91"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084" w:history="1">
        <w:r w:rsidR="00031E56" w:rsidRPr="001A0C48">
          <w:rPr>
            <w:rStyle w:val="Hyperlink"/>
            <w:rFonts w:eastAsiaTheme="majorEastAsia"/>
            <w:noProof/>
          </w:rPr>
          <w:t>2.1.3</w:t>
        </w:r>
        <w:r w:rsidR="00031E56">
          <w:rPr>
            <w:rFonts w:asciiTheme="minorHAnsi" w:eastAsiaTheme="minorEastAsia" w:hAnsiTheme="minorHAnsi" w:cstheme="minorBidi"/>
            <w:noProof/>
            <w:szCs w:val="22"/>
          </w:rPr>
          <w:tab/>
        </w:r>
        <w:r w:rsidR="00031E56" w:rsidRPr="001A0C48">
          <w:rPr>
            <w:rStyle w:val="Hyperlink"/>
            <w:rFonts w:eastAsiaTheme="majorEastAsia"/>
            <w:noProof/>
          </w:rPr>
          <w:t>Immersion und Präsenz</w:t>
        </w:r>
        <w:r w:rsidR="00031E56">
          <w:rPr>
            <w:noProof/>
            <w:webHidden/>
          </w:rPr>
          <w:tab/>
        </w:r>
        <w:r w:rsidR="00031E56">
          <w:rPr>
            <w:noProof/>
            <w:webHidden/>
          </w:rPr>
          <w:fldChar w:fldCharType="begin"/>
        </w:r>
        <w:r w:rsidR="00031E56">
          <w:rPr>
            <w:noProof/>
            <w:webHidden/>
          </w:rPr>
          <w:instrText xml:space="preserve"> PAGEREF _Toc502322084 \h </w:instrText>
        </w:r>
        <w:r w:rsidR="00031E56">
          <w:rPr>
            <w:noProof/>
            <w:webHidden/>
          </w:rPr>
        </w:r>
        <w:r w:rsidR="00031E56">
          <w:rPr>
            <w:noProof/>
            <w:webHidden/>
          </w:rPr>
          <w:fldChar w:fldCharType="separate"/>
        </w:r>
        <w:r w:rsidR="00031E56">
          <w:rPr>
            <w:noProof/>
            <w:webHidden/>
          </w:rPr>
          <w:t>19</w:t>
        </w:r>
        <w:r w:rsidR="00031E56">
          <w:rPr>
            <w:noProof/>
            <w:webHidden/>
          </w:rPr>
          <w:fldChar w:fldCharType="end"/>
        </w:r>
      </w:hyperlink>
    </w:p>
    <w:p w14:paraId="62592AE6"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085" w:history="1">
        <w:r w:rsidR="00031E56" w:rsidRPr="001A0C48">
          <w:rPr>
            <w:rStyle w:val="Hyperlink"/>
            <w:rFonts w:eastAsiaTheme="majorEastAsia"/>
            <w:noProof/>
          </w:rPr>
          <w:t>2.2</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rPr>
          <w:t>Virtual Reality</w:t>
        </w:r>
        <w:r w:rsidR="00031E56">
          <w:rPr>
            <w:noProof/>
            <w:webHidden/>
          </w:rPr>
          <w:tab/>
        </w:r>
        <w:r w:rsidR="00031E56">
          <w:rPr>
            <w:noProof/>
            <w:webHidden/>
          </w:rPr>
          <w:fldChar w:fldCharType="begin"/>
        </w:r>
        <w:r w:rsidR="00031E56">
          <w:rPr>
            <w:noProof/>
            <w:webHidden/>
          </w:rPr>
          <w:instrText xml:space="preserve"> PAGEREF _Toc502322085 \h </w:instrText>
        </w:r>
        <w:r w:rsidR="00031E56">
          <w:rPr>
            <w:noProof/>
            <w:webHidden/>
          </w:rPr>
        </w:r>
        <w:r w:rsidR="00031E56">
          <w:rPr>
            <w:noProof/>
            <w:webHidden/>
          </w:rPr>
          <w:fldChar w:fldCharType="separate"/>
        </w:r>
        <w:r w:rsidR="00031E56">
          <w:rPr>
            <w:noProof/>
            <w:webHidden/>
          </w:rPr>
          <w:t>24</w:t>
        </w:r>
        <w:r w:rsidR="00031E56">
          <w:rPr>
            <w:noProof/>
            <w:webHidden/>
          </w:rPr>
          <w:fldChar w:fldCharType="end"/>
        </w:r>
      </w:hyperlink>
    </w:p>
    <w:p w14:paraId="11CFAA8D"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086" w:history="1">
        <w:r w:rsidR="00031E56" w:rsidRPr="001A0C48">
          <w:rPr>
            <w:rStyle w:val="Hyperlink"/>
            <w:rFonts w:eastAsiaTheme="majorEastAsia"/>
            <w:noProof/>
          </w:rPr>
          <w:t>2.2.1</w:t>
        </w:r>
        <w:r w:rsidR="00031E56">
          <w:rPr>
            <w:rFonts w:asciiTheme="minorHAnsi" w:eastAsiaTheme="minorEastAsia" w:hAnsiTheme="minorHAnsi" w:cstheme="minorBidi"/>
            <w:noProof/>
            <w:szCs w:val="22"/>
          </w:rPr>
          <w:tab/>
        </w:r>
        <w:r w:rsidR="00031E56" w:rsidRPr="001A0C48">
          <w:rPr>
            <w:rStyle w:val="Hyperlink"/>
            <w:rFonts w:eastAsiaTheme="majorEastAsia"/>
            <w:noProof/>
          </w:rPr>
          <w:t>Was ist Virtual Reality?</w:t>
        </w:r>
        <w:r w:rsidR="00031E56">
          <w:rPr>
            <w:noProof/>
            <w:webHidden/>
          </w:rPr>
          <w:tab/>
        </w:r>
        <w:r w:rsidR="00031E56">
          <w:rPr>
            <w:noProof/>
            <w:webHidden/>
          </w:rPr>
          <w:fldChar w:fldCharType="begin"/>
        </w:r>
        <w:r w:rsidR="00031E56">
          <w:rPr>
            <w:noProof/>
            <w:webHidden/>
          </w:rPr>
          <w:instrText xml:space="preserve"> PAGEREF _Toc502322086 \h </w:instrText>
        </w:r>
        <w:r w:rsidR="00031E56">
          <w:rPr>
            <w:noProof/>
            <w:webHidden/>
          </w:rPr>
        </w:r>
        <w:r w:rsidR="00031E56">
          <w:rPr>
            <w:noProof/>
            <w:webHidden/>
          </w:rPr>
          <w:fldChar w:fldCharType="separate"/>
        </w:r>
        <w:r w:rsidR="00031E56">
          <w:rPr>
            <w:noProof/>
            <w:webHidden/>
          </w:rPr>
          <w:t>24</w:t>
        </w:r>
        <w:r w:rsidR="00031E56">
          <w:rPr>
            <w:noProof/>
            <w:webHidden/>
          </w:rPr>
          <w:fldChar w:fldCharType="end"/>
        </w:r>
      </w:hyperlink>
    </w:p>
    <w:p w14:paraId="66CE9366"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087" w:history="1">
        <w:r w:rsidR="00031E56" w:rsidRPr="001A0C48">
          <w:rPr>
            <w:rStyle w:val="Hyperlink"/>
            <w:rFonts w:eastAsiaTheme="majorEastAsia"/>
            <w:noProof/>
          </w:rPr>
          <w:t>2.2.2</w:t>
        </w:r>
        <w:r w:rsidR="00031E56">
          <w:rPr>
            <w:rFonts w:asciiTheme="minorHAnsi" w:eastAsiaTheme="minorEastAsia" w:hAnsiTheme="minorHAnsi" w:cstheme="minorBidi"/>
            <w:noProof/>
            <w:szCs w:val="22"/>
          </w:rPr>
          <w:tab/>
        </w:r>
        <w:r w:rsidR="00031E56" w:rsidRPr="001A0C48">
          <w:rPr>
            <w:rStyle w:val="Hyperlink"/>
            <w:rFonts w:eastAsiaTheme="majorEastAsia"/>
            <w:noProof/>
          </w:rPr>
          <w:t>Technologie</w:t>
        </w:r>
        <w:r w:rsidR="00031E56">
          <w:rPr>
            <w:noProof/>
            <w:webHidden/>
          </w:rPr>
          <w:tab/>
        </w:r>
        <w:r w:rsidR="00031E56">
          <w:rPr>
            <w:noProof/>
            <w:webHidden/>
          </w:rPr>
          <w:fldChar w:fldCharType="begin"/>
        </w:r>
        <w:r w:rsidR="00031E56">
          <w:rPr>
            <w:noProof/>
            <w:webHidden/>
          </w:rPr>
          <w:instrText xml:space="preserve"> PAGEREF _Toc502322087 \h </w:instrText>
        </w:r>
        <w:r w:rsidR="00031E56">
          <w:rPr>
            <w:noProof/>
            <w:webHidden/>
          </w:rPr>
        </w:r>
        <w:r w:rsidR="00031E56">
          <w:rPr>
            <w:noProof/>
            <w:webHidden/>
          </w:rPr>
          <w:fldChar w:fldCharType="separate"/>
        </w:r>
        <w:r w:rsidR="00031E56">
          <w:rPr>
            <w:noProof/>
            <w:webHidden/>
          </w:rPr>
          <w:t>27</w:t>
        </w:r>
        <w:r w:rsidR="00031E56">
          <w:rPr>
            <w:noProof/>
            <w:webHidden/>
          </w:rPr>
          <w:fldChar w:fldCharType="end"/>
        </w:r>
      </w:hyperlink>
    </w:p>
    <w:p w14:paraId="1DF9A864"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088" w:history="1">
        <w:r w:rsidR="00031E56" w:rsidRPr="001A0C48">
          <w:rPr>
            <w:rStyle w:val="Hyperlink"/>
            <w:rFonts w:eastAsiaTheme="majorEastAsia"/>
            <w:noProof/>
          </w:rPr>
          <w:t>2.2.3</w:t>
        </w:r>
        <w:r w:rsidR="00031E56">
          <w:rPr>
            <w:rFonts w:asciiTheme="minorHAnsi" w:eastAsiaTheme="minorEastAsia" w:hAnsiTheme="minorHAnsi" w:cstheme="minorBidi"/>
            <w:noProof/>
            <w:szCs w:val="22"/>
          </w:rPr>
          <w:tab/>
        </w:r>
        <w:r w:rsidR="00031E56" w:rsidRPr="001A0C48">
          <w:rPr>
            <w:rStyle w:val="Hyperlink"/>
            <w:rFonts w:eastAsiaTheme="majorEastAsia"/>
            <w:noProof/>
          </w:rPr>
          <w:t>Anwendungsfälle</w:t>
        </w:r>
        <w:r w:rsidR="00031E56">
          <w:rPr>
            <w:noProof/>
            <w:webHidden/>
          </w:rPr>
          <w:tab/>
        </w:r>
        <w:r w:rsidR="00031E56">
          <w:rPr>
            <w:noProof/>
            <w:webHidden/>
          </w:rPr>
          <w:fldChar w:fldCharType="begin"/>
        </w:r>
        <w:r w:rsidR="00031E56">
          <w:rPr>
            <w:noProof/>
            <w:webHidden/>
          </w:rPr>
          <w:instrText xml:space="preserve"> PAGEREF _Toc502322088 \h </w:instrText>
        </w:r>
        <w:r w:rsidR="00031E56">
          <w:rPr>
            <w:noProof/>
            <w:webHidden/>
          </w:rPr>
        </w:r>
        <w:r w:rsidR="00031E56">
          <w:rPr>
            <w:noProof/>
            <w:webHidden/>
          </w:rPr>
          <w:fldChar w:fldCharType="separate"/>
        </w:r>
        <w:r w:rsidR="00031E56">
          <w:rPr>
            <w:noProof/>
            <w:webHidden/>
          </w:rPr>
          <w:t>30</w:t>
        </w:r>
        <w:r w:rsidR="00031E56">
          <w:rPr>
            <w:noProof/>
            <w:webHidden/>
          </w:rPr>
          <w:fldChar w:fldCharType="end"/>
        </w:r>
      </w:hyperlink>
    </w:p>
    <w:p w14:paraId="0DBDD33B"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089" w:history="1">
        <w:r w:rsidR="00031E56" w:rsidRPr="001A0C48">
          <w:rPr>
            <w:rStyle w:val="Hyperlink"/>
            <w:rFonts w:eastAsiaTheme="majorEastAsia"/>
            <w:noProof/>
          </w:rPr>
          <w:t>2.2.4</w:t>
        </w:r>
        <w:r w:rsidR="00031E56">
          <w:rPr>
            <w:rFonts w:asciiTheme="minorHAnsi" w:eastAsiaTheme="minorEastAsia" w:hAnsiTheme="minorHAnsi" w:cstheme="minorBidi"/>
            <w:noProof/>
            <w:szCs w:val="22"/>
          </w:rPr>
          <w:tab/>
        </w:r>
        <w:r w:rsidR="00031E56" w:rsidRPr="001A0C48">
          <w:rPr>
            <w:rStyle w:val="Hyperlink"/>
            <w:rFonts w:eastAsiaTheme="majorEastAsia"/>
            <w:noProof/>
          </w:rPr>
          <w:t>Virtual Reality und Exertion Games</w:t>
        </w:r>
        <w:r w:rsidR="00031E56">
          <w:rPr>
            <w:noProof/>
            <w:webHidden/>
          </w:rPr>
          <w:tab/>
        </w:r>
        <w:r w:rsidR="00031E56">
          <w:rPr>
            <w:noProof/>
            <w:webHidden/>
          </w:rPr>
          <w:fldChar w:fldCharType="begin"/>
        </w:r>
        <w:r w:rsidR="00031E56">
          <w:rPr>
            <w:noProof/>
            <w:webHidden/>
          </w:rPr>
          <w:instrText xml:space="preserve"> PAGEREF _Toc502322089 \h </w:instrText>
        </w:r>
        <w:r w:rsidR="00031E56">
          <w:rPr>
            <w:noProof/>
            <w:webHidden/>
          </w:rPr>
        </w:r>
        <w:r w:rsidR="00031E56">
          <w:rPr>
            <w:noProof/>
            <w:webHidden/>
          </w:rPr>
          <w:fldChar w:fldCharType="separate"/>
        </w:r>
        <w:r w:rsidR="00031E56">
          <w:rPr>
            <w:noProof/>
            <w:webHidden/>
          </w:rPr>
          <w:t>34</w:t>
        </w:r>
        <w:r w:rsidR="00031E56">
          <w:rPr>
            <w:noProof/>
            <w:webHidden/>
          </w:rPr>
          <w:fldChar w:fldCharType="end"/>
        </w:r>
      </w:hyperlink>
    </w:p>
    <w:p w14:paraId="465D3C2D"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090" w:history="1">
        <w:r w:rsidR="00031E56" w:rsidRPr="001A0C48">
          <w:rPr>
            <w:rStyle w:val="Hyperlink"/>
            <w:rFonts w:eastAsiaTheme="majorEastAsia"/>
            <w:noProof/>
          </w:rPr>
          <w:t>2.2.5</w:t>
        </w:r>
        <w:r w:rsidR="00031E56">
          <w:rPr>
            <w:rFonts w:asciiTheme="minorHAnsi" w:eastAsiaTheme="minorEastAsia" w:hAnsiTheme="minorHAnsi" w:cstheme="minorBidi"/>
            <w:noProof/>
            <w:szCs w:val="22"/>
          </w:rPr>
          <w:tab/>
        </w:r>
        <w:r w:rsidR="00031E56" w:rsidRPr="001A0C48">
          <w:rPr>
            <w:rStyle w:val="Hyperlink"/>
            <w:rFonts w:eastAsiaTheme="majorEastAsia"/>
            <w:noProof/>
          </w:rPr>
          <w:t>Interaktionsdesign für Virtual Reality</w:t>
        </w:r>
        <w:r w:rsidR="00031E56">
          <w:rPr>
            <w:noProof/>
            <w:webHidden/>
          </w:rPr>
          <w:tab/>
        </w:r>
        <w:r w:rsidR="00031E56">
          <w:rPr>
            <w:noProof/>
            <w:webHidden/>
          </w:rPr>
          <w:fldChar w:fldCharType="begin"/>
        </w:r>
        <w:r w:rsidR="00031E56">
          <w:rPr>
            <w:noProof/>
            <w:webHidden/>
          </w:rPr>
          <w:instrText xml:space="preserve"> PAGEREF _Toc502322090 \h </w:instrText>
        </w:r>
        <w:r w:rsidR="00031E56">
          <w:rPr>
            <w:noProof/>
            <w:webHidden/>
          </w:rPr>
        </w:r>
        <w:r w:rsidR="00031E56">
          <w:rPr>
            <w:noProof/>
            <w:webHidden/>
          </w:rPr>
          <w:fldChar w:fldCharType="separate"/>
        </w:r>
        <w:r w:rsidR="00031E56">
          <w:rPr>
            <w:noProof/>
            <w:webHidden/>
          </w:rPr>
          <w:t>37</w:t>
        </w:r>
        <w:r w:rsidR="00031E56">
          <w:rPr>
            <w:noProof/>
            <w:webHidden/>
          </w:rPr>
          <w:fldChar w:fldCharType="end"/>
        </w:r>
      </w:hyperlink>
    </w:p>
    <w:p w14:paraId="01DA579A"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091" w:history="1">
        <w:r w:rsidR="00031E56" w:rsidRPr="001A0C48">
          <w:rPr>
            <w:rStyle w:val="Hyperlink"/>
            <w:rFonts w:eastAsiaTheme="majorEastAsia"/>
            <w:noProof/>
          </w:rPr>
          <w:t>2.3</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rPr>
          <w:t>Natural User Interaction</w:t>
        </w:r>
        <w:r w:rsidR="00031E56">
          <w:rPr>
            <w:noProof/>
            <w:webHidden/>
          </w:rPr>
          <w:tab/>
        </w:r>
        <w:r w:rsidR="00031E56">
          <w:rPr>
            <w:noProof/>
            <w:webHidden/>
          </w:rPr>
          <w:fldChar w:fldCharType="begin"/>
        </w:r>
        <w:r w:rsidR="00031E56">
          <w:rPr>
            <w:noProof/>
            <w:webHidden/>
          </w:rPr>
          <w:instrText xml:space="preserve"> PAGEREF _Toc502322091 \h </w:instrText>
        </w:r>
        <w:r w:rsidR="00031E56">
          <w:rPr>
            <w:noProof/>
            <w:webHidden/>
          </w:rPr>
        </w:r>
        <w:r w:rsidR="00031E56">
          <w:rPr>
            <w:noProof/>
            <w:webHidden/>
          </w:rPr>
          <w:fldChar w:fldCharType="separate"/>
        </w:r>
        <w:r w:rsidR="00031E56">
          <w:rPr>
            <w:noProof/>
            <w:webHidden/>
          </w:rPr>
          <w:t>44</w:t>
        </w:r>
        <w:r w:rsidR="00031E56">
          <w:rPr>
            <w:noProof/>
            <w:webHidden/>
          </w:rPr>
          <w:fldChar w:fldCharType="end"/>
        </w:r>
      </w:hyperlink>
    </w:p>
    <w:p w14:paraId="305F6CD6"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092" w:history="1">
        <w:r w:rsidR="00031E56" w:rsidRPr="001A0C48">
          <w:rPr>
            <w:rStyle w:val="Hyperlink"/>
            <w:rFonts w:eastAsiaTheme="majorEastAsia"/>
            <w:noProof/>
          </w:rPr>
          <w:t>2.3.1</w:t>
        </w:r>
        <w:r w:rsidR="00031E56">
          <w:rPr>
            <w:rFonts w:asciiTheme="minorHAnsi" w:eastAsiaTheme="minorEastAsia" w:hAnsiTheme="minorHAnsi" w:cstheme="minorBidi"/>
            <w:noProof/>
            <w:szCs w:val="22"/>
          </w:rPr>
          <w:tab/>
        </w:r>
        <w:r w:rsidR="00031E56" w:rsidRPr="001A0C48">
          <w:rPr>
            <w:rStyle w:val="Hyperlink"/>
            <w:rFonts w:eastAsiaTheme="majorEastAsia"/>
            <w:noProof/>
          </w:rPr>
          <w:t>Was ist Natural User Interaction?</w:t>
        </w:r>
        <w:r w:rsidR="00031E56">
          <w:rPr>
            <w:noProof/>
            <w:webHidden/>
          </w:rPr>
          <w:tab/>
        </w:r>
        <w:r w:rsidR="00031E56">
          <w:rPr>
            <w:noProof/>
            <w:webHidden/>
          </w:rPr>
          <w:fldChar w:fldCharType="begin"/>
        </w:r>
        <w:r w:rsidR="00031E56">
          <w:rPr>
            <w:noProof/>
            <w:webHidden/>
          </w:rPr>
          <w:instrText xml:space="preserve"> PAGEREF _Toc502322092 \h </w:instrText>
        </w:r>
        <w:r w:rsidR="00031E56">
          <w:rPr>
            <w:noProof/>
            <w:webHidden/>
          </w:rPr>
        </w:r>
        <w:r w:rsidR="00031E56">
          <w:rPr>
            <w:noProof/>
            <w:webHidden/>
          </w:rPr>
          <w:fldChar w:fldCharType="separate"/>
        </w:r>
        <w:r w:rsidR="00031E56">
          <w:rPr>
            <w:noProof/>
            <w:webHidden/>
          </w:rPr>
          <w:t>44</w:t>
        </w:r>
        <w:r w:rsidR="00031E56">
          <w:rPr>
            <w:noProof/>
            <w:webHidden/>
          </w:rPr>
          <w:fldChar w:fldCharType="end"/>
        </w:r>
      </w:hyperlink>
    </w:p>
    <w:p w14:paraId="57DF28EE"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095" w:history="1">
        <w:r w:rsidR="00031E56" w:rsidRPr="001A0C48">
          <w:rPr>
            <w:rStyle w:val="Hyperlink"/>
            <w:rFonts w:eastAsiaTheme="majorEastAsia"/>
            <w:noProof/>
          </w:rPr>
          <w:t>2.3.2</w:t>
        </w:r>
        <w:r w:rsidR="00031E56">
          <w:rPr>
            <w:rFonts w:asciiTheme="minorHAnsi" w:eastAsiaTheme="minorEastAsia" w:hAnsiTheme="minorHAnsi" w:cstheme="minorBidi"/>
            <w:noProof/>
            <w:szCs w:val="22"/>
          </w:rPr>
          <w:tab/>
        </w:r>
        <w:r w:rsidR="00031E56" w:rsidRPr="001A0C48">
          <w:rPr>
            <w:rStyle w:val="Hyperlink"/>
            <w:rFonts w:eastAsiaTheme="majorEastAsia"/>
            <w:noProof/>
          </w:rPr>
          <w:t>Technologien und Ansätze (Gestentracking, Eyetracking, usw.)</w:t>
        </w:r>
        <w:r w:rsidR="00031E56">
          <w:rPr>
            <w:noProof/>
            <w:webHidden/>
          </w:rPr>
          <w:tab/>
        </w:r>
        <w:r w:rsidR="00031E56">
          <w:rPr>
            <w:noProof/>
            <w:webHidden/>
          </w:rPr>
          <w:fldChar w:fldCharType="begin"/>
        </w:r>
        <w:r w:rsidR="00031E56">
          <w:rPr>
            <w:noProof/>
            <w:webHidden/>
          </w:rPr>
          <w:instrText xml:space="preserve"> PAGEREF _Toc502322095 \h </w:instrText>
        </w:r>
        <w:r w:rsidR="00031E56">
          <w:rPr>
            <w:noProof/>
            <w:webHidden/>
          </w:rPr>
        </w:r>
        <w:r w:rsidR="00031E56">
          <w:rPr>
            <w:noProof/>
            <w:webHidden/>
          </w:rPr>
          <w:fldChar w:fldCharType="separate"/>
        </w:r>
        <w:r w:rsidR="00031E56">
          <w:rPr>
            <w:noProof/>
            <w:webHidden/>
          </w:rPr>
          <w:t>46</w:t>
        </w:r>
        <w:r w:rsidR="00031E56">
          <w:rPr>
            <w:noProof/>
            <w:webHidden/>
          </w:rPr>
          <w:fldChar w:fldCharType="end"/>
        </w:r>
      </w:hyperlink>
    </w:p>
    <w:p w14:paraId="2732257A"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096" w:history="1">
        <w:r w:rsidR="00031E56" w:rsidRPr="001A0C48">
          <w:rPr>
            <w:rStyle w:val="Hyperlink"/>
            <w:rFonts w:eastAsiaTheme="majorEastAsia"/>
            <w:noProof/>
          </w:rPr>
          <w:t>2.3.3</w:t>
        </w:r>
        <w:r w:rsidR="00031E56">
          <w:rPr>
            <w:rFonts w:asciiTheme="minorHAnsi" w:eastAsiaTheme="minorEastAsia" w:hAnsiTheme="minorHAnsi" w:cstheme="minorBidi"/>
            <w:noProof/>
            <w:szCs w:val="22"/>
          </w:rPr>
          <w:tab/>
        </w:r>
        <w:r w:rsidR="00031E56" w:rsidRPr="001A0C48">
          <w:rPr>
            <w:rStyle w:val="Hyperlink"/>
            <w:rFonts w:eastAsiaTheme="majorEastAsia"/>
            <w:noProof/>
          </w:rPr>
          <w:t>Tangibles in Games</w:t>
        </w:r>
        <w:r w:rsidR="00031E56">
          <w:rPr>
            <w:noProof/>
            <w:webHidden/>
          </w:rPr>
          <w:tab/>
        </w:r>
        <w:r w:rsidR="00031E56">
          <w:rPr>
            <w:noProof/>
            <w:webHidden/>
          </w:rPr>
          <w:fldChar w:fldCharType="begin"/>
        </w:r>
        <w:r w:rsidR="00031E56">
          <w:rPr>
            <w:noProof/>
            <w:webHidden/>
          </w:rPr>
          <w:instrText xml:space="preserve"> PAGEREF _Toc502322096 \h </w:instrText>
        </w:r>
        <w:r w:rsidR="00031E56">
          <w:rPr>
            <w:noProof/>
            <w:webHidden/>
          </w:rPr>
        </w:r>
        <w:r w:rsidR="00031E56">
          <w:rPr>
            <w:noProof/>
            <w:webHidden/>
          </w:rPr>
          <w:fldChar w:fldCharType="separate"/>
        </w:r>
        <w:r w:rsidR="00031E56">
          <w:rPr>
            <w:noProof/>
            <w:webHidden/>
          </w:rPr>
          <w:t>46</w:t>
        </w:r>
        <w:r w:rsidR="00031E56">
          <w:rPr>
            <w:noProof/>
            <w:webHidden/>
          </w:rPr>
          <w:fldChar w:fldCharType="end"/>
        </w:r>
      </w:hyperlink>
    </w:p>
    <w:p w14:paraId="49D48C31" w14:textId="77777777" w:rsidR="00031E56" w:rsidRDefault="007D5F5A">
      <w:pPr>
        <w:pStyle w:val="Verzeichnis1"/>
        <w:rPr>
          <w:rFonts w:asciiTheme="minorHAnsi" w:eastAsiaTheme="minorEastAsia" w:hAnsiTheme="minorHAnsi" w:cstheme="minorBidi"/>
          <w:b w:val="0"/>
          <w:noProof/>
          <w:sz w:val="22"/>
          <w:szCs w:val="22"/>
        </w:rPr>
      </w:pPr>
      <w:hyperlink w:anchor="_Toc502322097" w:history="1">
        <w:r w:rsidR="00031E56" w:rsidRPr="001A0C48">
          <w:rPr>
            <w:rStyle w:val="Hyperlink"/>
            <w:rFonts w:eastAsiaTheme="majorEastAsia"/>
            <w:noProof/>
          </w:rPr>
          <w:t>3</w:t>
        </w:r>
        <w:r w:rsidR="00031E56">
          <w:rPr>
            <w:rFonts w:asciiTheme="minorHAnsi" w:eastAsiaTheme="minorEastAsia" w:hAnsiTheme="minorHAnsi" w:cstheme="minorBidi"/>
            <w:b w:val="0"/>
            <w:noProof/>
            <w:sz w:val="22"/>
            <w:szCs w:val="22"/>
          </w:rPr>
          <w:tab/>
        </w:r>
        <w:r w:rsidR="00031E56" w:rsidRPr="001A0C48">
          <w:rPr>
            <w:rStyle w:val="Hyperlink"/>
            <w:rFonts w:eastAsiaTheme="majorEastAsia"/>
            <w:noProof/>
          </w:rPr>
          <w:t>Praxis</w:t>
        </w:r>
        <w:r w:rsidR="00031E56">
          <w:rPr>
            <w:noProof/>
            <w:webHidden/>
          </w:rPr>
          <w:tab/>
        </w:r>
        <w:r w:rsidR="00031E56">
          <w:rPr>
            <w:noProof/>
            <w:webHidden/>
          </w:rPr>
          <w:fldChar w:fldCharType="begin"/>
        </w:r>
        <w:r w:rsidR="00031E56">
          <w:rPr>
            <w:noProof/>
            <w:webHidden/>
          </w:rPr>
          <w:instrText xml:space="preserve"> PAGEREF _Toc502322097 \h </w:instrText>
        </w:r>
        <w:r w:rsidR="00031E56">
          <w:rPr>
            <w:noProof/>
            <w:webHidden/>
          </w:rPr>
        </w:r>
        <w:r w:rsidR="00031E56">
          <w:rPr>
            <w:noProof/>
            <w:webHidden/>
          </w:rPr>
          <w:fldChar w:fldCharType="separate"/>
        </w:r>
        <w:r w:rsidR="00031E56">
          <w:rPr>
            <w:noProof/>
            <w:webHidden/>
          </w:rPr>
          <w:t>50</w:t>
        </w:r>
        <w:r w:rsidR="00031E56">
          <w:rPr>
            <w:noProof/>
            <w:webHidden/>
          </w:rPr>
          <w:fldChar w:fldCharType="end"/>
        </w:r>
      </w:hyperlink>
    </w:p>
    <w:p w14:paraId="7A130997"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098" w:history="1">
        <w:r w:rsidR="00031E56" w:rsidRPr="001A0C48">
          <w:rPr>
            <w:rStyle w:val="Hyperlink"/>
            <w:rFonts w:eastAsiaTheme="majorEastAsia"/>
            <w:noProof/>
          </w:rPr>
          <w:t>3.1</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rPr>
          <w:t>Eigener Ansatz</w:t>
        </w:r>
        <w:r w:rsidR="00031E56">
          <w:rPr>
            <w:noProof/>
            <w:webHidden/>
          </w:rPr>
          <w:tab/>
        </w:r>
        <w:r w:rsidR="00031E56">
          <w:rPr>
            <w:noProof/>
            <w:webHidden/>
          </w:rPr>
          <w:fldChar w:fldCharType="begin"/>
        </w:r>
        <w:r w:rsidR="00031E56">
          <w:rPr>
            <w:noProof/>
            <w:webHidden/>
          </w:rPr>
          <w:instrText xml:space="preserve"> PAGEREF _Toc502322098 \h </w:instrText>
        </w:r>
        <w:r w:rsidR="00031E56">
          <w:rPr>
            <w:noProof/>
            <w:webHidden/>
          </w:rPr>
        </w:r>
        <w:r w:rsidR="00031E56">
          <w:rPr>
            <w:noProof/>
            <w:webHidden/>
          </w:rPr>
          <w:fldChar w:fldCharType="separate"/>
        </w:r>
        <w:r w:rsidR="00031E56">
          <w:rPr>
            <w:noProof/>
            <w:webHidden/>
          </w:rPr>
          <w:t>50</w:t>
        </w:r>
        <w:r w:rsidR="00031E56">
          <w:rPr>
            <w:noProof/>
            <w:webHidden/>
          </w:rPr>
          <w:fldChar w:fldCharType="end"/>
        </w:r>
      </w:hyperlink>
    </w:p>
    <w:p w14:paraId="4763E53C"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099" w:history="1">
        <w:r w:rsidR="00031E56" w:rsidRPr="001A0C48">
          <w:rPr>
            <w:rStyle w:val="Hyperlink"/>
            <w:rFonts w:eastAsiaTheme="majorEastAsia"/>
            <w:noProof/>
          </w:rPr>
          <w:t>3.2</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rPr>
          <w:t>Forschungsfragen und Hypothesen</w:t>
        </w:r>
        <w:r w:rsidR="00031E56">
          <w:rPr>
            <w:noProof/>
            <w:webHidden/>
          </w:rPr>
          <w:tab/>
        </w:r>
        <w:r w:rsidR="00031E56">
          <w:rPr>
            <w:noProof/>
            <w:webHidden/>
          </w:rPr>
          <w:fldChar w:fldCharType="begin"/>
        </w:r>
        <w:r w:rsidR="00031E56">
          <w:rPr>
            <w:noProof/>
            <w:webHidden/>
          </w:rPr>
          <w:instrText xml:space="preserve"> PAGEREF _Toc502322099 \h </w:instrText>
        </w:r>
        <w:r w:rsidR="00031E56">
          <w:rPr>
            <w:noProof/>
            <w:webHidden/>
          </w:rPr>
        </w:r>
        <w:r w:rsidR="00031E56">
          <w:rPr>
            <w:noProof/>
            <w:webHidden/>
          </w:rPr>
          <w:fldChar w:fldCharType="separate"/>
        </w:r>
        <w:r w:rsidR="00031E56">
          <w:rPr>
            <w:noProof/>
            <w:webHidden/>
          </w:rPr>
          <w:t>51</w:t>
        </w:r>
        <w:r w:rsidR="00031E56">
          <w:rPr>
            <w:noProof/>
            <w:webHidden/>
          </w:rPr>
          <w:fldChar w:fldCharType="end"/>
        </w:r>
      </w:hyperlink>
    </w:p>
    <w:p w14:paraId="5E5E008B"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100" w:history="1">
        <w:r w:rsidR="00031E56" w:rsidRPr="001A0C48">
          <w:rPr>
            <w:rStyle w:val="Hyperlink"/>
            <w:rFonts w:eastAsiaTheme="majorEastAsia"/>
            <w:noProof/>
          </w:rPr>
          <w:t>3.3</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rPr>
          <w:t>Studie</w:t>
        </w:r>
        <w:r w:rsidR="00031E56">
          <w:rPr>
            <w:noProof/>
            <w:webHidden/>
          </w:rPr>
          <w:tab/>
        </w:r>
        <w:r w:rsidR="00031E56">
          <w:rPr>
            <w:noProof/>
            <w:webHidden/>
          </w:rPr>
          <w:fldChar w:fldCharType="begin"/>
        </w:r>
        <w:r w:rsidR="00031E56">
          <w:rPr>
            <w:noProof/>
            <w:webHidden/>
          </w:rPr>
          <w:instrText xml:space="preserve"> PAGEREF _Toc502322100 \h </w:instrText>
        </w:r>
        <w:r w:rsidR="00031E56">
          <w:rPr>
            <w:noProof/>
            <w:webHidden/>
          </w:rPr>
        </w:r>
        <w:r w:rsidR="00031E56">
          <w:rPr>
            <w:noProof/>
            <w:webHidden/>
          </w:rPr>
          <w:fldChar w:fldCharType="separate"/>
        </w:r>
        <w:r w:rsidR="00031E56">
          <w:rPr>
            <w:noProof/>
            <w:webHidden/>
          </w:rPr>
          <w:t>51</w:t>
        </w:r>
        <w:r w:rsidR="00031E56">
          <w:rPr>
            <w:noProof/>
            <w:webHidden/>
          </w:rPr>
          <w:fldChar w:fldCharType="end"/>
        </w:r>
      </w:hyperlink>
    </w:p>
    <w:p w14:paraId="5747B4DA"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101" w:history="1">
        <w:r w:rsidR="00031E56" w:rsidRPr="001A0C48">
          <w:rPr>
            <w:rStyle w:val="Hyperlink"/>
            <w:rFonts w:eastAsiaTheme="majorEastAsia"/>
            <w:noProof/>
          </w:rPr>
          <w:t>3.3.1</w:t>
        </w:r>
        <w:r w:rsidR="00031E56">
          <w:rPr>
            <w:rFonts w:asciiTheme="minorHAnsi" w:eastAsiaTheme="minorEastAsia" w:hAnsiTheme="minorHAnsi" w:cstheme="minorBidi"/>
            <w:noProof/>
            <w:szCs w:val="22"/>
          </w:rPr>
          <w:tab/>
        </w:r>
        <w:r w:rsidR="00031E56" w:rsidRPr="001A0C48">
          <w:rPr>
            <w:rStyle w:val="Hyperlink"/>
            <w:rFonts w:eastAsiaTheme="majorEastAsia"/>
            <w:noProof/>
          </w:rPr>
          <w:t>Probandenakquise</w:t>
        </w:r>
        <w:r w:rsidR="00031E56">
          <w:rPr>
            <w:noProof/>
            <w:webHidden/>
          </w:rPr>
          <w:tab/>
        </w:r>
        <w:r w:rsidR="00031E56">
          <w:rPr>
            <w:noProof/>
            <w:webHidden/>
          </w:rPr>
          <w:fldChar w:fldCharType="begin"/>
        </w:r>
        <w:r w:rsidR="00031E56">
          <w:rPr>
            <w:noProof/>
            <w:webHidden/>
          </w:rPr>
          <w:instrText xml:space="preserve"> PAGEREF _Toc502322101 \h </w:instrText>
        </w:r>
        <w:r w:rsidR="00031E56">
          <w:rPr>
            <w:noProof/>
            <w:webHidden/>
          </w:rPr>
        </w:r>
        <w:r w:rsidR="00031E56">
          <w:rPr>
            <w:noProof/>
            <w:webHidden/>
          </w:rPr>
          <w:fldChar w:fldCharType="separate"/>
        </w:r>
        <w:r w:rsidR="00031E56">
          <w:rPr>
            <w:noProof/>
            <w:webHidden/>
          </w:rPr>
          <w:t>51</w:t>
        </w:r>
        <w:r w:rsidR="00031E56">
          <w:rPr>
            <w:noProof/>
            <w:webHidden/>
          </w:rPr>
          <w:fldChar w:fldCharType="end"/>
        </w:r>
      </w:hyperlink>
    </w:p>
    <w:p w14:paraId="74F1FFA9"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102" w:history="1">
        <w:r w:rsidR="00031E56" w:rsidRPr="001A0C48">
          <w:rPr>
            <w:rStyle w:val="Hyperlink"/>
            <w:rFonts w:eastAsiaTheme="majorEastAsia"/>
            <w:noProof/>
          </w:rPr>
          <w:t>3.3.2</w:t>
        </w:r>
        <w:r w:rsidR="00031E56">
          <w:rPr>
            <w:rFonts w:asciiTheme="minorHAnsi" w:eastAsiaTheme="minorEastAsia" w:hAnsiTheme="minorHAnsi" w:cstheme="minorBidi"/>
            <w:noProof/>
            <w:szCs w:val="22"/>
          </w:rPr>
          <w:tab/>
        </w:r>
        <w:r w:rsidR="00031E56" w:rsidRPr="001A0C48">
          <w:rPr>
            <w:rStyle w:val="Hyperlink"/>
            <w:rFonts w:eastAsiaTheme="majorEastAsia"/>
            <w:noProof/>
          </w:rPr>
          <w:t>Setup/Aufbau</w:t>
        </w:r>
        <w:r w:rsidR="00031E56">
          <w:rPr>
            <w:noProof/>
            <w:webHidden/>
          </w:rPr>
          <w:tab/>
        </w:r>
        <w:r w:rsidR="00031E56">
          <w:rPr>
            <w:noProof/>
            <w:webHidden/>
          </w:rPr>
          <w:fldChar w:fldCharType="begin"/>
        </w:r>
        <w:r w:rsidR="00031E56">
          <w:rPr>
            <w:noProof/>
            <w:webHidden/>
          </w:rPr>
          <w:instrText xml:space="preserve"> PAGEREF _Toc502322102 \h </w:instrText>
        </w:r>
        <w:r w:rsidR="00031E56">
          <w:rPr>
            <w:noProof/>
            <w:webHidden/>
          </w:rPr>
        </w:r>
        <w:r w:rsidR="00031E56">
          <w:rPr>
            <w:noProof/>
            <w:webHidden/>
          </w:rPr>
          <w:fldChar w:fldCharType="separate"/>
        </w:r>
        <w:r w:rsidR="00031E56">
          <w:rPr>
            <w:noProof/>
            <w:webHidden/>
          </w:rPr>
          <w:t>54</w:t>
        </w:r>
        <w:r w:rsidR="00031E56">
          <w:rPr>
            <w:noProof/>
            <w:webHidden/>
          </w:rPr>
          <w:fldChar w:fldCharType="end"/>
        </w:r>
      </w:hyperlink>
    </w:p>
    <w:p w14:paraId="02E9E8E4"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103" w:history="1">
        <w:r w:rsidR="00031E56" w:rsidRPr="001A0C48">
          <w:rPr>
            <w:rStyle w:val="Hyperlink"/>
            <w:rFonts w:eastAsiaTheme="majorEastAsia"/>
            <w:noProof/>
          </w:rPr>
          <w:t>3.3.3</w:t>
        </w:r>
        <w:r w:rsidR="00031E56">
          <w:rPr>
            <w:rFonts w:asciiTheme="minorHAnsi" w:eastAsiaTheme="minorEastAsia" w:hAnsiTheme="minorHAnsi" w:cstheme="minorBidi"/>
            <w:noProof/>
            <w:szCs w:val="22"/>
          </w:rPr>
          <w:tab/>
        </w:r>
        <w:r w:rsidR="00031E56" w:rsidRPr="001A0C48">
          <w:rPr>
            <w:rStyle w:val="Hyperlink"/>
            <w:rFonts w:eastAsiaTheme="majorEastAsia"/>
            <w:noProof/>
          </w:rPr>
          <w:t>Ablauf</w:t>
        </w:r>
        <w:r w:rsidR="00031E56">
          <w:rPr>
            <w:noProof/>
            <w:webHidden/>
          </w:rPr>
          <w:tab/>
        </w:r>
        <w:r w:rsidR="00031E56">
          <w:rPr>
            <w:noProof/>
            <w:webHidden/>
          </w:rPr>
          <w:fldChar w:fldCharType="begin"/>
        </w:r>
        <w:r w:rsidR="00031E56">
          <w:rPr>
            <w:noProof/>
            <w:webHidden/>
          </w:rPr>
          <w:instrText xml:space="preserve"> PAGEREF _Toc502322103 \h </w:instrText>
        </w:r>
        <w:r w:rsidR="00031E56">
          <w:rPr>
            <w:noProof/>
            <w:webHidden/>
          </w:rPr>
        </w:r>
        <w:r w:rsidR="00031E56">
          <w:rPr>
            <w:noProof/>
            <w:webHidden/>
          </w:rPr>
          <w:fldChar w:fldCharType="separate"/>
        </w:r>
        <w:r w:rsidR="00031E56">
          <w:rPr>
            <w:noProof/>
            <w:webHidden/>
          </w:rPr>
          <w:t>55</w:t>
        </w:r>
        <w:r w:rsidR="00031E56">
          <w:rPr>
            <w:noProof/>
            <w:webHidden/>
          </w:rPr>
          <w:fldChar w:fldCharType="end"/>
        </w:r>
      </w:hyperlink>
    </w:p>
    <w:p w14:paraId="629814EB"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104" w:history="1">
        <w:r w:rsidR="00031E56" w:rsidRPr="001A0C48">
          <w:rPr>
            <w:rStyle w:val="Hyperlink"/>
            <w:rFonts w:eastAsiaTheme="majorEastAsia"/>
            <w:noProof/>
          </w:rPr>
          <w:t>3.3.4</w:t>
        </w:r>
        <w:r w:rsidR="00031E56">
          <w:rPr>
            <w:rFonts w:asciiTheme="minorHAnsi" w:eastAsiaTheme="minorEastAsia" w:hAnsiTheme="minorHAnsi" w:cstheme="minorBidi"/>
            <w:noProof/>
            <w:szCs w:val="22"/>
          </w:rPr>
          <w:tab/>
        </w:r>
        <w:r w:rsidR="00031E56" w:rsidRPr="001A0C48">
          <w:rPr>
            <w:rStyle w:val="Hyperlink"/>
            <w:rFonts w:eastAsiaTheme="majorEastAsia"/>
            <w:noProof/>
          </w:rPr>
          <w:t>Tasks und Fragebögen</w:t>
        </w:r>
        <w:r w:rsidR="00031E56">
          <w:rPr>
            <w:noProof/>
            <w:webHidden/>
          </w:rPr>
          <w:tab/>
        </w:r>
        <w:r w:rsidR="00031E56">
          <w:rPr>
            <w:noProof/>
            <w:webHidden/>
          </w:rPr>
          <w:fldChar w:fldCharType="begin"/>
        </w:r>
        <w:r w:rsidR="00031E56">
          <w:rPr>
            <w:noProof/>
            <w:webHidden/>
          </w:rPr>
          <w:instrText xml:space="preserve"> PAGEREF _Toc502322104 \h </w:instrText>
        </w:r>
        <w:r w:rsidR="00031E56">
          <w:rPr>
            <w:noProof/>
            <w:webHidden/>
          </w:rPr>
        </w:r>
        <w:r w:rsidR="00031E56">
          <w:rPr>
            <w:noProof/>
            <w:webHidden/>
          </w:rPr>
          <w:fldChar w:fldCharType="separate"/>
        </w:r>
        <w:r w:rsidR="00031E56">
          <w:rPr>
            <w:noProof/>
            <w:webHidden/>
          </w:rPr>
          <w:t>56</w:t>
        </w:r>
        <w:r w:rsidR="00031E56">
          <w:rPr>
            <w:noProof/>
            <w:webHidden/>
          </w:rPr>
          <w:fldChar w:fldCharType="end"/>
        </w:r>
      </w:hyperlink>
    </w:p>
    <w:p w14:paraId="7F676E03" w14:textId="77777777" w:rsidR="00031E56" w:rsidRDefault="007D5F5A">
      <w:pPr>
        <w:pStyle w:val="Verzeichnis3"/>
        <w:tabs>
          <w:tab w:val="left" w:pos="1320"/>
          <w:tab w:val="right" w:leader="dot" w:pos="8493"/>
        </w:tabs>
        <w:rPr>
          <w:rFonts w:asciiTheme="minorHAnsi" w:eastAsiaTheme="minorEastAsia" w:hAnsiTheme="minorHAnsi" w:cstheme="minorBidi"/>
          <w:noProof/>
          <w:szCs w:val="22"/>
        </w:rPr>
      </w:pPr>
      <w:hyperlink w:anchor="_Toc502322105" w:history="1">
        <w:r w:rsidR="00031E56" w:rsidRPr="001A0C48">
          <w:rPr>
            <w:rStyle w:val="Hyperlink"/>
            <w:rFonts w:eastAsiaTheme="majorEastAsia"/>
            <w:noProof/>
          </w:rPr>
          <w:t>3.3.5</w:t>
        </w:r>
        <w:r w:rsidR="00031E56">
          <w:rPr>
            <w:rFonts w:asciiTheme="minorHAnsi" w:eastAsiaTheme="minorEastAsia" w:hAnsiTheme="minorHAnsi" w:cstheme="minorBidi"/>
            <w:noProof/>
            <w:szCs w:val="22"/>
          </w:rPr>
          <w:tab/>
        </w:r>
        <w:r w:rsidR="00031E56" w:rsidRPr="001A0C48">
          <w:rPr>
            <w:rStyle w:val="Hyperlink"/>
            <w:rFonts w:eastAsiaTheme="majorEastAsia"/>
            <w:noProof/>
          </w:rPr>
          <w:t>Implementierung</w:t>
        </w:r>
        <w:r w:rsidR="00031E56">
          <w:rPr>
            <w:noProof/>
            <w:webHidden/>
          </w:rPr>
          <w:tab/>
        </w:r>
        <w:r w:rsidR="00031E56">
          <w:rPr>
            <w:noProof/>
            <w:webHidden/>
          </w:rPr>
          <w:fldChar w:fldCharType="begin"/>
        </w:r>
        <w:r w:rsidR="00031E56">
          <w:rPr>
            <w:noProof/>
            <w:webHidden/>
          </w:rPr>
          <w:instrText xml:space="preserve"> PAGEREF _Toc502322105 \h </w:instrText>
        </w:r>
        <w:r w:rsidR="00031E56">
          <w:rPr>
            <w:noProof/>
            <w:webHidden/>
          </w:rPr>
        </w:r>
        <w:r w:rsidR="00031E56">
          <w:rPr>
            <w:noProof/>
            <w:webHidden/>
          </w:rPr>
          <w:fldChar w:fldCharType="separate"/>
        </w:r>
        <w:r w:rsidR="00031E56">
          <w:rPr>
            <w:noProof/>
            <w:webHidden/>
          </w:rPr>
          <w:t>58</w:t>
        </w:r>
        <w:r w:rsidR="00031E56">
          <w:rPr>
            <w:noProof/>
            <w:webHidden/>
          </w:rPr>
          <w:fldChar w:fldCharType="end"/>
        </w:r>
      </w:hyperlink>
    </w:p>
    <w:p w14:paraId="3DF4567C" w14:textId="77777777" w:rsidR="00031E56" w:rsidRDefault="007D5F5A">
      <w:pPr>
        <w:pStyle w:val="Verzeichnis1"/>
        <w:rPr>
          <w:rFonts w:asciiTheme="minorHAnsi" w:eastAsiaTheme="minorEastAsia" w:hAnsiTheme="minorHAnsi" w:cstheme="minorBidi"/>
          <w:b w:val="0"/>
          <w:noProof/>
          <w:sz w:val="22"/>
          <w:szCs w:val="22"/>
        </w:rPr>
      </w:pPr>
      <w:hyperlink w:anchor="_Toc502322106" w:history="1">
        <w:r w:rsidR="00031E56" w:rsidRPr="001A0C48">
          <w:rPr>
            <w:rStyle w:val="Hyperlink"/>
            <w:rFonts w:eastAsiaTheme="majorEastAsia"/>
            <w:noProof/>
            <w:lang w:eastAsia="en-US"/>
          </w:rPr>
          <w:t>4</w:t>
        </w:r>
        <w:r w:rsidR="00031E56">
          <w:rPr>
            <w:rFonts w:asciiTheme="minorHAnsi" w:eastAsiaTheme="minorEastAsia" w:hAnsiTheme="minorHAnsi" w:cstheme="minorBidi"/>
            <w:b w:val="0"/>
            <w:noProof/>
            <w:sz w:val="22"/>
            <w:szCs w:val="22"/>
          </w:rPr>
          <w:tab/>
        </w:r>
        <w:r w:rsidR="00031E56" w:rsidRPr="001A0C48">
          <w:rPr>
            <w:rStyle w:val="Hyperlink"/>
            <w:rFonts w:eastAsiaTheme="majorEastAsia"/>
            <w:noProof/>
            <w:lang w:eastAsia="en-US"/>
          </w:rPr>
          <w:t>Evaluation</w:t>
        </w:r>
        <w:r w:rsidR="00031E56">
          <w:rPr>
            <w:noProof/>
            <w:webHidden/>
          </w:rPr>
          <w:tab/>
        </w:r>
        <w:r w:rsidR="00031E56">
          <w:rPr>
            <w:noProof/>
            <w:webHidden/>
          </w:rPr>
          <w:fldChar w:fldCharType="begin"/>
        </w:r>
        <w:r w:rsidR="00031E56">
          <w:rPr>
            <w:noProof/>
            <w:webHidden/>
          </w:rPr>
          <w:instrText xml:space="preserve"> PAGEREF _Toc502322106 \h </w:instrText>
        </w:r>
        <w:r w:rsidR="00031E56">
          <w:rPr>
            <w:noProof/>
            <w:webHidden/>
          </w:rPr>
        </w:r>
        <w:r w:rsidR="00031E56">
          <w:rPr>
            <w:noProof/>
            <w:webHidden/>
          </w:rPr>
          <w:fldChar w:fldCharType="separate"/>
        </w:r>
        <w:r w:rsidR="00031E56">
          <w:rPr>
            <w:noProof/>
            <w:webHidden/>
          </w:rPr>
          <w:t>64</w:t>
        </w:r>
        <w:r w:rsidR="00031E56">
          <w:rPr>
            <w:noProof/>
            <w:webHidden/>
          </w:rPr>
          <w:fldChar w:fldCharType="end"/>
        </w:r>
      </w:hyperlink>
    </w:p>
    <w:p w14:paraId="61A6B461"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107" w:history="1">
        <w:r w:rsidR="00031E56" w:rsidRPr="001A0C48">
          <w:rPr>
            <w:rStyle w:val="Hyperlink"/>
            <w:rFonts w:eastAsiaTheme="majorEastAsia"/>
            <w:noProof/>
            <w:lang w:val="en-US" w:eastAsia="en-US"/>
          </w:rPr>
          <w:t>4.1</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lang w:val="en-US" w:eastAsia="en-US"/>
          </w:rPr>
          <w:t>NASA Task Load Index (NASA TLX)</w:t>
        </w:r>
        <w:r w:rsidR="00031E56">
          <w:rPr>
            <w:noProof/>
            <w:webHidden/>
          </w:rPr>
          <w:tab/>
        </w:r>
        <w:r w:rsidR="00031E56">
          <w:rPr>
            <w:noProof/>
            <w:webHidden/>
          </w:rPr>
          <w:fldChar w:fldCharType="begin"/>
        </w:r>
        <w:r w:rsidR="00031E56">
          <w:rPr>
            <w:noProof/>
            <w:webHidden/>
          </w:rPr>
          <w:instrText xml:space="preserve"> PAGEREF _Toc502322107 \h </w:instrText>
        </w:r>
        <w:r w:rsidR="00031E56">
          <w:rPr>
            <w:noProof/>
            <w:webHidden/>
          </w:rPr>
        </w:r>
        <w:r w:rsidR="00031E56">
          <w:rPr>
            <w:noProof/>
            <w:webHidden/>
          </w:rPr>
          <w:fldChar w:fldCharType="separate"/>
        </w:r>
        <w:r w:rsidR="00031E56">
          <w:rPr>
            <w:noProof/>
            <w:webHidden/>
          </w:rPr>
          <w:t>64</w:t>
        </w:r>
        <w:r w:rsidR="00031E56">
          <w:rPr>
            <w:noProof/>
            <w:webHidden/>
          </w:rPr>
          <w:fldChar w:fldCharType="end"/>
        </w:r>
      </w:hyperlink>
    </w:p>
    <w:p w14:paraId="5362C534"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108" w:history="1">
        <w:r w:rsidR="00031E56" w:rsidRPr="001A0C48">
          <w:rPr>
            <w:rStyle w:val="Hyperlink"/>
            <w:rFonts w:eastAsiaTheme="majorEastAsia"/>
            <w:noProof/>
            <w:lang w:eastAsia="en-US"/>
          </w:rPr>
          <w:t>4.2</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lang w:eastAsia="en-US"/>
          </w:rPr>
          <w:t>Perceived Controller Naturalness</w:t>
        </w:r>
        <w:r w:rsidR="00031E56">
          <w:rPr>
            <w:noProof/>
            <w:webHidden/>
          </w:rPr>
          <w:tab/>
        </w:r>
        <w:r w:rsidR="00031E56">
          <w:rPr>
            <w:noProof/>
            <w:webHidden/>
          </w:rPr>
          <w:fldChar w:fldCharType="begin"/>
        </w:r>
        <w:r w:rsidR="00031E56">
          <w:rPr>
            <w:noProof/>
            <w:webHidden/>
          </w:rPr>
          <w:instrText xml:space="preserve"> PAGEREF _Toc502322108 \h </w:instrText>
        </w:r>
        <w:r w:rsidR="00031E56">
          <w:rPr>
            <w:noProof/>
            <w:webHidden/>
          </w:rPr>
        </w:r>
        <w:r w:rsidR="00031E56">
          <w:rPr>
            <w:noProof/>
            <w:webHidden/>
          </w:rPr>
          <w:fldChar w:fldCharType="separate"/>
        </w:r>
        <w:r w:rsidR="00031E56">
          <w:rPr>
            <w:noProof/>
            <w:webHidden/>
          </w:rPr>
          <w:t>68</w:t>
        </w:r>
        <w:r w:rsidR="00031E56">
          <w:rPr>
            <w:noProof/>
            <w:webHidden/>
          </w:rPr>
          <w:fldChar w:fldCharType="end"/>
        </w:r>
      </w:hyperlink>
    </w:p>
    <w:p w14:paraId="0F343F2D"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109" w:history="1">
        <w:r w:rsidR="00031E56" w:rsidRPr="001A0C48">
          <w:rPr>
            <w:rStyle w:val="Hyperlink"/>
            <w:rFonts w:eastAsiaTheme="majorEastAsia"/>
            <w:noProof/>
            <w:lang w:eastAsia="en-US"/>
          </w:rPr>
          <w:t>4.3</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lang w:eastAsia="en-US"/>
          </w:rPr>
          <w:t>Effizienz und Effektivität</w:t>
        </w:r>
        <w:r w:rsidR="00031E56">
          <w:rPr>
            <w:noProof/>
            <w:webHidden/>
          </w:rPr>
          <w:tab/>
        </w:r>
        <w:r w:rsidR="00031E56">
          <w:rPr>
            <w:noProof/>
            <w:webHidden/>
          </w:rPr>
          <w:fldChar w:fldCharType="begin"/>
        </w:r>
        <w:r w:rsidR="00031E56">
          <w:rPr>
            <w:noProof/>
            <w:webHidden/>
          </w:rPr>
          <w:instrText xml:space="preserve"> PAGEREF _Toc502322109 \h </w:instrText>
        </w:r>
        <w:r w:rsidR="00031E56">
          <w:rPr>
            <w:noProof/>
            <w:webHidden/>
          </w:rPr>
        </w:r>
        <w:r w:rsidR="00031E56">
          <w:rPr>
            <w:noProof/>
            <w:webHidden/>
          </w:rPr>
          <w:fldChar w:fldCharType="separate"/>
        </w:r>
        <w:r w:rsidR="00031E56">
          <w:rPr>
            <w:noProof/>
            <w:webHidden/>
          </w:rPr>
          <w:t>69</w:t>
        </w:r>
        <w:r w:rsidR="00031E56">
          <w:rPr>
            <w:noProof/>
            <w:webHidden/>
          </w:rPr>
          <w:fldChar w:fldCharType="end"/>
        </w:r>
      </w:hyperlink>
    </w:p>
    <w:p w14:paraId="6268484F"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110" w:history="1">
        <w:r w:rsidR="00031E56" w:rsidRPr="001A0C48">
          <w:rPr>
            <w:rStyle w:val="Hyperlink"/>
            <w:rFonts w:eastAsiaTheme="majorEastAsia"/>
            <w:noProof/>
            <w:lang w:eastAsia="en-US"/>
          </w:rPr>
          <w:t>4.4</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lang w:eastAsia="en-US"/>
          </w:rPr>
          <w:t>Performance</w:t>
        </w:r>
        <w:r w:rsidR="00031E56">
          <w:rPr>
            <w:noProof/>
            <w:webHidden/>
          </w:rPr>
          <w:tab/>
        </w:r>
        <w:r w:rsidR="00031E56">
          <w:rPr>
            <w:noProof/>
            <w:webHidden/>
          </w:rPr>
          <w:fldChar w:fldCharType="begin"/>
        </w:r>
        <w:r w:rsidR="00031E56">
          <w:rPr>
            <w:noProof/>
            <w:webHidden/>
          </w:rPr>
          <w:instrText xml:space="preserve"> PAGEREF _Toc502322110 \h </w:instrText>
        </w:r>
        <w:r w:rsidR="00031E56">
          <w:rPr>
            <w:noProof/>
            <w:webHidden/>
          </w:rPr>
        </w:r>
        <w:r w:rsidR="00031E56">
          <w:rPr>
            <w:noProof/>
            <w:webHidden/>
          </w:rPr>
          <w:fldChar w:fldCharType="separate"/>
        </w:r>
        <w:r w:rsidR="00031E56">
          <w:rPr>
            <w:noProof/>
            <w:webHidden/>
          </w:rPr>
          <w:t>72</w:t>
        </w:r>
        <w:r w:rsidR="00031E56">
          <w:rPr>
            <w:noProof/>
            <w:webHidden/>
          </w:rPr>
          <w:fldChar w:fldCharType="end"/>
        </w:r>
      </w:hyperlink>
    </w:p>
    <w:p w14:paraId="55AAE9EC"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111" w:history="1">
        <w:r w:rsidR="00031E56" w:rsidRPr="001A0C48">
          <w:rPr>
            <w:rStyle w:val="Hyperlink"/>
            <w:rFonts w:eastAsiaTheme="majorEastAsia"/>
            <w:noProof/>
            <w:lang w:val="en-US"/>
          </w:rPr>
          <w:t>4.5</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lang w:val="en-US"/>
          </w:rPr>
          <w:t>System Usability Scale</w:t>
        </w:r>
        <w:r w:rsidR="00031E56">
          <w:rPr>
            <w:noProof/>
            <w:webHidden/>
          </w:rPr>
          <w:tab/>
        </w:r>
        <w:r w:rsidR="00031E56">
          <w:rPr>
            <w:noProof/>
            <w:webHidden/>
          </w:rPr>
          <w:fldChar w:fldCharType="begin"/>
        </w:r>
        <w:r w:rsidR="00031E56">
          <w:rPr>
            <w:noProof/>
            <w:webHidden/>
          </w:rPr>
          <w:instrText xml:space="preserve"> PAGEREF _Toc502322111 \h </w:instrText>
        </w:r>
        <w:r w:rsidR="00031E56">
          <w:rPr>
            <w:noProof/>
            <w:webHidden/>
          </w:rPr>
        </w:r>
        <w:r w:rsidR="00031E56">
          <w:rPr>
            <w:noProof/>
            <w:webHidden/>
          </w:rPr>
          <w:fldChar w:fldCharType="separate"/>
        </w:r>
        <w:r w:rsidR="00031E56">
          <w:rPr>
            <w:noProof/>
            <w:webHidden/>
          </w:rPr>
          <w:t>74</w:t>
        </w:r>
        <w:r w:rsidR="00031E56">
          <w:rPr>
            <w:noProof/>
            <w:webHidden/>
          </w:rPr>
          <w:fldChar w:fldCharType="end"/>
        </w:r>
      </w:hyperlink>
    </w:p>
    <w:p w14:paraId="18DCD9CE" w14:textId="77777777" w:rsidR="00031E56" w:rsidRDefault="007D5F5A">
      <w:pPr>
        <w:pStyle w:val="Verzeichnis2"/>
        <w:tabs>
          <w:tab w:val="left" w:pos="880"/>
          <w:tab w:val="right" w:leader="dot" w:pos="8493"/>
        </w:tabs>
        <w:rPr>
          <w:rFonts w:asciiTheme="minorHAnsi" w:eastAsiaTheme="minorEastAsia" w:hAnsiTheme="minorHAnsi" w:cstheme="minorBidi"/>
          <w:noProof/>
          <w:sz w:val="22"/>
          <w:szCs w:val="22"/>
        </w:rPr>
      </w:pPr>
      <w:hyperlink w:anchor="_Toc502322112" w:history="1">
        <w:r w:rsidR="00031E56" w:rsidRPr="001A0C48">
          <w:rPr>
            <w:rStyle w:val="Hyperlink"/>
            <w:rFonts w:eastAsiaTheme="majorEastAsia"/>
            <w:noProof/>
            <w:lang w:eastAsia="en-US"/>
          </w:rPr>
          <w:t>4.6</w:t>
        </w:r>
        <w:r w:rsidR="00031E56">
          <w:rPr>
            <w:rFonts w:asciiTheme="minorHAnsi" w:eastAsiaTheme="minorEastAsia" w:hAnsiTheme="minorHAnsi" w:cstheme="minorBidi"/>
            <w:noProof/>
            <w:sz w:val="22"/>
            <w:szCs w:val="22"/>
          </w:rPr>
          <w:tab/>
        </w:r>
        <w:r w:rsidR="00031E56" w:rsidRPr="001A0C48">
          <w:rPr>
            <w:rStyle w:val="Hyperlink"/>
            <w:rFonts w:eastAsiaTheme="majorEastAsia"/>
            <w:noProof/>
            <w:lang w:eastAsia="en-US"/>
          </w:rPr>
          <w:t>Ermittlung von Spielspaß mittels NASA TLX und User Experience Questionnaire</w:t>
        </w:r>
        <w:r w:rsidR="00031E56">
          <w:rPr>
            <w:noProof/>
            <w:webHidden/>
          </w:rPr>
          <w:tab/>
        </w:r>
        <w:r w:rsidR="00031E56">
          <w:rPr>
            <w:noProof/>
            <w:webHidden/>
          </w:rPr>
          <w:fldChar w:fldCharType="begin"/>
        </w:r>
        <w:r w:rsidR="00031E56">
          <w:rPr>
            <w:noProof/>
            <w:webHidden/>
          </w:rPr>
          <w:instrText xml:space="preserve"> PAGEREF _Toc502322112 \h </w:instrText>
        </w:r>
        <w:r w:rsidR="00031E56">
          <w:rPr>
            <w:noProof/>
            <w:webHidden/>
          </w:rPr>
        </w:r>
        <w:r w:rsidR="00031E56">
          <w:rPr>
            <w:noProof/>
            <w:webHidden/>
          </w:rPr>
          <w:fldChar w:fldCharType="separate"/>
        </w:r>
        <w:r w:rsidR="00031E56">
          <w:rPr>
            <w:noProof/>
            <w:webHidden/>
          </w:rPr>
          <w:t>75</w:t>
        </w:r>
        <w:r w:rsidR="00031E56">
          <w:rPr>
            <w:noProof/>
            <w:webHidden/>
          </w:rPr>
          <w:fldChar w:fldCharType="end"/>
        </w:r>
      </w:hyperlink>
    </w:p>
    <w:p w14:paraId="6B9C69DB" w14:textId="77777777" w:rsidR="00031E56" w:rsidRDefault="007D5F5A">
      <w:pPr>
        <w:pStyle w:val="Verzeichnis1"/>
        <w:rPr>
          <w:rFonts w:asciiTheme="minorHAnsi" w:eastAsiaTheme="minorEastAsia" w:hAnsiTheme="minorHAnsi" w:cstheme="minorBidi"/>
          <w:b w:val="0"/>
          <w:noProof/>
          <w:sz w:val="22"/>
          <w:szCs w:val="22"/>
        </w:rPr>
      </w:pPr>
      <w:hyperlink w:anchor="_Toc502322113" w:history="1">
        <w:r w:rsidR="00031E56" w:rsidRPr="001A0C48">
          <w:rPr>
            <w:rStyle w:val="Hyperlink"/>
            <w:rFonts w:eastAsiaTheme="majorEastAsia"/>
            <w:noProof/>
            <w:lang w:eastAsia="en-US"/>
          </w:rPr>
          <w:t>5</w:t>
        </w:r>
        <w:r w:rsidR="00031E56">
          <w:rPr>
            <w:rFonts w:asciiTheme="minorHAnsi" w:eastAsiaTheme="minorEastAsia" w:hAnsiTheme="minorHAnsi" w:cstheme="minorBidi"/>
            <w:b w:val="0"/>
            <w:noProof/>
            <w:sz w:val="22"/>
            <w:szCs w:val="22"/>
          </w:rPr>
          <w:tab/>
        </w:r>
        <w:r w:rsidR="00031E56" w:rsidRPr="001A0C48">
          <w:rPr>
            <w:rStyle w:val="Hyperlink"/>
            <w:rFonts w:eastAsiaTheme="majorEastAsia"/>
            <w:noProof/>
            <w:lang w:eastAsia="en-US"/>
          </w:rPr>
          <w:t>Diskussion</w:t>
        </w:r>
        <w:r w:rsidR="00031E56">
          <w:rPr>
            <w:noProof/>
            <w:webHidden/>
          </w:rPr>
          <w:tab/>
        </w:r>
        <w:r w:rsidR="00031E56">
          <w:rPr>
            <w:noProof/>
            <w:webHidden/>
          </w:rPr>
          <w:fldChar w:fldCharType="begin"/>
        </w:r>
        <w:r w:rsidR="00031E56">
          <w:rPr>
            <w:noProof/>
            <w:webHidden/>
          </w:rPr>
          <w:instrText xml:space="preserve"> PAGEREF _Toc502322113 \h </w:instrText>
        </w:r>
        <w:r w:rsidR="00031E56">
          <w:rPr>
            <w:noProof/>
            <w:webHidden/>
          </w:rPr>
        </w:r>
        <w:r w:rsidR="00031E56">
          <w:rPr>
            <w:noProof/>
            <w:webHidden/>
          </w:rPr>
          <w:fldChar w:fldCharType="separate"/>
        </w:r>
        <w:r w:rsidR="00031E56">
          <w:rPr>
            <w:noProof/>
            <w:webHidden/>
          </w:rPr>
          <w:t>79</w:t>
        </w:r>
        <w:r w:rsidR="00031E56">
          <w:rPr>
            <w:noProof/>
            <w:webHidden/>
          </w:rPr>
          <w:fldChar w:fldCharType="end"/>
        </w:r>
      </w:hyperlink>
    </w:p>
    <w:p w14:paraId="6A95F556" w14:textId="77777777" w:rsidR="00031E56" w:rsidRDefault="007D5F5A">
      <w:pPr>
        <w:pStyle w:val="Verzeichnis1"/>
        <w:rPr>
          <w:rFonts w:asciiTheme="minorHAnsi" w:eastAsiaTheme="minorEastAsia" w:hAnsiTheme="minorHAnsi" w:cstheme="minorBidi"/>
          <w:b w:val="0"/>
          <w:noProof/>
          <w:sz w:val="22"/>
          <w:szCs w:val="22"/>
        </w:rPr>
      </w:pPr>
      <w:hyperlink w:anchor="_Toc502322114" w:history="1">
        <w:r w:rsidR="00031E56" w:rsidRPr="001A0C48">
          <w:rPr>
            <w:rStyle w:val="Hyperlink"/>
            <w:rFonts w:eastAsiaTheme="majorEastAsia"/>
            <w:noProof/>
          </w:rPr>
          <w:t>Literaturverzeichnis</w:t>
        </w:r>
        <w:r w:rsidR="00031E56">
          <w:rPr>
            <w:noProof/>
            <w:webHidden/>
          </w:rPr>
          <w:tab/>
        </w:r>
        <w:r w:rsidR="00031E56">
          <w:rPr>
            <w:noProof/>
            <w:webHidden/>
          </w:rPr>
          <w:fldChar w:fldCharType="begin"/>
        </w:r>
        <w:r w:rsidR="00031E56">
          <w:rPr>
            <w:noProof/>
            <w:webHidden/>
          </w:rPr>
          <w:instrText xml:space="preserve"> PAGEREF _Toc502322114 \h </w:instrText>
        </w:r>
        <w:r w:rsidR="00031E56">
          <w:rPr>
            <w:noProof/>
            <w:webHidden/>
          </w:rPr>
        </w:r>
        <w:r w:rsidR="00031E56">
          <w:rPr>
            <w:noProof/>
            <w:webHidden/>
          </w:rPr>
          <w:fldChar w:fldCharType="separate"/>
        </w:r>
        <w:r w:rsidR="00031E56">
          <w:rPr>
            <w:noProof/>
            <w:webHidden/>
          </w:rPr>
          <w:t>84</w:t>
        </w:r>
        <w:r w:rsidR="00031E56">
          <w:rPr>
            <w:noProof/>
            <w:webHidden/>
          </w:rPr>
          <w:fldChar w:fldCharType="end"/>
        </w:r>
      </w:hyperlink>
    </w:p>
    <w:p w14:paraId="15F1CAF9" w14:textId="77777777" w:rsidR="00031E56" w:rsidRDefault="007D5F5A">
      <w:pPr>
        <w:pStyle w:val="Verzeichnis1"/>
        <w:rPr>
          <w:rFonts w:asciiTheme="minorHAnsi" w:eastAsiaTheme="minorEastAsia" w:hAnsiTheme="minorHAnsi" w:cstheme="minorBidi"/>
          <w:b w:val="0"/>
          <w:noProof/>
          <w:sz w:val="22"/>
          <w:szCs w:val="22"/>
        </w:rPr>
      </w:pPr>
      <w:hyperlink w:anchor="_Toc502322115" w:history="1">
        <w:r w:rsidR="00031E56" w:rsidRPr="001A0C48">
          <w:rPr>
            <w:rStyle w:val="Hyperlink"/>
            <w:rFonts w:eastAsiaTheme="majorEastAsia"/>
            <w:noProof/>
          </w:rPr>
          <w:t>Anhang A: Bausteine wissenschaftlicher Arbeiten</w:t>
        </w:r>
        <w:r w:rsidR="00031E56">
          <w:rPr>
            <w:noProof/>
            <w:webHidden/>
          </w:rPr>
          <w:tab/>
        </w:r>
        <w:r w:rsidR="00031E56">
          <w:rPr>
            <w:noProof/>
            <w:webHidden/>
          </w:rPr>
          <w:fldChar w:fldCharType="begin"/>
        </w:r>
        <w:r w:rsidR="00031E56">
          <w:rPr>
            <w:noProof/>
            <w:webHidden/>
          </w:rPr>
          <w:instrText xml:space="preserve"> PAGEREF _Toc502322115 \h </w:instrText>
        </w:r>
        <w:r w:rsidR="00031E56">
          <w:rPr>
            <w:noProof/>
            <w:webHidden/>
          </w:rPr>
        </w:r>
        <w:r w:rsidR="00031E56">
          <w:rPr>
            <w:noProof/>
            <w:webHidden/>
          </w:rPr>
          <w:fldChar w:fldCharType="separate"/>
        </w:r>
        <w:r w:rsidR="00031E56">
          <w:rPr>
            <w:noProof/>
            <w:webHidden/>
          </w:rPr>
          <w:t>88</w:t>
        </w:r>
        <w:r w:rsidR="00031E56">
          <w:rPr>
            <w:noProof/>
            <w:webHidden/>
          </w:rPr>
          <w:fldChar w:fldCharType="end"/>
        </w:r>
      </w:hyperlink>
    </w:p>
    <w:p w14:paraId="7804670E" w14:textId="77777777" w:rsidR="00031E56" w:rsidRDefault="007D5F5A">
      <w:pPr>
        <w:pStyle w:val="Verzeichnis2"/>
        <w:tabs>
          <w:tab w:val="right" w:leader="dot" w:pos="8493"/>
        </w:tabs>
        <w:rPr>
          <w:rFonts w:asciiTheme="minorHAnsi" w:eastAsiaTheme="minorEastAsia" w:hAnsiTheme="minorHAnsi" w:cstheme="minorBidi"/>
          <w:noProof/>
          <w:sz w:val="22"/>
          <w:szCs w:val="22"/>
        </w:rPr>
      </w:pPr>
      <w:hyperlink w:anchor="_Toc502322116" w:history="1">
        <w:r w:rsidR="00031E56" w:rsidRPr="001A0C48">
          <w:rPr>
            <w:rStyle w:val="Hyperlink"/>
            <w:rFonts w:eastAsiaTheme="majorEastAsia"/>
            <w:noProof/>
            <w:lang w:eastAsia="en-US"/>
          </w:rPr>
          <w:t>A1 Theoretische Arbeit</w:t>
        </w:r>
        <w:r w:rsidR="00031E56">
          <w:rPr>
            <w:noProof/>
            <w:webHidden/>
          </w:rPr>
          <w:tab/>
        </w:r>
        <w:r w:rsidR="00031E56">
          <w:rPr>
            <w:noProof/>
            <w:webHidden/>
          </w:rPr>
          <w:fldChar w:fldCharType="begin"/>
        </w:r>
        <w:r w:rsidR="00031E56">
          <w:rPr>
            <w:noProof/>
            <w:webHidden/>
          </w:rPr>
          <w:instrText xml:space="preserve"> PAGEREF _Toc502322116 \h </w:instrText>
        </w:r>
        <w:r w:rsidR="00031E56">
          <w:rPr>
            <w:noProof/>
            <w:webHidden/>
          </w:rPr>
        </w:r>
        <w:r w:rsidR="00031E56">
          <w:rPr>
            <w:noProof/>
            <w:webHidden/>
          </w:rPr>
          <w:fldChar w:fldCharType="separate"/>
        </w:r>
        <w:r w:rsidR="00031E56">
          <w:rPr>
            <w:noProof/>
            <w:webHidden/>
          </w:rPr>
          <w:t>88</w:t>
        </w:r>
        <w:r w:rsidR="00031E56">
          <w:rPr>
            <w:noProof/>
            <w:webHidden/>
          </w:rPr>
          <w:fldChar w:fldCharType="end"/>
        </w:r>
      </w:hyperlink>
    </w:p>
    <w:p w14:paraId="5BF2718E" w14:textId="77777777" w:rsidR="00031E56" w:rsidRDefault="007D5F5A">
      <w:pPr>
        <w:pStyle w:val="Verzeichnis2"/>
        <w:tabs>
          <w:tab w:val="right" w:leader="dot" w:pos="8493"/>
        </w:tabs>
        <w:rPr>
          <w:rFonts w:asciiTheme="minorHAnsi" w:eastAsiaTheme="minorEastAsia" w:hAnsiTheme="minorHAnsi" w:cstheme="minorBidi"/>
          <w:noProof/>
          <w:sz w:val="22"/>
          <w:szCs w:val="22"/>
        </w:rPr>
      </w:pPr>
      <w:hyperlink w:anchor="_Toc502322117" w:history="1">
        <w:r w:rsidR="00031E56" w:rsidRPr="001A0C48">
          <w:rPr>
            <w:rStyle w:val="Hyperlink"/>
            <w:rFonts w:eastAsiaTheme="majorEastAsia"/>
            <w:noProof/>
            <w:lang w:eastAsia="en-US"/>
          </w:rPr>
          <w:t>A2 Konstruktive Arbeit</w:t>
        </w:r>
        <w:r w:rsidR="00031E56">
          <w:rPr>
            <w:noProof/>
            <w:webHidden/>
          </w:rPr>
          <w:tab/>
        </w:r>
        <w:r w:rsidR="00031E56">
          <w:rPr>
            <w:noProof/>
            <w:webHidden/>
          </w:rPr>
          <w:fldChar w:fldCharType="begin"/>
        </w:r>
        <w:r w:rsidR="00031E56">
          <w:rPr>
            <w:noProof/>
            <w:webHidden/>
          </w:rPr>
          <w:instrText xml:space="preserve"> PAGEREF _Toc502322117 \h </w:instrText>
        </w:r>
        <w:r w:rsidR="00031E56">
          <w:rPr>
            <w:noProof/>
            <w:webHidden/>
          </w:rPr>
        </w:r>
        <w:r w:rsidR="00031E56">
          <w:rPr>
            <w:noProof/>
            <w:webHidden/>
          </w:rPr>
          <w:fldChar w:fldCharType="separate"/>
        </w:r>
        <w:r w:rsidR="00031E56">
          <w:rPr>
            <w:noProof/>
            <w:webHidden/>
          </w:rPr>
          <w:t>88</w:t>
        </w:r>
        <w:r w:rsidR="00031E56">
          <w:rPr>
            <w:noProof/>
            <w:webHidden/>
          </w:rPr>
          <w:fldChar w:fldCharType="end"/>
        </w:r>
      </w:hyperlink>
    </w:p>
    <w:p w14:paraId="7EFB3CF5" w14:textId="77777777" w:rsidR="00031E56" w:rsidRDefault="007D5F5A">
      <w:pPr>
        <w:pStyle w:val="Verzeichnis2"/>
        <w:tabs>
          <w:tab w:val="right" w:leader="dot" w:pos="8493"/>
        </w:tabs>
        <w:rPr>
          <w:rFonts w:asciiTheme="minorHAnsi" w:eastAsiaTheme="minorEastAsia" w:hAnsiTheme="minorHAnsi" w:cstheme="minorBidi"/>
          <w:noProof/>
          <w:sz w:val="22"/>
          <w:szCs w:val="22"/>
        </w:rPr>
      </w:pPr>
      <w:hyperlink w:anchor="_Toc502322118" w:history="1">
        <w:r w:rsidR="00031E56" w:rsidRPr="001A0C48">
          <w:rPr>
            <w:rStyle w:val="Hyperlink"/>
            <w:rFonts w:eastAsiaTheme="majorEastAsia"/>
            <w:noProof/>
          </w:rPr>
          <w:t>A3 Empirische Arbeit</w:t>
        </w:r>
        <w:r w:rsidR="00031E56">
          <w:rPr>
            <w:noProof/>
            <w:webHidden/>
          </w:rPr>
          <w:tab/>
        </w:r>
        <w:r w:rsidR="00031E56">
          <w:rPr>
            <w:noProof/>
            <w:webHidden/>
          </w:rPr>
          <w:fldChar w:fldCharType="begin"/>
        </w:r>
        <w:r w:rsidR="00031E56">
          <w:rPr>
            <w:noProof/>
            <w:webHidden/>
          </w:rPr>
          <w:instrText xml:space="preserve"> PAGEREF _Toc502322118 \h </w:instrText>
        </w:r>
        <w:r w:rsidR="00031E56">
          <w:rPr>
            <w:noProof/>
            <w:webHidden/>
          </w:rPr>
        </w:r>
        <w:r w:rsidR="00031E56">
          <w:rPr>
            <w:noProof/>
            <w:webHidden/>
          </w:rPr>
          <w:fldChar w:fldCharType="separate"/>
        </w:r>
        <w:r w:rsidR="00031E56">
          <w:rPr>
            <w:noProof/>
            <w:webHidden/>
          </w:rPr>
          <w:t>88</w:t>
        </w:r>
        <w:r w:rsidR="00031E56">
          <w:rPr>
            <w:noProof/>
            <w:webHidden/>
          </w:rPr>
          <w:fldChar w:fldCharType="end"/>
        </w:r>
      </w:hyperlink>
    </w:p>
    <w:p w14:paraId="075E842F" w14:textId="77777777" w:rsidR="00031E56" w:rsidRDefault="007D5F5A">
      <w:pPr>
        <w:pStyle w:val="Verzeichnis1"/>
        <w:rPr>
          <w:rFonts w:asciiTheme="minorHAnsi" w:eastAsiaTheme="minorEastAsia" w:hAnsiTheme="minorHAnsi" w:cstheme="minorBidi"/>
          <w:b w:val="0"/>
          <w:noProof/>
          <w:sz w:val="22"/>
          <w:szCs w:val="22"/>
        </w:rPr>
      </w:pPr>
      <w:hyperlink w:anchor="_Toc502322119" w:history="1">
        <w:r w:rsidR="00031E56" w:rsidRPr="001A0C48">
          <w:rPr>
            <w:rStyle w:val="Hyperlink"/>
            <w:rFonts w:eastAsiaTheme="majorEastAsia"/>
            <w:noProof/>
          </w:rPr>
          <w:t>Erklärung zur Urheberschaft</w:t>
        </w:r>
        <w:r w:rsidR="00031E56">
          <w:rPr>
            <w:noProof/>
            <w:webHidden/>
          </w:rPr>
          <w:tab/>
        </w:r>
        <w:r w:rsidR="00031E56">
          <w:rPr>
            <w:noProof/>
            <w:webHidden/>
          </w:rPr>
          <w:fldChar w:fldCharType="begin"/>
        </w:r>
        <w:r w:rsidR="00031E56">
          <w:rPr>
            <w:noProof/>
            <w:webHidden/>
          </w:rPr>
          <w:instrText xml:space="preserve"> PAGEREF _Toc502322119 \h </w:instrText>
        </w:r>
        <w:r w:rsidR="00031E56">
          <w:rPr>
            <w:noProof/>
            <w:webHidden/>
          </w:rPr>
        </w:r>
        <w:r w:rsidR="00031E56">
          <w:rPr>
            <w:noProof/>
            <w:webHidden/>
          </w:rPr>
          <w:fldChar w:fldCharType="separate"/>
        </w:r>
        <w:r w:rsidR="00031E56">
          <w:rPr>
            <w:noProof/>
            <w:webHidden/>
          </w:rPr>
          <w:t>90</w:t>
        </w:r>
        <w:r w:rsidR="00031E56">
          <w:rPr>
            <w:noProof/>
            <w:webHidden/>
          </w:rPr>
          <w:fldChar w:fldCharType="end"/>
        </w:r>
      </w:hyperlink>
    </w:p>
    <w:p w14:paraId="5001B83E" w14:textId="77777777" w:rsidR="00031E56" w:rsidRDefault="007D5F5A">
      <w:pPr>
        <w:pStyle w:val="Verzeichnis1"/>
        <w:rPr>
          <w:rFonts w:asciiTheme="minorHAnsi" w:eastAsiaTheme="minorEastAsia" w:hAnsiTheme="minorHAnsi" w:cstheme="minorBidi"/>
          <w:b w:val="0"/>
          <w:noProof/>
          <w:sz w:val="22"/>
          <w:szCs w:val="22"/>
        </w:rPr>
      </w:pPr>
      <w:hyperlink w:anchor="_Toc502322120" w:history="1">
        <w:r w:rsidR="00031E56" w:rsidRPr="001A0C48">
          <w:rPr>
            <w:rStyle w:val="Hyperlink"/>
            <w:rFonts w:eastAsiaTheme="majorEastAsia"/>
            <w:noProof/>
          </w:rPr>
          <w:t>Stichwortverzeichnis (optional, in der Regel nicht notwendig)</w:t>
        </w:r>
        <w:r w:rsidR="00031E56">
          <w:rPr>
            <w:noProof/>
            <w:webHidden/>
          </w:rPr>
          <w:tab/>
        </w:r>
        <w:r w:rsidR="00031E56">
          <w:rPr>
            <w:noProof/>
            <w:webHidden/>
          </w:rPr>
          <w:fldChar w:fldCharType="begin"/>
        </w:r>
        <w:r w:rsidR="00031E56">
          <w:rPr>
            <w:noProof/>
            <w:webHidden/>
          </w:rPr>
          <w:instrText xml:space="preserve"> PAGEREF _Toc502322120 \h </w:instrText>
        </w:r>
        <w:r w:rsidR="00031E56">
          <w:rPr>
            <w:noProof/>
            <w:webHidden/>
          </w:rPr>
        </w:r>
        <w:r w:rsidR="00031E56">
          <w:rPr>
            <w:noProof/>
            <w:webHidden/>
          </w:rPr>
          <w:fldChar w:fldCharType="separate"/>
        </w:r>
        <w:r w:rsidR="00031E56">
          <w:rPr>
            <w:noProof/>
            <w:webHidden/>
          </w:rPr>
          <w:t>93</w:t>
        </w:r>
        <w:r w:rsidR="00031E56">
          <w:rPr>
            <w:noProof/>
            <w:webHidden/>
          </w:rPr>
          <w:fldChar w:fldCharType="end"/>
        </w:r>
      </w:hyperlink>
    </w:p>
    <w:p w14:paraId="2791E337" w14:textId="1B504861" w:rsidR="00C93A11" w:rsidRPr="008E7D87" w:rsidRDefault="00756D6B" w:rsidP="001D2AE7">
      <w:pPr>
        <w:spacing w:after="200" w:line="276" w:lineRule="auto"/>
        <w:jc w:val="left"/>
        <w:rPr>
          <w:b/>
          <w:sz w:val="28"/>
          <w:lang w:eastAsia="en-US"/>
        </w:rPr>
      </w:pPr>
      <w:r w:rsidRPr="008E7D87">
        <w:rPr>
          <w:sz w:val="28"/>
          <w:lang w:eastAsia="en-US"/>
        </w:rPr>
        <w:fldChar w:fldCharType="end"/>
      </w:r>
    </w:p>
    <w:p w14:paraId="2F07A37D" w14:textId="77777777" w:rsidR="00C93A11" w:rsidRPr="008E7D87" w:rsidRDefault="00C93A11" w:rsidP="00C93A11">
      <w:pPr>
        <w:pStyle w:val="Folgeabsatz"/>
        <w:rPr>
          <w:lang w:eastAsia="en-US"/>
        </w:rPr>
      </w:pPr>
      <w:r w:rsidRPr="008E7D87">
        <w:rPr>
          <w:lang w:eastAsia="en-US"/>
        </w:rPr>
        <w:br w:type="page"/>
      </w:r>
    </w:p>
    <w:p w14:paraId="22C68980" w14:textId="2FBB4017" w:rsidR="00FA494F" w:rsidRPr="008E7D87" w:rsidRDefault="008D41AA" w:rsidP="008A4AC6">
      <w:pPr>
        <w:pStyle w:val="Inhaltsverzeichnisberschrift"/>
        <w:jc w:val="left"/>
      </w:pPr>
      <w:r w:rsidRPr="008E7D87">
        <w:lastRenderedPageBreak/>
        <w:t>Abbildungsverzeichnis</w:t>
      </w:r>
      <w:r w:rsidR="008A4AC6" w:rsidRPr="008E7D87">
        <w:t xml:space="preserve"> (optional, in der Regel nicht notwendig)</w:t>
      </w:r>
    </w:p>
    <w:p w14:paraId="0F7EB1C7" w14:textId="77777777" w:rsidR="00031E56" w:rsidRDefault="00DD675E">
      <w:pPr>
        <w:pStyle w:val="Abbildungsverzeichnis"/>
        <w:tabs>
          <w:tab w:val="right" w:leader="dot" w:pos="8493"/>
        </w:tabs>
        <w:rPr>
          <w:rFonts w:asciiTheme="minorHAnsi" w:eastAsiaTheme="minorEastAsia" w:hAnsiTheme="minorHAnsi" w:cstheme="minorBidi"/>
          <w:noProof/>
          <w:szCs w:val="22"/>
        </w:rPr>
      </w:pPr>
      <w:r w:rsidRPr="008E7D87">
        <w:fldChar w:fldCharType="begin"/>
      </w:r>
      <w:r w:rsidR="00EE2ECB" w:rsidRPr="008E7D87">
        <w:instrText xml:space="preserve"> TOC \h \z \c "Abbildung" </w:instrText>
      </w:r>
      <w:r w:rsidRPr="008E7D87">
        <w:fldChar w:fldCharType="separate"/>
      </w:r>
      <w:hyperlink w:anchor="_Toc502322121" w:history="1">
        <w:r w:rsidR="00031E56" w:rsidRPr="0091686F">
          <w:rPr>
            <w:rStyle w:val="Hyperlink"/>
            <w:noProof/>
          </w:rPr>
          <w:t>Abbildung 1: Mitwirkung der Domain Experts bei der Spieleentwicklung</w:t>
        </w:r>
        <w:r w:rsidR="00031E56">
          <w:rPr>
            <w:noProof/>
            <w:webHidden/>
          </w:rPr>
          <w:tab/>
        </w:r>
        <w:r w:rsidR="00031E56">
          <w:rPr>
            <w:noProof/>
            <w:webHidden/>
          </w:rPr>
          <w:fldChar w:fldCharType="begin"/>
        </w:r>
        <w:r w:rsidR="00031E56">
          <w:rPr>
            <w:noProof/>
            <w:webHidden/>
          </w:rPr>
          <w:instrText xml:space="preserve"> PAGEREF _Toc502322121 \h </w:instrText>
        </w:r>
        <w:r w:rsidR="00031E56">
          <w:rPr>
            <w:noProof/>
            <w:webHidden/>
          </w:rPr>
        </w:r>
        <w:r w:rsidR="00031E56">
          <w:rPr>
            <w:noProof/>
            <w:webHidden/>
          </w:rPr>
          <w:fldChar w:fldCharType="separate"/>
        </w:r>
        <w:r w:rsidR="00031E56">
          <w:rPr>
            <w:noProof/>
            <w:webHidden/>
          </w:rPr>
          <w:t>13</w:t>
        </w:r>
        <w:r w:rsidR="00031E56">
          <w:rPr>
            <w:noProof/>
            <w:webHidden/>
          </w:rPr>
          <w:fldChar w:fldCharType="end"/>
        </w:r>
      </w:hyperlink>
    </w:p>
    <w:p w14:paraId="0A76E4C1"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22" w:history="1">
        <w:r w:rsidR="00031E56" w:rsidRPr="0091686F">
          <w:rPr>
            <w:rStyle w:val="Hyperlink"/>
            <w:noProof/>
          </w:rPr>
          <w:t>Abbildung 2: Immersionslevel und ihre Barrieren (nach Brown und Cairns, 2004))</w:t>
        </w:r>
        <w:r w:rsidR="00031E56">
          <w:rPr>
            <w:noProof/>
            <w:webHidden/>
          </w:rPr>
          <w:tab/>
        </w:r>
        <w:r w:rsidR="00031E56">
          <w:rPr>
            <w:noProof/>
            <w:webHidden/>
          </w:rPr>
          <w:fldChar w:fldCharType="begin"/>
        </w:r>
        <w:r w:rsidR="00031E56">
          <w:rPr>
            <w:noProof/>
            <w:webHidden/>
          </w:rPr>
          <w:instrText xml:space="preserve"> PAGEREF _Toc502322122 \h </w:instrText>
        </w:r>
        <w:r w:rsidR="00031E56">
          <w:rPr>
            <w:noProof/>
            <w:webHidden/>
          </w:rPr>
        </w:r>
        <w:r w:rsidR="00031E56">
          <w:rPr>
            <w:noProof/>
            <w:webHidden/>
          </w:rPr>
          <w:fldChar w:fldCharType="separate"/>
        </w:r>
        <w:r w:rsidR="00031E56">
          <w:rPr>
            <w:noProof/>
            <w:webHidden/>
          </w:rPr>
          <w:t>20</w:t>
        </w:r>
        <w:r w:rsidR="00031E56">
          <w:rPr>
            <w:noProof/>
            <w:webHidden/>
          </w:rPr>
          <w:fldChar w:fldCharType="end"/>
        </w:r>
      </w:hyperlink>
    </w:p>
    <w:p w14:paraId="0E328234"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23" w:history="1">
        <w:r w:rsidR="00031E56" w:rsidRPr="0091686F">
          <w:rPr>
            <w:rStyle w:val="Hyperlink"/>
            <w:noProof/>
          </w:rPr>
          <w:t>Abbildung 3: virtuality continuum (nach Milgram et al., 1994)</w:t>
        </w:r>
        <w:r w:rsidR="00031E56">
          <w:rPr>
            <w:noProof/>
            <w:webHidden/>
          </w:rPr>
          <w:tab/>
        </w:r>
        <w:r w:rsidR="00031E56">
          <w:rPr>
            <w:noProof/>
            <w:webHidden/>
          </w:rPr>
          <w:fldChar w:fldCharType="begin"/>
        </w:r>
        <w:r w:rsidR="00031E56">
          <w:rPr>
            <w:noProof/>
            <w:webHidden/>
          </w:rPr>
          <w:instrText xml:space="preserve"> PAGEREF _Toc502322123 \h </w:instrText>
        </w:r>
        <w:r w:rsidR="00031E56">
          <w:rPr>
            <w:noProof/>
            <w:webHidden/>
          </w:rPr>
        </w:r>
        <w:r w:rsidR="00031E56">
          <w:rPr>
            <w:noProof/>
            <w:webHidden/>
          </w:rPr>
          <w:fldChar w:fldCharType="separate"/>
        </w:r>
        <w:r w:rsidR="00031E56">
          <w:rPr>
            <w:noProof/>
            <w:webHidden/>
          </w:rPr>
          <w:t>26</w:t>
        </w:r>
        <w:r w:rsidR="00031E56">
          <w:rPr>
            <w:noProof/>
            <w:webHidden/>
          </w:rPr>
          <w:fldChar w:fldCharType="end"/>
        </w:r>
      </w:hyperlink>
    </w:p>
    <w:p w14:paraId="42B9C04F"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24" w:history="1">
        <w:r w:rsidR="00031E56" w:rsidRPr="0091686F">
          <w:rPr>
            <w:rStyle w:val="Hyperlink"/>
            <w:noProof/>
          </w:rPr>
          <w:t>Abbildung 4: Sega VR (http://segaretro.org/images/4/43/Segavr_physical01.jpg)</w:t>
        </w:r>
        <w:r w:rsidR="00031E56">
          <w:rPr>
            <w:noProof/>
            <w:webHidden/>
          </w:rPr>
          <w:tab/>
        </w:r>
        <w:r w:rsidR="00031E56">
          <w:rPr>
            <w:noProof/>
            <w:webHidden/>
          </w:rPr>
          <w:fldChar w:fldCharType="begin"/>
        </w:r>
        <w:r w:rsidR="00031E56">
          <w:rPr>
            <w:noProof/>
            <w:webHidden/>
          </w:rPr>
          <w:instrText xml:space="preserve"> PAGEREF _Toc502322124 \h </w:instrText>
        </w:r>
        <w:r w:rsidR="00031E56">
          <w:rPr>
            <w:noProof/>
            <w:webHidden/>
          </w:rPr>
        </w:r>
        <w:r w:rsidR="00031E56">
          <w:rPr>
            <w:noProof/>
            <w:webHidden/>
          </w:rPr>
          <w:fldChar w:fldCharType="separate"/>
        </w:r>
        <w:r w:rsidR="00031E56">
          <w:rPr>
            <w:noProof/>
            <w:webHidden/>
          </w:rPr>
          <w:t>28</w:t>
        </w:r>
        <w:r w:rsidR="00031E56">
          <w:rPr>
            <w:noProof/>
            <w:webHidden/>
          </w:rPr>
          <w:fldChar w:fldCharType="end"/>
        </w:r>
      </w:hyperlink>
    </w:p>
    <w:p w14:paraId="6B13721C"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25" w:history="1">
        <w:r w:rsidR="00031E56" w:rsidRPr="0091686F">
          <w:rPr>
            <w:rStyle w:val="Hyperlink"/>
            <w:noProof/>
          </w:rPr>
          <w:t>Abbildung 5: HTC Vive inkl. Tracker und Controller (Quelle: https://www.vive.com/media/filer_public/b1/5f/b15f1847-5e1a-4b35-8afe-dca0aa08f35a/vive-pdp-ce-ksp-family-2.png)</w:t>
        </w:r>
        <w:r w:rsidR="00031E56">
          <w:rPr>
            <w:noProof/>
            <w:webHidden/>
          </w:rPr>
          <w:tab/>
        </w:r>
        <w:r w:rsidR="00031E56">
          <w:rPr>
            <w:noProof/>
            <w:webHidden/>
          </w:rPr>
          <w:fldChar w:fldCharType="begin"/>
        </w:r>
        <w:r w:rsidR="00031E56">
          <w:rPr>
            <w:noProof/>
            <w:webHidden/>
          </w:rPr>
          <w:instrText xml:space="preserve"> PAGEREF _Toc502322125 \h </w:instrText>
        </w:r>
        <w:r w:rsidR="00031E56">
          <w:rPr>
            <w:noProof/>
            <w:webHidden/>
          </w:rPr>
        </w:r>
        <w:r w:rsidR="00031E56">
          <w:rPr>
            <w:noProof/>
            <w:webHidden/>
          </w:rPr>
          <w:fldChar w:fldCharType="separate"/>
        </w:r>
        <w:r w:rsidR="00031E56">
          <w:rPr>
            <w:noProof/>
            <w:webHidden/>
          </w:rPr>
          <w:t>29</w:t>
        </w:r>
        <w:r w:rsidR="00031E56">
          <w:rPr>
            <w:noProof/>
            <w:webHidden/>
          </w:rPr>
          <w:fldChar w:fldCharType="end"/>
        </w:r>
      </w:hyperlink>
    </w:p>
    <w:p w14:paraId="640D8D16"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26" w:history="1">
        <w:r w:rsidR="00031E56" w:rsidRPr="0091686F">
          <w:rPr>
            <w:rStyle w:val="Hyperlink"/>
            <w:noProof/>
          </w:rPr>
          <w:t>Abbildung 6: Teilsysteme eines VR-Systems (nach Dörner et al., 2013)</w:t>
        </w:r>
        <w:r w:rsidR="00031E56">
          <w:rPr>
            <w:noProof/>
            <w:webHidden/>
          </w:rPr>
          <w:tab/>
        </w:r>
        <w:r w:rsidR="00031E56">
          <w:rPr>
            <w:noProof/>
            <w:webHidden/>
          </w:rPr>
          <w:fldChar w:fldCharType="begin"/>
        </w:r>
        <w:r w:rsidR="00031E56">
          <w:rPr>
            <w:noProof/>
            <w:webHidden/>
          </w:rPr>
          <w:instrText xml:space="preserve"> PAGEREF _Toc502322126 \h </w:instrText>
        </w:r>
        <w:r w:rsidR="00031E56">
          <w:rPr>
            <w:noProof/>
            <w:webHidden/>
          </w:rPr>
        </w:r>
        <w:r w:rsidR="00031E56">
          <w:rPr>
            <w:noProof/>
            <w:webHidden/>
          </w:rPr>
          <w:fldChar w:fldCharType="separate"/>
        </w:r>
        <w:r w:rsidR="00031E56">
          <w:rPr>
            <w:noProof/>
            <w:webHidden/>
          </w:rPr>
          <w:t>29</w:t>
        </w:r>
        <w:r w:rsidR="00031E56">
          <w:rPr>
            <w:noProof/>
            <w:webHidden/>
          </w:rPr>
          <w:fldChar w:fldCharType="end"/>
        </w:r>
      </w:hyperlink>
    </w:p>
    <w:p w14:paraId="76EA7B00"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27" w:history="1">
        <w:r w:rsidR="00031E56" w:rsidRPr="0091686F">
          <w:rPr>
            <w:rStyle w:val="Hyperlink"/>
            <w:noProof/>
          </w:rPr>
          <w:t>Abbildung 7: „An Ant’s Life“ (Leo et al., 2015)</w:t>
        </w:r>
        <w:r w:rsidR="00031E56">
          <w:rPr>
            <w:noProof/>
            <w:webHidden/>
          </w:rPr>
          <w:tab/>
        </w:r>
        <w:r w:rsidR="00031E56">
          <w:rPr>
            <w:noProof/>
            <w:webHidden/>
          </w:rPr>
          <w:fldChar w:fldCharType="begin"/>
        </w:r>
        <w:r w:rsidR="00031E56">
          <w:rPr>
            <w:noProof/>
            <w:webHidden/>
          </w:rPr>
          <w:instrText xml:space="preserve"> PAGEREF _Toc502322127 \h </w:instrText>
        </w:r>
        <w:r w:rsidR="00031E56">
          <w:rPr>
            <w:noProof/>
            <w:webHidden/>
          </w:rPr>
        </w:r>
        <w:r w:rsidR="00031E56">
          <w:rPr>
            <w:noProof/>
            <w:webHidden/>
          </w:rPr>
          <w:fldChar w:fldCharType="separate"/>
        </w:r>
        <w:r w:rsidR="00031E56">
          <w:rPr>
            <w:noProof/>
            <w:webHidden/>
          </w:rPr>
          <w:t>33</w:t>
        </w:r>
        <w:r w:rsidR="00031E56">
          <w:rPr>
            <w:noProof/>
            <w:webHidden/>
          </w:rPr>
          <w:fldChar w:fldCharType="end"/>
        </w:r>
      </w:hyperlink>
    </w:p>
    <w:p w14:paraId="1C7DB26D"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28" w:history="1">
        <w:r w:rsidR="00031E56" w:rsidRPr="0091686F">
          <w:rPr>
            <w:rStyle w:val="Hyperlink"/>
            <w:noProof/>
          </w:rPr>
          <w:t>Abbildung 8: Ausschnitt aus dem Spiel „snowballz“ (Yoo et al., 2017)</w:t>
        </w:r>
        <w:r w:rsidR="00031E56">
          <w:rPr>
            <w:noProof/>
            <w:webHidden/>
          </w:rPr>
          <w:tab/>
        </w:r>
        <w:r w:rsidR="00031E56">
          <w:rPr>
            <w:noProof/>
            <w:webHidden/>
          </w:rPr>
          <w:fldChar w:fldCharType="begin"/>
        </w:r>
        <w:r w:rsidR="00031E56">
          <w:rPr>
            <w:noProof/>
            <w:webHidden/>
          </w:rPr>
          <w:instrText xml:space="preserve"> PAGEREF _Toc502322128 \h </w:instrText>
        </w:r>
        <w:r w:rsidR="00031E56">
          <w:rPr>
            <w:noProof/>
            <w:webHidden/>
          </w:rPr>
        </w:r>
        <w:r w:rsidR="00031E56">
          <w:rPr>
            <w:noProof/>
            <w:webHidden/>
          </w:rPr>
          <w:fldChar w:fldCharType="separate"/>
        </w:r>
        <w:r w:rsidR="00031E56">
          <w:rPr>
            <w:noProof/>
            <w:webHidden/>
          </w:rPr>
          <w:t>36</w:t>
        </w:r>
        <w:r w:rsidR="00031E56">
          <w:rPr>
            <w:noProof/>
            <w:webHidden/>
          </w:rPr>
          <w:fldChar w:fldCharType="end"/>
        </w:r>
      </w:hyperlink>
    </w:p>
    <w:p w14:paraId="1D32CA27"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29" w:history="1">
        <w:r w:rsidR="00031E56" w:rsidRPr="0091686F">
          <w:rPr>
            <w:rStyle w:val="Hyperlink"/>
            <w:noProof/>
          </w:rPr>
          <w:t>Abbildung 9: Ausschnitt einer World-In-Miniature Ansicht (Stoakley, Conway &amp; Pausch, 1995)</w:t>
        </w:r>
        <w:r w:rsidR="00031E56">
          <w:rPr>
            <w:noProof/>
            <w:webHidden/>
          </w:rPr>
          <w:tab/>
        </w:r>
        <w:r w:rsidR="00031E56">
          <w:rPr>
            <w:noProof/>
            <w:webHidden/>
          </w:rPr>
          <w:fldChar w:fldCharType="begin"/>
        </w:r>
        <w:r w:rsidR="00031E56">
          <w:rPr>
            <w:noProof/>
            <w:webHidden/>
          </w:rPr>
          <w:instrText xml:space="preserve"> PAGEREF _Toc502322129 \h </w:instrText>
        </w:r>
        <w:r w:rsidR="00031E56">
          <w:rPr>
            <w:noProof/>
            <w:webHidden/>
          </w:rPr>
        </w:r>
        <w:r w:rsidR="00031E56">
          <w:rPr>
            <w:noProof/>
            <w:webHidden/>
          </w:rPr>
          <w:fldChar w:fldCharType="separate"/>
        </w:r>
        <w:r w:rsidR="00031E56">
          <w:rPr>
            <w:noProof/>
            <w:webHidden/>
          </w:rPr>
          <w:t>40</w:t>
        </w:r>
        <w:r w:rsidR="00031E56">
          <w:rPr>
            <w:noProof/>
            <w:webHidden/>
          </w:rPr>
          <w:fldChar w:fldCharType="end"/>
        </w:r>
      </w:hyperlink>
    </w:p>
    <w:p w14:paraId="408209BE"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30" w:history="1">
        <w:r w:rsidR="00031E56" w:rsidRPr="0091686F">
          <w:rPr>
            <w:rStyle w:val="Hyperlink"/>
            <w:noProof/>
          </w:rPr>
          <w:t>Abbildung 10: Iterativer Entwicklungsprozess nach ISO 9241-210 (nach Dörner et al., 2013, S. 181)</w:t>
        </w:r>
        <w:r w:rsidR="00031E56">
          <w:rPr>
            <w:noProof/>
            <w:webHidden/>
          </w:rPr>
          <w:tab/>
        </w:r>
        <w:r w:rsidR="00031E56">
          <w:rPr>
            <w:noProof/>
            <w:webHidden/>
          </w:rPr>
          <w:fldChar w:fldCharType="begin"/>
        </w:r>
        <w:r w:rsidR="00031E56">
          <w:rPr>
            <w:noProof/>
            <w:webHidden/>
          </w:rPr>
          <w:instrText xml:space="preserve"> PAGEREF _Toc502322130 \h </w:instrText>
        </w:r>
        <w:r w:rsidR="00031E56">
          <w:rPr>
            <w:noProof/>
            <w:webHidden/>
          </w:rPr>
        </w:r>
        <w:r w:rsidR="00031E56">
          <w:rPr>
            <w:noProof/>
            <w:webHidden/>
          </w:rPr>
          <w:fldChar w:fldCharType="separate"/>
        </w:r>
        <w:r w:rsidR="00031E56">
          <w:rPr>
            <w:noProof/>
            <w:webHidden/>
          </w:rPr>
          <w:t>43</w:t>
        </w:r>
        <w:r w:rsidR="00031E56">
          <w:rPr>
            <w:noProof/>
            <w:webHidden/>
          </w:rPr>
          <w:fldChar w:fldCharType="end"/>
        </w:r>
      </w:hyperlink>
    </w:p>
    <w:p w14:paraId="57BC941D"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31" w:history="1">
        <w:r w:rsidR="00031E56" w:rsidRPr="0091686F">
          <w:rPr>
            <w:rStyle w:val="Hyperlink"/>
            <w:noProof/>
          </w:rPr>
          <w:t>Abbildung 11: Rennspiel „Beach Buggy Blitz“ (Cairns et al., 2014)</w:t>
        </w:r>
        <w:r w:rsidR="00031E56">
          <w:rPr>
            <w:noProof/>
            <w:webHidden/>
          </w:rPr>
          <w:tab/>
        </w:r>
        <w:r w:rsidR="00031E56">
          <w:rPr>
            <w:noProof/>
            <w:webHidden/>
          </w:rPr>
          <w:fldChar w:fldCharType="begin"/>
        </w:r>
        <w:r w:rsidR="00031E56">
          <w:rPr>
            <w:noProof/>
            <w:webHidden/>
          </w:rPr>
          <w:instrText xml:space="preserve"> PAGEREF _Toc502322131 \h </w:instrText>
        </w:r>
        <w:r w:rsidR="00031E56">
          <w:rPr>
            <w:noProof/>
            <w:webHidden/>
          </w:rPr>
        </w:r>
        <w:r w:rsidR="00031E56">
          <w:rPr>
            <w:noProof/>
            <w:webHidden/>
          </w:rPr>
          <w:fldChar w:fldCharType="separate"/>
        </w:r>
        <w:r w:rsidR="00031E56">
          <w:rPr>
            <w:noProof/>
            <w:webHidden/>
          </w:rPr>
          <w:t>47</w:t>
        </w:r>
        <w:r w:rsidR="00031E56">
          <w:rPr>
            <w:noProof/>
            <w:webHidden/>
          </w:rPr>
          <w:fldChar w:fldCharType="end"/>
        </w:r>
      </w:hyperlink>
    </w:p>
    <w:p w14:paraId="788B116C"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32" w:history="1">
        <w:r w:rsidR="00031E56" w:rsidRPr="0091686F">
          <w:rPr>
            <w:rStyle w:val="Hyperlink"/>
            <w:noProof/>
          </w:rPr>
          <w:t>Abbildung 12: Doodle Jump Klon (Cairns et al., 2014)</w:t>
        </w:r>
        <w:r w:rsidR="00031E56">
          <w:rPr>
            <w:noProof/>
            <w:webHidden/>
          </w:rPr>
          <w:tab/>
        </w:r>
        <w:r w:rsidR="00031E56">
          <w:rPr>
            <w:noProof/>
            <w:webHidden/>
          </w:rPr>
          <w:fldChar w:fldCharType="begin"/>
        </w:r>
        <w:r w:rsidR="00031E56">
          <w:rPr>
            <w:noProof/>
            <w:webHidden/>
          </w:rPr>
          <w:instrText xml:space="preserve"> PAGEREF _Toc502322132 \h </w:instrText>
        </w:r>
        <w:r w:rsidR="00031E56">
          <w:rPr>
            <w:noProof/>
            <w:webHidden/>
          </w:rPr>
        </w:r>
        <w:r w:rsidR="00031E56">
          <w:rPr>
            <w:noProof/>
            <w:webHidden/>
          </w:rPr>
          <w:fldChar w:fldCharType="separate"/>
        </w:r>
        <w:r w:rsidR="00031E56">
          <w:rPr>
            <w:noProof/>
            <w:webHidden/>
          </w:rPr>
          <w:t>48</w:t>
        </w:r>
        <w:r w:rsidR="00031E56">
          <w:rPr>
            <w:noProof/>
            <w:webHidden/>
          </w:rPr>
          <w:fldChar w:fldCharType="end"/>
        </w:r>
      </w:hyperlink>
    </w:p>
    <w:p w14:paraId="0A2843DD"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33" w:history="1">
        <w:r w:rsidR="00031E56" w:rsidRPr="0091686F">
          <w:rPr>
            <w:rStyle w:val="Hyperlink"/>
            <w:noProof/>
          </w:rPr>
          <w:t>Abbildung 13: links nach rechts: Joystick, Wii Controller mit Tennisaufsatz, Gaming-Lenkrad (https://images-eu.ssl-images-amazon.com/images/I/41oMu00v4YL._AC_US218_.jpg, http://www.elecom.co.jp/news/200706/hgw-005wh/image/HGW-006WH_31L.jpg, http://pc-lenkrad-test.com/wp-content/uploads/2016/06/driving-force-gt-rad-und-pedal-300x243.jpg)</w:t>
        </w:r>
        <w:r w:rsidR="00031E56">
          <w:rPr>
            <w:noProof/>
            <w:webHidden/>
          </w:rPr>
          <w:tab/>
        </w:r>
        <w:r w:rsidR="00031E56">
          <w:rPr>
            <w:noProof/>
            <w:webHidden/>
          </w:rPr>
          <w:fldChar w:fldCharType="begin"/>
        </w:r>
        <w:r w:rsidR="00031E56">
          <w:rPr>
            <w:noProof/>
            <w:webHidden/>
          </w:rPr>
          <w:instrText xml:space="preserve"> PAGEREF _Toc502322133 \h </w:instrText>
        </w:r>
        <w:r w:rsidR="00031E56">
          <w:rPr>
            <w:noProof/>
            <w:webHidden/>
          </w:rPr>
        </w:r>
        <w:r w:rsidR="00031E56">
          <w:rPr>
            <w:noProof/>
            <w:webHidden/>
          </w:rPr>
          <w:fldChar w:fldCharType="separate"/>
        </w:r>
        <w:r w:rsidR="00031E56">
          <w:rPr>
            <w:noProof/>
            <w:webHidden/>
          </w:rPr>
          <w:t>49</w:t>
        </w:r>
        <w:r w:rsidR="00031E56">
          <w:rPr>
            <w:noProof/>
            <w:webHidden/>
          </w:rPr>
          <w:fldChar w:fldCharType="end"/>
        </w:r>
      </w:hyperlink>
    </w:p>
    <w:p w14:paraId="45C030DA"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34" w:history="1">
        <w:r w:rsidR="00031E56" w:rsidRPr="0091686F">
          <w:rPr>
            <w:rStyle w:val="Hyperlink"/>
            <w:noProof/>
          </w:rPr>
          <w:t>Abbildung 14: Erfahrung mit Computerspielen</w:t>
        </w:r>
        <w:r w:rsidR="00031E56">
          <w:rPr>
            <w:noProof/>
            <w:webHidden/>
          </w:rPr>
          <w:tab/>
        </w:r>
        <w:r w:rsidR="00031E56">
          <w:rPr>
            <w:noProof/>
            <w:webHidden/>
          </w:rPr>
          <w:fldChar w:fldCharType="begin"/>
        </w:r>
        <w:r w:rsidR="00031E56">
          <w:rPr>
            <w:noProof/>
            <w:webHidden/>
          </w:rPr>
          <w:instrText xml:space="preserve"> PAGEREF _Toc502322134 \h </w:instrText>
        </w:r>
        <w:r w:rsidR="00031E56">
          <w:rPr>
            <w:noProof/>
            <w:webHidden/>
          </w:rPr>
        </w:r>
        <w:r w:rsidR="00031E56">
          <w:rPr>
            <w:noProof/>
            <w:webHidden/>
          </w:rPr>
          <w:fldChar w:fldCharType="separate"/>
        </w:r>
        <w:r w:rsidR="00031E56">
          <w:rPr>
            <w:noProof/>
            <w:webHidden/>
          </w:rPr>
          <w:t>52</w:t>
        </w:r>
        <w:r w:rsidR="00031E56">
          <w:rPr>
            <w:noProof/>
            <w:webHidden/>
          </w:rPr>
          <w:fldChar w:fldCharType="end"/>
        </w:r>
      </w:hyperlink>
    </w:p>
    <w:p w14:paraId="791F048B"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35" w:history="1">
        <w:r w:rsidR="00031E56" w:rsidRPr="0091686F">
          <w:rPr>
            <w:rStyle w:val="Hyperlink"/>
            <w:noProof/>
          </w:rPr>
          <w:t>Abbildung 15: Nutzung von Computerspielen</w:t>
        </w:r>
        <w:r w:rsidR="00031E56">
          <w:rPr>
            <w:noProof/>
            <w:webHidden/>
          </w:rPr>
          <w:tab/>
        </w:r>
        <w:r w:rsidR="00031E56">
          <w:rPr>
            <w:noProof/>
            <w:webHidden/>
          </w:rPr>
          <w:fldChar w:fldCharType="begin"/>
        </w:r>
        <w:r w:rsidR="00031E56">
          <w:rPr>
            <w:noProof/>
            <w:webHidden/>
          </w:rPr>
          <w:instrText xml:space="preserve"> PAGEREF _Toc502322135 \h </w:instrText>
        </w:r>
        <w:r w:rsidR="00031E56">
          <w:rPr>
            <w:noProof/>
            <w:webHidden/>
          </w:rPr>
        </w:r>
        <w:r w:rsidR="00031E56">
          <w:rPr>
            <w:noProof/>
            <w:webHidden/>
          </w:rPr>
          <w:fldChar w:fldCharType="separate"/>
        </w:r>
        <w:r w:rsidR="00031E56">
          <w:rPr>
            <w:noProof/>
            <w:webHidden/>
          </w:rPr>
          <w:t>53</w:t>
        </w:r>
        <w:r w:rsidR="00031E56">
          <w:rPr>
            <w:noProof/>
            <w:webHidden/>
          </w:rPr>
          <w:fldChar w:fldCharType="end"/>
        </w:r>
      </w:hyperlink>
    </w:p>
    <w:p w14:paraId="35FE312C"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36" w:history="1">
        <w:r w:rsidR="00031E56" w:rsidRPr="0091686F">
          <w:rPr>
            <w:rStyle w:val="Hyperlink"/>
            <w:noProof/>
          </w:rPr>
          <w:t>Abbildung 16: Erfahrung mit Eingabegeräten</w:t>
        </w:r>
        <w:r w:rsidR="00031E56">
          <w:rPr>
            <w:noProof/>
            <w:webHidden/>
          </w:rPr>
          <w:tab/>
        </w:r>
        <w:r w:rsidR="00031E56">
          <w:rPr>
            <w:noProof/>
            <w:webHidden/>
          </w:rPr>
          <w:fldChar w:fldCharType="begin"/>
        </w:r>
        <w:r w:rsidR="00031E56">
          <w:rPr>
            <w:noProof/>
            <w:webHidden/>
          </w:rPr>
          <w:instrText xml:space="preserve"> PAGEREF _Toc502322136 \h </w:instrText>
        </w:r>
        <w:r w:rsidR="00031E56">
          <w:rPr>
            <w:noProof/>
            <w:webHidden/>
          </w:rPr>
        </w:r>
        <w:r w:rsidR="00031E56">
          <w:rPr>
            <w:noProof/>
            <w:webHidden/>
          </w:rPr>
          <w:fldChar w:fldCharType="separate"/>
        </w:r>
        <w:r w:rsidR="00031E56">
          <w:rPr>
            <w:noProof/>
            <w:webHidden/>
          </w:rPr>
          <w:t>53</w:t>
        </w:r>
        <w:r w:rsidR="00031E56">
          <w:rPr>
            <w:noProof/>
            <w:webHidden/>
          </w:rPr>
          <w:fldChar w:fldCharType="end"/>
        </w:r>
      </w:hyperlink>
    </w:p>
    <w:p w14:paraId="73B13561"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37" w:history="1">
        <w:r w:rsidR="00031E56" w:rsidRPr="0091686F">
          <w:rPr>
            <w:rStyle w:val="Hyperlink"/>
            <w:noProof/>
          </w:rPr>
          <w:t>Abbildung 17: Vive Tracker für Entwickler (https://www.vive.com/de/vive-tracker-for-developer/)</w:t>
        </w:r>
        <w:r w:rsidR="00031E56">
          <w:rPr>
            <w:noProof/>
            <w:webHidden/>
          </w:rPr>
          <w:tab/>
        </w:r>
        <w:r w:rsidR="00031E56">
          <w:rPr>
            <w:noProof/>
            <w:webHidden/>
          </w:rPr>
          <w:fldChar w:fldCharType="begin"/>
        </w:r>
        <w:r w:rsidR="00031E56">
          <w:rPr>
            <w:noProof/>
            <w:webHidden/>
          </w:rPr>
          <w:instrText xml:space="preserve"> PAGEREF _Toc502322137 \h </w:instrText>
        </w:r>
        <w:r w:rsidR="00031E56">
          <w:rPr>
            <w:noProof/>
            <w:webHidden/>
          </w:rPr>
        </w:r>
        <w:r w:rsidR="00031E56">
          <w:rPr>
            <w:noProof/>
            <w:webHidden/>
          </w:rPr>
          <w:fldChar w:fldCharType="separate"/>
        </w:r>
        <w:r w:rsidR="00031E56">
          <w:rPr>
            <w:noProof/>
            <w:webHidden/>
          </w:rPr>
          <w:t>54</w:t>
        </w:r>
        <w:r w:rsidR="00031E56">
          <w:rPr>
            <w:noProof/>
            <w:webHidden/>
          </w:rPr>
          <w:fldChar w:fldCharType="end"/>
        </w:r>
      </w:hyperlink>
    </w:p>
    <w:p w14:paraId="7059C69E"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38" w:history="1">
        <w:r w:rsidR="00031E56" w:rsidRPr="0091686F">
          <w:rPr>
            <w:rStyle w:val="Hyperlink"/>
            <w:noProof/>
          </w:rPr>
          <w:t>Abbildung 18: Eishockeyschläger mit angebautem Tracker</w:t>
        </w:r>
        <w:r w:rsidR="00031E56">
          <w:rPr>
            <w:noProof/>
            <w:webHidden/>
          </w:rPr>
          <w:tab/>
        </w:r>
        <w:r w:rsidR="00031E56">
          <w:rPr>
            <w:noProof/>
            <w:webHidden/>
          </w:rPr>
          <w:fldChar w:fldCharType="begin"/>
        </w:r>
        <w:r w:rsidR="00031E56">
          <w:rPr>
            <w:noProof/>
            <w:webHidden/>
          </w:rPr>
          <w:instrText xml:space="preserve"> PAGEREF _Toc502322138 \h </w:instrText>
        </w:r>
        <w:r w:rsidR="00031E56">
          <w:rPr>
            <w:noProof/>
            <w:webHidden/>
          </w:rPr>
        </w:r>
        <w:r w:rsidR="00031E56">
          <w:rPr>
            <w:noProof/>
            <w:webHidden/>
          </w:rPr>
          <w:fldChar w:fldCharType="separate"/>
        </w:r>
        <w:r w:rsidR="00031E56">
          <w:rPr>
            <w:noProof/>
            <w:webHidden/>
          </w:rPr>
          <w:t>54</w:t>
        </w:r>
        <w:r w:rsidR="00031E56">
          <w:rPr>
            <w:noProof/>
            <w:webHidden/>
          </w:rPr>
          <w:fldChar w:fldCharType="end"/>
        </w:r>
      </w:hyperlink>
    </w:p>
    <w:p w14:paraId="3F258952"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39" w:history="1">
        <w:r w:rsidR="00031E56" w:rsidRPr="0091686F">
          <w:rPr>
            <w:rStyle w:val="Hyperlink"/>
            <w:noProof/>
          </w:rPr>
          <w:t>Abbildung 19: VIP-Raum der Donauarena</w:t>
        </w:r>
        <w:r w:rsidR="00031E56">
          <w:rPr>
            <w:noProof/>
            <w:webHidden/>
          </w:rPr>
          <w:tab/>
        </w:r>
        <w:r w:rsidR="00031E56">
          <w:rPr>
            <w:noProof/>
            <w:webHidden/>
          </w:rPr>
          <w:fldChar w:fldCharType="begin"/>
        </w:r>
        <w:r w:rsidR="00031E56">
          <w:rPr>
            <w:noProof/>
            <w:webHidden/>
          </w:rPr>
          <w:instrText xml:space="preserve"> PAGEREF _Toc502322139 \h </w:instrText>
        </w:r>
        <w:r w:rsidR="00031E56">
          <w:rPr>
            <w:noProof/>
            <w:webHidden/>
          </w:rPr>
        </w:r>
        <w:r w:rsidR="00031E56">
          <w:rPr>
            <w:noProof/>
            <w:webHidden/>
          </w:rPr>
          <w:fldChar w:fldCharType="separate"/>
        </w:r>
        <w:r w:rsidR="00031E56">
          <w:rPr>
            <w:noProof/>
            <w:webHidden/>
          </w:rPr>
          <w:t>55</w:t>
        </w:r>
        <w:r w:rsidR="00031E56">
          <w:rPr>
            <w:noProof/>
            <w:webHidden/>
          </w:rPr>
          <w:fldChar w:fldCharType="end"/>
        </w:r>
      </w:hyperlink>
    </w:p>
    <w:p w14:paraId="1E11D440"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r:id="rId13" w:anchor="_Toc502322140" w:history="1">
        <w:r w:rsidR="00031E56" w:rsidRPr="0091686F">
          <w:rPr>
            <w:rStyle w:val="Hyperlink"/>
            <w:noProof/>
          </w:rPr>
          <w:t>Abbildung 20: Zusätzliche Anzeigetafel als Feedback für den Nutzer (links: normales Layout, Rechts: Layout wenn ein Tor erzielt wurde)</w:t>
        </w:r>
        <w:r w:rsidR="00031E56">
          <w:rPr>
            <w:noProof/>
            <w:webHidden/>
          </w:rPr>
          <w:tab/>
        </w:r>
        <w:r w:rsidR="00031E56">
          <w:rPr>
            <w:noProof/>
            <w:webHidden/>
          </w:rPr>
          <w:fldChar w:fldCharType="begin"/>
        </w:r>
        <w:r w:rsidR="00031E56">
          <w:rPr>
            <w:noProof/>
            <w:webHidden/>
          </w:rPr>
          <w:instrText xml:space="preserve"> PAGEREF _Toc502322140 \h </w:instrText>
        </w:r>
        <w:r w:rsidR="00031E56">
          <w:rPr>
            <w:noProof/>
            <w:webHidden/>
          </w:rPr>
        </w:r>
        <w:r w:rsidR="00031E56">
          <w:rPr>
            <w:noProof/>
            <w:webHidden/>
          </w:rPr>
          <w:fldChar w:fldCharType="separate"/>
        </w:r>
        <w:r w:rsidR="00031E56">
          <w:rPr>
            <w:noProof/>
            <w:webHidden/>
          </w:rPr>
          <w:t>58</w:t>
        </w:r>
        <w:r w:rsidR="00031E56">
          <w:rPr>
            <w:noProof/>
            <w:webHidden/>
          </w:rPr>
          <w:fldChar w:fldCharType="end"/>
        </w:r>
      </w:hyperlink>
    </w:p>
    <w:p w14:paraId="2D085D57"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r:id="rId14" w:anchor="_Toc502322141" w:history="1">
        <w:r w:rsidR="00031E56" w:rsidRPr="0091686F">
          <w:rPr>
            <w:rStyle w:val="Hyperlink"/>
            <w:noProof/>
          </w:rPr>
          <w:t>Abbildung 21: Tor, Eishockeyschläger und Puck als 3D-Modelle</w:t>
        </w:r>
        <w:r w:rsidR="00031E56">
          <w:rPr>
            <w:noProof/>
            <w:webHidden/>
          </w:rPr>
          <w:tab/>
        </w:r>
        <w:r w:rsidR="00031E56">
          <w:rPr>
            <w:noProof/>
            <w:webHidden/>
          </w:rPr>
          <w:fldChar w:fldCharType="begin"/>
        </w:r>
        <w:r w:rsidR="00031E56">
          <w:rPr>
            <w:noProof/>
            <w:webHidden/>
          </w:rPr>
          <w:instrText xml:space="preserve"> PAGEREF _Toc502322141 \h </w:instrText>
        </w:r>
        <w:r w:rsidR="00031E56">
          <w:rPr>
            <w:noProof/>
            <w:webHidden/>
          </w:rPr>
        </w:r>
        <w:r w:rsidR="00031E56">
          <w:rPr>
            <w:noProof/>
            <w:webHidden/>
          </w:rPr>
          <w:fldChar w:fldCharType="separate"/>
        </w:r>
        <w:r w:rsidR="00031E56">
          <w:rPr>
            <w:noProof/>
            <w:webHidden/>
          </w:rPr>
          <w:t>59</w:t>
        </w:r>
        <w:r w:rsidR="00031E56">
          <w:rPr>
            <w:noProof/>
            <w:webHidden/>
          </w:rPr>
          <w:fldChar w:fldCharType="end"/>
        </w:r>
      </w:hyperlink>
    </w:p>
    <w:p w14:paraId="34F18E06"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42" w:history="1">
        <w:r w:rsidR="00031E56" w:rsidRPr="0091686F">
          <w:rPr>
            <w:rStyle w:val="Hyperlink"/>
            <w:noProof/>
          </w:rPr>
          <w:t xml:space="preserve">Abbildung 22: </w:t>
        </w:r>
        <w:r w:rsidR="00031E56" w:rsidRPr="0091686F">
          <w:rPr>
            <w:rStyle w:val="Hyperlink"/>
            <w:i/>
            <w:noProof/>
          </w:rPr>
          <w:t xml:space="preserve">Victory Plugin </w:t>
        </w:r>
        <w:r w:rsidR="00031E56" w:rsidRPr="0091686F">
          <w:rPr>
            <w:rStyle w:val="Hyperlink"/>
            <w:noProof/>
          </w:rPr>
          <w:t>Ausgabe Knoten</w:t>
        </w:r>
        <w:r w:rsidR="00031E56">
          <w:rPr>
            <w:noProof/>
            <w:webHidden/>
          </w:rPr>
          <w:tab/>
        </w:r>
        <w:r w:rsidR="00031E56">
          <w:rPr>
            <w:noProof/>
            <w:webHidden/>
          </w:rPr>
          <w:fldChar w:fldCharType="begin"/>
        </w:r>
        <w:r w:rsidR="00031E56">
          <w:rPr>
            <w:noProof/>
            <w:webHidden/>
          </w:rPr>
          <w:instrText xml:space="preserve"> PAGEREF _Toc502322142 \h </w:instrText>
        </w:r>
        <w:r w:rsidR="00031E56">
          <w:rPr>
            <w:noProof/>
            <w:webHidden/>
          </w:rPr>
        </w:r>
        <w:r w:rsidR="00031E56">
          <w:rPr>
            <w:noProof/>
            <w:webHidden/>
          </w:rPr>
          <w:fldChar w:fldCharType="separate"/>
        </w:r>
        <w:r w:rsidR="00031E56">
          <w:rPr>
            <w:noProof/>
            <w:webHidden/>
          </w:rPr>
          <w:t>60</w:t>
        </w:r>
        <w:r w:rsidR="00031E56">
          <w:rPr>
            <w:noProof/>
            <w:webHidden/>
          </w:rPr>
          <w:fldChar w:fldCharType="end"/>
        </w:r>
      </w:hyperlink>
    </w:p>
    <w:p w14:paraId="31E25798"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43" w:history="1">
        <w:r w:rsidR="00031E56" w:rsidRPr="0091686F">
          <w:rPr>
            <w:rStyle w:val="Hyperlink"/>
            <w:noProof/>
          </w:rPr>
          <w:t>Abbildung 23: Trigger bei anzupassendem Objekt und Tor (gelb markiert)</w:t>
        </w:r>
        <w:r w:rsidR="00031E56">
          <w:rPr>
            <w:noProof/>
            <w:webHidden/>
          </w:rPr>
          <w:tab/>
        </w:r>
        <w:r w:rsidR="00031E56">
          <w:rPr>
            <w:noProof/>
            <w:webHidden/>
          </w:rPr>
          <w:fldChar w:fldCharType="begin"/>
        </w:r>
        <w:r w:rsidR="00031E56">
          <w:rPr>
            <w:noProof/>
            <w:webHidden/>
          </w:rPr>
          <w:instrText xml:space="preserve"> PAGEREF _Toc502322143 \h </w:instrText>
        </w:r>
        <w:r w:rsidR="00031E56">
          <w:rPr>
            <w:noProof/>
            <w:webHidden/>
          </w:rPr>
        </w:r>
        <w:r w:rsidR="00031E56">
          <w:rPr>
            <w:noProof/>
            <w:webHidden/>
          </w:rPr>
          <w:fldChar w:fldCharType="separate"/>
        </w:r>
        <w:r w:rsidR="00031E56">
          <w:rPr>
            <w:noProof/>
            <w:webHidden/>
          </w:rPr>
          <w:t>61</w:t>
        </w:r>
        <w:r w:rsidR="00031E56">
          <w:rPr>
            <w:noProof/>
            <w:webHidden/>
          </w:rPr>
          <w:fldChar w:fldCharType="end"/>
        </w:r>
      </w:hyperlink>
    </w:p>
    <w:p w14:paraId="53472CC6"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44" w:history="1">
        <w:r w:rsidR="00031E56" w:rsidRPr="0091686F">
          <w:rPr>
            <w:rStyle w:val="Hyperlink"/>
            <w:noProof/>
          </w:rPr>
          <w:t>Abbildung 24: Einzelne Blueprints (oben) und ihre Aufgaben und Events (unten)</w:t>
        </w:r>
        <w:r w:rsidR="00031E56">
          <w:rPr>
            <w:noProof/>
            <w:webHidden/>
          </w:rPr>
          <w:tab/>
        </w:r>
        <w:r w:rsidR="00031E56">
          <w:rPr>
            <w:noProof/>
            <w:webHidden/>
          </w:rPr>
          <w:fldChar w:fldCharType="begin"/>
        </w:r>
        <w:r w:rsidR="00031E56">
          <w:rPr>
            <w:noProof/>
            <w:webHidden/>
          </w:rPr>
          <w:instrText xml:space="preserve"> PAGEREF _Toc502322144 \h </w:instrText>
        </w:r>
        <w:r w:rsidR="00031E56">
          <w:rPr>
            <w:noProof/>
            <w:webHidden/>
          </w:rPr>
        </w:r>
        <w:r w:rsidR="00031E56">
          <w:rPr>
            <w:noProof/>
            <w:webHidden/>
          </w:rPr>
          <w:fldChar w:fldCharType="separate"/>
        </w:r>
        <w:r w:rsidR="00031E56">
          <w:rPr>
            <w:noProof/>
            <w:webHidden/>
          </w:rPr>
          <w:t>62</w:t>
        </w:r>
        <w:r w:rsidR="00031E56">
          <w:rPr>
            <w:noProof/>
            <w:webHidden/>
          </w:rPr>
          <w:fldChar w:fldCharType="end"/>
        </w:r>
      </w:hyperlink>
    </w:p>
    <w:p w14:paraId="6C8D7780"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45" w:history="1">
        <w:r w:rsidR="00031E56" w:rsidRPr="0091686F">
          <w:rPr>
            <w:rStyle w:val="Hyperlink"/>
            <w:noProof/>
          </w:rPr>
          <w:t>Abbildung 25: Boxplots der einzelnen Fragen für Gruppe 1 Task 1</w:t>
        </w:r>
        <w:r w:rsidR="00031E56">
          <w:rPr>
            <w:noProof/>
            <w:webHidden/>
          </w:rPr>
          <w:tab/>
        </w:r>
        <w:r w:rsidR="00031E56">
          <w:rPr>
            <w:noProof/>
            <w:webHidden/>
          </w:rPr>
          <w:fldChar w:fldCharType="begin"/>
        </w:r>
        <w:r w:rsidR="00031E56">
          <w:rPr>
            <w:noProof/>
            <w:webHidden/>
          </w:rPr>
          <w:instrText xml:space="preserve"> PAGEREF _Toc502322145 \h </w:instrText>
        </w:r>
        <w:r w:rsidR="00031E56">
          <w:rPr>
            <w:noProof/>
            <w:webHidden/>
          </w:rPr>
        </w:r>
        <w:r w:rsidR="00031E56">
          <w:rPr>
            <w:noProof/>
            <w:webHidden/>
          </w:rPr>
          <w:fldChar w:fldCharType="separate"/>
        </w:r>
        <w:r w:rsidR="00031E56">
          <w:rPr>
            <w:noProof/>
            <w:webHidden/>
          </w:rPr>
          <w:t>66</w:t>
        </w:r>
        <w:r w:rsidR="00031E56">
          <w:rPr>
            <w:noProof/>
            <w:webHidden/>
          </w:rPr>
          <w:fldChar w:fldCharType="end"/>
        </w:r>
      </w:hyperlink>
    </w:p>
    <w:p w14:paraId="0A2E65F6"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46" w:history="1">
        <w:r w:rsidR="00031E56" w:rsidRPr="0091686F">
          <w:rPr>
            <w:rStyle w:val="Hyperlink"/>
            <w:noProof/>
          </w:rPr>
          <w:t>Abbildung 26: Boxplots der einzelnen Fragen für Gruppe 2 Task 1</w:t>
        </w:r>
        <w:r w:rsidR="00031E56">
          <w:rPr>
            <w:noProof/>
            <w:webHidden/>
          </w:rPr>
          <w:tab/>
        </w:r>
        <w:r w:rsidR="00031E56">
          <w:rPr>
            <w:noProof/>
            <w:webHidden/>
          </w:rPr>
          <w:fldChar w:fldCharType="begin"/>
        </w:r>
        <w:r w:rsidR="00031E56">
          <w:rPr>
            <w:noProof/>
            <w:webHidden/>
          </w:rPr>
          <w:instrText xml:space="preserve"> PAGEREF _Toc502322146 \h </w:instrText>
        </w:r>
        <w:r w:rsidR="00031E56">
          <w:rPr>
            <w:noProof/>
            <w:webHidden/>
          </w:rPr>
        </w:r>
        <w:r w:rsidR="00031E56">
          <w:rPr>
            <w:noProof/>
            <w:webHidden/>
          </w:rPr>
          <w:fldChar w:fldCharType="separate"/>
        </w:r>
        <w:r w:rsidR="00031E56">
          <w:rPr>
            <w:noProof/>
            <w:webHidden/>
          </w:rPr>
          <w:t>66</w:t>
        </w:r>
        <w:r w:rsidR="00031E56">
          <w:rPr>
            <w:noProof/>
            <w:webHidden/>
          </w:rPr>
          <w:fldChar w:fldCharType="end"/>
        </w:r>
      </w:hyperlink>
    </w:p>
    <w:p w14:paraId="310A369B"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47" w:history="1">
        <w:r w:rsidR="00031E56" w:rsidRPr="0091686F">
          <w:rPr>
            <w:rStyle w:val="Hyperlink"/>
            <w:noProof/>
          </w:rPr>
          <w:t>Abbildung 27: Boxplots der Task Times</w:t>
        </w:r>
        <w:r w:rsidR="00031E56">
          <w:rPr>
            <w:noProof/>
            <w:webHidden/>
          </w:rPr>
          <w:tab/>
        </w:r>
        <w:r w:rsidR="00031E56">
          <w:rPr>
            <w:noProof/>
            <w:webHidden/>
          </w:rPr>
          <w:fldChar w:fldCharType="begin"/>
        </w:r>
        <w:r w:rsidR="00031E56">
          <w:rPr>
            <w:noProof/>
            <w:webHidden/>
          </w:rPr>
          <w:instrText xml:space="preserve"> PAGEREF _Toc502322147 \h </w:instrText>
        </w:r>
        <w:r w:rsidR="00031E56">
          <w:rPr>
            <w:noProof/>
            <w:webHidden/>
          </w:rPr>
        </w:r>
        <w:r w:rsidR="00031E56">
          <w:rPr>
            <w:noProof/>
            <w:webHidden/>
          </w:rPr>
          <w:fldChar w:fldCharType="separate"/>
        </w:r>
        <w:r w:rsidR="00031E56">
          <w:rPr>
            <w:noProof/>
            <w:webHidden/>
          </w:rPr>
          <w:t>70</w:t>
        </w:r>
        <w:r w:rsidR="00031E56">
          <w:rPr>
            <w:noProof/>
            <w:webHidden/>
          </w:rPr>
          <w:fldChar w:fldCharType="end"/>
        </w:r>
      </w:hyperlink>
    </w:p>
    <w:p w14:paraId="6FDDA089"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48" w:history="1">
        <w:r w:rsidR="00031E56" w:rsidRPr="0091686F">
          <w:rPr>
            <w:rStyle w:val="Hyperlink"/>
            <w:noProof/>
          </w:rPr>
          <w:t>Abbildung 28: Boxplots der erzielten Tore und angekommenen Pässe</w:t>
        </w:r>
        <w:r w:rsidR="00031E56">
          <w:rPr>
            <w:noProof/>
            <w:webHidden/>
          </w:rPr>
          <w:tab/>
        </w:r>
        <w:r w:rsidR="00031E56">
          <w:rPr>
            <w:noProof/>
            <w:webHidden/>
          </w:rPr>
          <w:fldChar w:fldCharType="begin"/>
        </w:r>
        <w:r w:rsidR="00031E56">
          <w:rPr>
            <w:noProof/>
            <w:webHidden/>
          </w:rPr>
          <w:instrText xml:space="preserve"> PAGEREF _Toc502322148 \h </w:instrText>
        </w:r>
        <w:r w:rsidR="00031E56">
          <w:rPr>
            <w:noProof/>
            <w:webHidden/>
          </w:rPr>
        </w:r>
        <w:r w:rsidR="00031E56">
          <w:rPr>
            <w:noProof/>
            <w:webHidden/>
          </w:rPr>
          <w:fldChar w:fldCharType="separate"/>
        </w:r>
        <w:r w:rsidR="00031E56">
          <w:rPr>
            <w:noProof/>
            <w:webHidden/>
          </w:rPr>
          <w:t>72</w:t>
        </w:r>
        <w:r w:rsidR="00031E56">
          <w:rPr>
            <w:noProof/>
            <w:webHidden/>
          </w:rPr>
          <w:fldChar w:fldCharType="end"/>
        </w:r>
      </w:hyperlink>
    </w:p>
    <w:p w14:paraId="2464ABDF"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49" w:history="1">
        <w:r w:rsidR="00031E56" w:rsidRPr="0091686F">
          <w:rPr>
            <w:rStyle w:val="Hyperlink"/>
            <w:noProof/>
          </w:rPr>
          <w:t>Abbildung 29: Boxplots der Beschleunigungsdaten</w:t>
        </w:r>
        <w:r w:rsidR="00031E56">
          <w:rPr>
            <w:noProof/>
            <w:webHidden/>
          </w:rPr>
          <w:tab/>
        </w:r>
        <w:r w:rsidR="00031E56">
          <w:rPr>
            <w:noProof/>
            <w:webHidden/>
          </w:rPr>
          <w:fldChar w:fldCharType="begin"/>
        </w:r>
        <w:r w:rsidR="00031E56">
          <w:rPr>
            <w:noProof/>
            <w:webHidden/>
          </w:rPr>
          <w:instrText xml:space="preserve"> PAGEREF _Toc502322149 \h </w:instrText>
        </w:r>
        <w:r w:rsidR="00031E56">
          <w:rPr>
            <w:noProof/>
            <w:webHidden/>
          </w:rPr>
        </w:r>
        <w:r w:rsidR="00031E56">
          <w:rPr>
            <w:noProof/>
            <w:webHidden/>
          </w:rPr>
          <w:fldChar w:fldCharType="separate"/>
        </w:r>
        <w:r w:rsidR="00031E56">
          <w:rPr>
            <w:noProof/>
            <w:webHidden/>
          </w:rPr>
          <w:t>73</w:t>
        </w:r>
        <w:r w:rsidR="00031E56">
          <w:rPr>
            <w:noProof/>
            <w:webHidden/>
          </w:rPr>
          <w:fldChar w:fldCharType="end"/>
        </w:r>
      </w:hyperlink>
    </w:p>
    <w:p w14:paraId="4522467B"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50" w:history="1">
        <w:r w:rsidR="00031E56" w:rsidRPr="0091686F">
          <w:rPr>
            <w:rStyle w:val="Hyperlink"/>
            <w:noProof/>
          </w:rPr>
          <w:t>Abbildung 30: Boxplots der SUS-Werte beider Gruppen</w:t>
        </w:r>
        <w:r w:rsidR="00031E56">
          <w:rPr>
            <w:noProof/>
            <w:webHidden/>
          </w:rPr>
          <w:tab/>
        </w:r>
        <w:r w:rsidR="00031E56">
          <w:rPr>
            <w:noProof/>
            <w:webHidden/>
          </w:rPr>
          <w:fldChar w:fldCharType="begin"/>
        </w:r>
        <w:r w:rsidR="00031E56">
          <w:rPr>
            <w:noProof/>
            <w:webHidden/>
          </w:rPr>
          <w:instrText xml:space="preserve"> PAGEREF _Toc502322150 \h </w:instrText>
        </w:r>
        <w:r w:rsidR="00031E56">
          <w:rPr>
            <w:noProof/>
            <w:webHidden/>
          </w:rPr>
        </w:r>
        <w:r w:rsidR="00031E56">
          <w:rPr>
            <w:noProof/>
            <w:webHidden/>
          </w:rPr>
          <w:fldChar w:fldCharType="separate"/>
        </w:r>
        <w:r w:rsidR="00031E56">
          <w:rPr>
            <w:noProof/>
            <w:webHidden/>
          </w:rPr>
          <w:t>75</w:t>
        </w:r>
        <w:r w:rsidR="00031E56">
          <w:rPr>
            <w:noProof/>
            <w:webHidden/>
          </w:rPr>
          <w:fldChar w:fldCharType="end"/>
        </w:r>
      </w:hyperlink>
    </w:p>
    <w:p w14:paraId="4EF6A690"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51" w:history="1">
        <w:r w:rsidR="00031E56" w:rsidRPr="0091686F">
          <w:rPr>
            <w:rStyle w:val="Hyperlink"/>
            <w:noProof/>
          </w:rPr>
          <w:t>Abbildung 31: Wertebereich der einzelnen Dimensionen</w:t>
        </w:r>
        <w:r w:rsidR="00031E56">
          <w:rPr>
            <w:noProof/>
            <w:webHidden/>
          </w:rPr>
          <w:tab/>
        </w:r>
        <w:r w:rsidR="00031E56">
          <w:rPr>
            <w:noProof/>
            <w:webHidden/>
          </w:rPr>
          <w:fldChar w:fldCharType="begin"/>
        </w:r>
        <w:r w:rsidR="00031E56">
          <w:rPr>
            <w:noProof/>
            <w:webHidden/>
          </w:rPr>
          <w:instrText xml:space="preserve"> PAGEREF _Toc502322151 \h </w:instrText>
        </w:r>
        <w:r w:rsidR="00031E56">
          <w:rPr>
            <w:noProof/>
            <w:webHidden/>
          </w:rPr>
        </w:r>
        <w:r w:rsidR="00031E56">
          <w:rPr>
            <w:noProof/>
            <w:webHidden/>
          </w:rPr>
          <w:fldChar w:fldCharType="separate"/>
        </w:r>
        <w:r w:rsidR="00031E56">
          <w:rPr>
            <w:noProof/>
            <w:webHidden/>
          </w:rPr>
          <w:t>77</w:t>
        </w:r>
        <w:r w:rsidR="00031E56">
          <w:rPr>
            <w:noProof/>
            <w:webHidden/>
          </w:rPr>
          <w:fldChar w:fldCharType="end"/>
        </w:r>
      </w:hyperlink>
    </w:p>
    <w:p w14:paraId="6760BFE5" w14:textId="77777777" w:rsidR="00031E56" w:rsidRDefault="007D5F5A">
      <w:pPr>
        <w:pStyle w:val="Abbildungsverzeichnis"/>
        <w:tabs>
          <w:tab w:val="right" w:leader="dot" w:pos="8493"/>
        </w:tabs>
        <w:rPr>
          <w:rFonts w:asciiTheme="minorHAnsi" w:eastAsiaTheme="minorEastAsia" w:hAnsiTheme="minorHAnsi" w:cstheme="minorBidi"/>
          <w:noProof/>
          <w:szCs w:val="22"/>
        </w:rPr>
      </w:pPr>
      <w:hyperlink w:anchor="_Toc502322152" w:history="1">
        <w:r w:rsidR="00031E56" w:rsidRPr="0091686F">
          <w:rPr>
            <w:rStyle w:val="Hyperlink"/>
            <w:noProof/>
          </w:rPr>
          <w:t>Abbildung 32: Diagramm zur Übersicht der ermittelten Werte des UEQ für Gruppe 1 und 2</w:t>
        </w:r>
        <w:r w:rsidR="00031E56">
          <w:rPr>
            <w:noProof/>
            <w:webHidden/>
          </w:rPr>
          <w:tab/>
        </w:r>
        <w:r w:rsidR="00031E56">
          <w:rPr>
            <w:noProof/>
            <w:webHidden/>
          </w:rPr>
          <w:fldChar w:fldCharType="begin"/>
        </w:r>
        <w:r w:rsidR="00031E56">
          <w:rPr>
            <w:noProof/>
            <w:webHidden/>
          </w:rPr>
          <w:instrText xml:space="preserve"> PAGEREF _Toc502322152 \h </w:instrText>
        </w:r>
        <w:r w:rsidR="00031E56">
          <w:rPr>
            <w:noProof/>
            <w:webHidden/>
          </w:rPr>
        </w:r>
        <w:r w:rsidR="00031E56">
          <w:rPr>
            <w:noProof/>
            <w:webHidden/>
          </w:rPr>
          <w:fldChar w:fldCharType="separate"/>
        </w:r>
        <w:r w:rsidR="00031E56">
          <w:rPr>
            <w:noProof/>
            <w:webHidden/>
          </w:rPr>
          <w:t>78</w:t>
        </w:r>
        <w:r w:rsidR="00031E56">
          <w:rPr>
            <w:noProof/>
            <w:webHidden/>
          </w:rPr>
          <w:fldChar w:fldCharType="end"/>
        </w:r>
      </w:hyperlink>
    </w:p>
    <w:p w14:paraId="4E525B85" w14:textId="77777777" w:rsidR="00FE3667" w:rsidRPr="008E7D87" w:rsidRDefault="00DD675E" w:rsidP="000147EF">
      <w:pPr>
        <w:pStyle w:val="Literaturverzeichnis"/>
      </w:pPr>
      <w:r w:rsidRPr="008E7D87">
        <w:fldChar w:fldCharType="end"/>
      </w:r>
    </w:p>
    <w:p w14:paraId="4D9A4FC9" w14:textId="3A49531A" w:rsidR="008B6F0D" w:rsidRPr="008E7D87" w:rsidRDefault="008B6F0D" w:rsidP="005253EB">
      <w:r w:rsidRPr="008E7D87">
        <w:br w:type="page"/>
      </w:r>
    </w:p>
    <w:p w14:paraId="33F3BD18" w14:textId="77777777" w:rsidR="00FE3667" w:rsidRPr="008E7D87" w:rsidRDefault="00FE3667" w:rsidP="00F55521">
      <w:pPr>
        <w:pStyle w:val="Inhaltsverzeichnisberschrift"/>
      </w:pPr>
      <w:r w:rsidRPr="008E7D87">
        <w:lastRenderedPageBreak/>
        <w:t>Zusammenfassung</w:t>
      </w:r>
    </w:p>
    <w:p w14:paraId="1E6F0B77" w14:textId="77777777" w:rsidR="00FE3667" w:rsidRPr="008E7D87" w:rsidRDefault="00FE3667" w:rsidP="00FE3667">
      <w:pPr>
        <w:pStyle w:val="Folgeabsatz"/>
        <w:ind w:firstLine="0"/>
      </w:pPr>
    </w:p>
    <w:p w14:paraId="25178589" w14:textId="77777777" w:rsidR="00FE3667" w:rsidRPr="008E7D87" w:rsidRDefault="00FE3667" w:rsidP="00F55521">
      <w:pPr>
        <w:pStyle w:val="Inhaltsverzeichnisberschrift"/>
        <w:rPr>
          <w:lang w:val="en-US"/>
        </w:rPr>
      </w:pPr>
      <w:r w:rsidRPr="008E7D87">
        <w:rPr>
          <w:lang w:val="en-US"/>
        </w:rPr>
        <w:t>Abstract</w:t>
      </w:r>
    </w:p>
    <w:p w14:paraId="3EF96610" w14:textId="77777777" w:rsidR="00633F3C" w:rsidRPr="008E7D87" w:rsidRDefault="00633F3C" w:rsidP="00633F3C">
      <w:pPr>
        <w:pStyle w:val="Folgeabsatz"/>
        <w:rPr>
          <w:lang w:val="en-US"/>
        </w:rPr>
      </w:pPr>
      <w:r w:rsidRPr="008E7D87">
        <w:rPr>
          <w:lang w:val="en-US"/>
        </w:rPr>
        <w:br w:type="page"/>
      </w:r>
    </w:p>
    <w:p w14:paraId="72BECD1E" w14:textId="6D9BA6A1" w:rsidR="009C51E2" w:rsidRPr="008E7D87" w:rsidRDefault="009C51E2" w:rsidP="009C51E2">
      <w:pPr>
        <w:pStyle w:val="berschrift1"/>
      </w:pPr>
      <w:bookmarkStart w:id="0" w:name="_Toc502322079"/>
      <w:r w:rsidRPr="008E7D87">
        <w:lastRenderedPageBreak/>
        <w:t>Einleitung</w:t>
      </w:r>
      <w:bookmarkEnd w:id="0"/>
    </w:p>
    <w:p w14:paraId="6DEBA85B" w14:textId="56A2ACB5" w:rsidR="00DA3048" w:rsidRDefault="009161FF" w:rsidP="00DA3048">
      <w:pPr>
        <w:jc w:val="left"/>
      </w:pPr>
      <w:r>
        <w:rPr>
          <w:rFonts w:eastAsiaTheme="majorEastAsia"/>
        </w:rPr>
        <w:t xml:space="preserve">Um die Interaktion zwischen Mensch und Maschine zu ermöglichen bedarf es an spezieller Hardware. </w:t>
      </w:r>
      <w:r w:rsidRPr="009161FF">
        <w:rPr>
          <w:rFonts w:eastAsiaTheme="majorEastAsia"/>
        </w:rPr>
        <w:t xml:space="preserve">Egal ob Smartphone, Tablet, Computer, Laptop, Konsole </w:t>
      </w:r>
      <w:r>
        <w:rPr>
          <w:rFonts w:eastAsiaTheme="majorEastAsia"/>
        </w:rPr>
        <w:t xml:space="preserve">oder aber auch Fahrzeugen, im Sport oder aber auch bei industriellen Maschinen, alle technischen Geräte müssen dem Nutzer Möglichkeiten zur Verfügung stellen mit ihnen zu interagieren. </w:t>
      </w:r>
      <w:r w:rsidR="00646C56">
        <w:rPr>
          <w:rFonts w:eastAsiaTheme="majorEastAsia"/>
        </w:rPr>
        <w:t xml:space="preserve">Seit langem gehören Tastatur und Maus zu den prominenteren Vertreter solcher Eingabegeräte. Durch das Aufkommen von Smartphones und Tablets wurde jedoch auch das Touch-Interface als neue Möglichkeit zur Bedienung von Geräten entdeckt und weit verbreitet. Bei Spielekonsolen hingegen stagniert die Entwicklung solcher Eingabegeräte. Sicherlich gibt es immer wieder neue, modernere und ergonomisch besser geformte Controller jedes Jahr, jedoch wird hier immer noch auf das Prinzip von verschiedenen Knöpfen und Joysticks vertraut. </w:t>
      </w:r>
      <w:r w:rsidR="00DE7DEB">
        <w:rPr>
          <w:rFonts w:eastAsiaTheme="majorEastAsia"/>
        </w:rPr>
        <w:t xml:space="preserve">Nintendo </w:t>
      </w:r>
      <w:r w:rsidR="002B3911">
        <w:rPr>
          <w:rFonts w:eastAsiaTheme="majorEastAsia"/>
        </w:rPr>
        <w:t>(Lee, 2008)</w:t>
      </w:r>
      <w:r w:rsidR="00DE7DEB">
        <w:rPr>
          <w:rFonts w:eastAsiaTheme="majorEastAsia"/>
        </w:rPr>
        <w:t xml:space="preserve">) brachte 2006 mit der Nintendo Wii eine Konsole auf den Markt, deren Controller zwar immer noch Buttons, ein Steuerkreuz und einen Joystick besaß, diese jedoch kabellos und </w:t>
      </w:r>
      <w:r w:rsidR="00110EB5">
        <w:rPr>
          <w:rFonts w:eastAsiaTheme="majorEastAsia"/>
        </w:rPr>
        <w:t>mit Bewegungssensoren ausgestattet waren. In der heutigen Zeit bedienen sich auch andere Systeme dieser Technologie, wie beispielsweise Head-Mounted Displays wie die HTC Vive (</w:t>
      </w:r>
      <w:hyperlink r:id="rId15" w:history="1">
        <w:r w:rsidR="00110EB5" w:rsidRPr="00AE739E">
          <w:rPr>
            <w:rStyle w:val="Hyperlink"/>
            <w:rFonts w:eastAsiaTheme="majorEastAsia"/>
          </w:rPr>
          <w:t>https://www.vive.com/de/product/</w:t>
        </w:r>
      </w:hyperlink>
      <w:r w:rsidR="00110EB5">
        <w:rPr>
          <w:rFonts w:eastAsiaTheme="majorEastAsia"/>
        </w:rPr>
        <w:t xml:space="preserve">). Durch diese Art von Controllern ist es dem Nutzer möglich Handbewegungen in den virtuellen Raum zu übertragen und mit ihm zu interagieren. </w:t>
      </w:r>
      <w:r w:rsidR="00A34E59">
        <w:rPr>
          <w:rFonts w:eastAsiaTheme="majorEastAsia"/>
        </w:rPr>
        <w:t>Durch weitere technologische Hilfsmittel</w:t>
      </w:r>
      <w:r w:rsidR="007E7B08">
        <w:rPr>
          <w:rFonts w:eastAsiaTheme="majorEastAsia"/>
        </w:rPr>
        <w:t>,</w:t>
      </w:r>
      <w:r w:rsidR="00A34E59">
        <w:rPr>
          <w:rFonts w:eastAsiaTheme="majorEastAsia"/>
        </w:rPr>
        <w:t xml:space="preserve"> </w:t>
      </w:r>
      <w:r w:rsidR="007E7B08">
        <w:rPr>
          <w:rFonts w:eastAsiaTheme="majorEastAsia"/>
        </w:rPr>
        <w:t xml:space="preserve">wie z.B. einem Datenhandschuh der haptisches Feedback leistet (Porteck, 2017), können zusätzliche Gesten integriert und die Hände des Nutzers gut im Spiel dargestellt werden. Diese Form der Interaktion wirkt bereits sehr intuitiv für den Nutzer, da er die einfachen Handbewegungen des alltäglichen Lebens direkt in das Spiel übertragen kann. </w:t>
      </w:r>
      <w:r w:rsidR="00B11A81">
        <w:rPr>
          <w:rFonts w:eastAsiaTheme="majorEastAsia"/>
        </w:rPr>
        <w:t>Eine ältere Variante einer solchen Bewegungsübertragung sind Gaming-Lenkräder (</w:t>
      </w:r>
      <w:hyperlink r:id="rId16" w:history="1">
        <w:r w:rsidR="00B11A81" w:rsidRPr="00AE739E">
          <w:rPr>
            <w:rStyle w:val="Hyperlink"/>
            <w:rFonts w:eastAsiaTheme="majorEastAsia"/>
          </w:rPr>
          <w:t>https://www.logitechg.com/en-us/product/g920-driving-force</w:t>
        </w:r>
      </w:hyperlink>
      <w:r w:rsidR="00B11A81">
        <w:rPr>
          <w:rFonts w:eastAsiaTheme="majorEastAsia"/>
        </w:rPr>
        <w:t>). Auch hier kann der Nutzer dieselben Bewegungen am Eingabegerät vollziehen</w:t>
      </w:r>
      <w:r w:rsidR="00CE7F14">
        <w:rPr>
          <w:rFonts w:eastAsiaTheme="majorEastAsia"/>
        </w:rPr>
        <w:t xml:space="preserve">, wie er sie auch am Lenkrad eines echten Autos ausführen würde. </w:t>
      </w:r>
      <w:r w:rsidR="006F5866">
        <w:rPr>
          <w:rFonts w:eastAsiaTheme="majorEastAsia"/>
        </w:rPr>
        <w:t xml:space="preserve">Die Untersuchung solcher „natürlicher“ Eingabemethoden wurde </w:t>
      </w:r>
      <w:r w:rsidR="00D52B49">
        <w:rPr>
          <w:rFonts w:eastAsiaTheme="majorEastAsia"/>
        </w:rPr>
        <w:t xml:space="preserve">beispielsweise von </w:t>
      </w:r>
      <w:r w:rsidR="00D52B49">
        <w:t xml:space="preserve">Cairns, Li, Wang und Nordin (2014), mit dem Ergebnis, dass natürliche Eingabemethoden, unter bestimmten Voraussetzungen, ein immersiveres Spieleerlebnis </w:t>
      </w:r>
      <w:r w:rsidR="008A58F6">
        <w:t xml:space="preserve">und eine höhere Effizienz </w:t>
      </w:r>
      <w:r w:rsidR="00D52B49">
        <w:t xml:space="preserve">mit sich bringen können. </w:t>
      </w:r>
      <w:r w:rsidR="00DA3048">
        <w:t>Somit können bereits Vergleiche zwischen den verschiedenen Arten von Mapping (</w:t>
      </w:r>
      <w:r w:rsidR="00DA3048" w:rsidRPr="003B5341">
        <w:t>Skalski, Tamborini, Shelton, Buncher und Lindmark</w:t>
      </w:r>
      <w:r w:rsidR="00DA3048">
        <w:t>, 2011) gezogen werden.</w:t>
      </w:r>
    </w:p>
    <w:p w14:paraId="2A559F07" w14:textId="57AF6D57" w:rsidR="00DA3048" w:rsidRPr="00DA3048" w:rsidRDefault="00DA3048" w:rsidP="00DA3048">
      <w:pPr>
        <w:pStyle w:val="Folgeabsatz"/>
        <w:rPr>
          <w:rFonts w:eastAsiaTheme="majorEastAsia"/>
        </w:rPr>
      </w:pPr>
      <w:r>
        <w:rPr>
          <w:rFonts w:eastAsiaTheme="majorEastAsia"/>
        </w:rPr>
        <w:lastRenderedPageBreak/>
        <w:t xml:space="preserve">Es stellt sich nun die Frage, inwiefern sich natürliche Eingabemethoden auf verschiedene Nutzergruppen </w:t>
      </w:r>
      <w:r w:rsidR="00DB71D1">
        <w:rPr>
          <w:rFonts w:eastAsiaTheme="majorEastAsia"/>
        </w:rPr>
        <w:t xml:space="preserve">auswirken, d.h. gibt es Unterschiede im Spielerlebnis zwischen Experten und </w:t>
      </w:r>
      <w:r w:rsidR="00993307">
        <w:rPr>
          <w:rFonts w:eastAsiaTheme="majorEastAsia"/>
        </w:rPr>
        <w:t>Laien? Auf diese Fragestellung wird im Rahmen dieser Arbeit näher eingegangen. Der erste Teil soll zunächst die notwendigen Grundbegriffe</w:t>
      </w:r>
      <w:r w:rsidR="00037352">
        <w:rPr>
          <w:rFonts w:eastAsiaTheme="majorEastAsia"/>
        </w:rPr>
        <w:t xml:space="preserve"> wie digitale Spiele, Virtual Reality und Natural User Interaction klären. Neben Definitionen sollen auch Anwendungsbeispiele </w:t>
      </w:r>
      <w:r w:rsidR="00A36E4A">
        <w:rPr>
          <w:rFonts w:eastAsiaTheme="majorEastAsia"/>
        </w:rPr>
        <w:t>und Technologien zu den verschiedenen Themen gezeigt werden.</w:t>
      </w:r>
      <w:r w:rsidR="00993307">
        <w:rPr>
          <w:rFonts w:eastAsiaTheme="majorEastAsia"/>
        </w:rPr>
        <w:t xml:space="preserve"> Im zweiten Teil </w:t>
      </w:r>
      <w:r w:rsidR="00A36E4A">
        <w:rPr>
          <w:rFonts w:eastAsiaTheme="majorEastAsia"/>
        </w:rPr>
        <w:t xml:space="preserve">der Arbeit wird der praktische Teil beschrieben. Hier wird der eigene Ansatz erklärt und die Implementierung des verwendeten Prototyps beschrieben. Neben den zu untersuchenden Forschungsfragen wird die Durchführung der Studie näher erläutert. Anschließend findet die Auswertung der gesammelten Daten und die Präsentation der Ergebnisse statt. Zuletzt sollen diese noch diskutiert werden um einen möglichen Ausblick für zukünftige Studien auf diesem Gebiet zu geben. </w:t>
      </w:r>
    </w:p>
    <w:p w14:paraId="796BDE4B" w14:textId="052D108B" w:rsidR="00BF5EE2" w:rsidRPr="009161FF" w:rsidRDefault="009B7D85" w:rsidP="009161FF">
      <w:pPr>
        <w:rPr>
          <w:rFonts w:eastAsiaTheme="majorEastAsia"/>
        </w:rPr>
      </w:pPr>
      <w:r w:rsidRPr="009161FF">
        <w:rPr>
          <w:rFonts w:eastAsiaTheme="majorEastAsia"/>
        </w:rPr>
        <w:br w:type="page"/>
      </w:r>
    </w:p>
    <w:p w14:paraId="3A3BD6DC" w14:textId="06A11E03" w:rsidR="009C51E2" w:rsidRDefault="008E7D87" w:rsidP="009C51E2">
      <w:pPr>
        <w:pStyle w:val="berschrift1"/>
        <w:rPr>
          <w:ins w:id="1" w:author="Autor"/>
        </w:rPr>
      </w:pPr>
      <w:bookmarkStart w:id="2" w:name="_Toc502322080"/>
      <w:r>
        <w:lastRenderedPageBreak/>
        <w:t>Theorie</w:t>
      </w:r>
      <w:bookmarkEnd w:id="2"/>
    </w:p>
    <w:p w14:paraId="7250DA89" w14:textId="6494C6DF" w:rsidR="00D85676" w:rsidRPr="00183919" w:rsidRDefault="00D85676">
      <w:pPr>
        <w:pPrChange w:id="3" w:author="Autor">
          <w:pPr>
            <w:pStyle w:val="berschrift1"/>
          </w:pPr>
        </w:pPrChange>
      </w:pPr>
      <w:ins w:id="4" w:author="Autor">
        <w:r>
          <w:t xml:space="preserve">Im theoretischen Teil dieser Arbeit sollen grundsätzliche Punkte </w:t>
        </w:r>
        <w:r w:rsidR="002926A0">
          <w:t xml:space="preserve">der </w:t>
        </w:r>
        <w:r>
          <w:t xml:space="preserve">Virtual Reality abgedeckt werden. Neben Definitionen und Erläuterungen werden </w:t>
        </w:r>
        <w:r w:rsidR="002926A0">
          <w:t>Forschungsarbeiten aus verschiedenen Bereichen vorgestellt. Hierzu zählen allgemein digitale Spiele und deren Nutzung im seriösen Kontext sowie die Einflüsse auf Immersion und Präsenz. Zusätzlich werden Anwendungsfälle von virtueller Realität und das Forschungsgebiet des Interaktionsdesigns für VR behandelt. Außerdem soll das Thema „Natural User Interaction“ näher betrachtet werden. Die Theorie soll als Grundlage für das Verständnis des Themenbereichs sowie als Hinführung zur hier untersuchten Forschungsfrage dienen.</w:t>
        </w:r>
      </w:ins>
    </w:p>
    <w:p w14:paraId="27371158" w14:textId="6A457E97" w:rsidR="008E7D87" w:rsidRDefault="008E7D87" w:rsidP="008E7D87">
      <w:pPr>
        <w:pStyle w:val="berschrift2"/>
        <w:rPr>
          <w:ins w:id="5" w:author="Autor"/>
        </w:rPr>
      </w:pPr>
      <w:bookmarkStart w:id="6" w:name="_Toc502322081"/>
      <w:commentRangeStart w:id="7"/>
      <w:commentRangeStart w:id="8"/>
      <w:r>
        <w:t>Games</w:t>
      </w:r>
      <w:commentRangeEnd w:id="7"/>
      <w:r w:rsidR="001C770F">
        <w:rPr>
          <w:rStyle w:val="Kommentarzeichen"/>
          <w:rFonts w:eastAsia="Times New Roman" w:cs="Times New Roman"/>
          <w:b w:val="0"/>
          <w:bCs w:val="0"/>
        </w:rPr>
        <w:commentReference w:id="7"/>
      </w:r>
      <w:commentRangeEnd w:id="8"/>
      <w:r w:rsidR="001D3895">
        <w:rPr>
          <w:rStyle w:val="Kommentarzeichen"/>
          <w:rFonts w:eastAsia="Times New Roman" w:cs="Times New Roman"/>
          <w:b w:val="0"/>
          <w:bCs w:val="0"/>
        </w:rPr>
        <w:commentReference w:id="8"/>
      </w:r>
      <w:bookmarkEnd w:id="6"/>
    </w:p>
    <w:p w14:paraId="13E7459A" w14:textId="1C122F5E" w:rsidR="00D85676" w:rsidRPr="00183919" w:rsidRDefault="002926A0">
      <w:pPr>
        <w:pPrChange w:id="9" w:author="Autor">
          <w:pPr>
            <w:pStyle w:val="berschrift2"/>
          </w:pPr>
        </w:pPrChange>
      </w:pPr>
      <w:ins w:id="10" w:author="Autor">
        <w:r>
          <w:t xml:space="preserve">Im Folgenden wird das Thema Spiele behandelt. Es wird erläutert, </w:t>
        </w:r>
        <w:r w:rsidR="00940BE5">
          <w:t>was genau Spiele auszeichnet, wie sie neben dem Entertainment-Bereich noch anderweitig eingesetzt werden können und durch Immersion und Präsenz das Spielerlebnis beschrieben</w:t>
        </w:r>
        <w:r w:rsidR="001209F6">
          <w:t xml:space="preserve"> </w:t>
        </w:r>
        <w:r w:rsidR="00940BE5">
          <w:t>w</w:t>
        </w:r>
        <w:del w:id="11" w:author="Autor">
          <w:r w:rsidR="00940BE5" w:rsidDel="001209F6">
            <w:delText xml:space="preserve"> </w:delText>
          </w:r>
        </w:del>
        <w:r w:rsidR="00940BE5">
          <w:t>erden kann.</w:t>
        </w:r>
      </w:ins>
    </w:p>
    <w:p w14:paraId="071652AE" w14:textId="271B08D6" w:rsidR="008E7D87" w:rsidRDefault="008E7D87" w:rsidP="008E7D87">
      <w:pPr>
        <w:pStyle w:val="berschrift3"/>
      </w:pPr>
      <w:del w:id="12" w:author="Autor">
        <w:r w:rsidDel="001D3895">
          <w:delText xml:space="preserve">Was </w:delText>
        </w:r>
        <w:commentRangeStart w:id="13"/>
        <w:r w:rsidDel="001D3895">
          <w:delText>ist</w:delText>
        </w:r>
        <w:commentRangeEnd w:id="13"/>
        <w:r w:rsidR="001C770F" w:rsidDel="001D3895">
          <w:rPr>
            <w:rStyle w:val="Kommentarzeichen"/>
            <w:rFonts w:eastAsia="Times New Roman" w:cs="Times New Roman"/>
            <w:b w:val="0"/>
            <w:bCs w:val="0"/>
          </w:rPr>
          <w:commentReference w:id="13"/>
        </w:r>
        <w:r w:rsidDel="001D3895">
          <w:delText xml:space="preserve"> ein Spiel?</w:delText>
        </w:r>
      </w:del>
      <w:bookmarkStart w:id="14" w:name="_Toc502322082"/>
      <w:ins w:id="15" w:author="Autor">
        <w:r w:rsidR="001D3895">
          <w:t>Definition von digitalen Spielen</w:t>
        </w:r>
      </w:ins>
      <w:bookmarkEnd w:id="14"/>
    </w:p>
    <w:p w14:paraId="08A48735" w14:textId="49CBE06D" w:rsidR="008E7D87" w:rsidDel="001C770F" w:rsidRDefault="002543BD">
      <w:pPr>
        <w:rPr>
          <w:del w:id="16" w:author="Autor"/>
        </w:rPr>
        <w:pPrChange w:id="17" w:author="Autor">
          <w:pPr>
            <w:pStyle w:val="Folgeabsatz"/>
          </w:pPr>
        </w:pPrChange>
      </w:pPr>
      <w:r>
        <w:t>Ein wichtiger Schritt i</w:t>
      </w:r>
      <w:r w:rsidR="008E7D87">
        <w:t xml:space="preserve">m Vorfeld ist die Definition wichtiger Begriffe wie </w:t>
      </w:r>
      <w:ins w:id="18" w:author="Autor">
        <w:r w:rsidR="001C770F">
          <w:t>„</w:t>
        </w:r>
      </w:ins>
      <w:r w:rsidR="008E7D87">
        <w:t>Exertion Games</w:t>
      </w:r>
      <w:ins w:id="19" w:author="Autor">
        <w:r w:rsidR="001C770F">
          <w:t>“</w:t>
        </w:r>
      </w:ins>
      <w:r w:rsidR="008E7D87">
        <w:t xml:space="preserve">, </w:t>
      </w:r>
      <w:ins w:id="20" w:author="Autor">
        <w:r w:rsidR="001C770F">
          <w:t>„</w:t>
        </w:r>
      </w:ins>
      <w:r w:rsidR="008E7D87">
        <w:t>Serious Games</w:t>
      </w:r>
      <w:ins w:id="21" w:author="Autor">
        <w:r w:rsidR="001C770F">
          <w:t>“</w:t>
        </w:r>
      </w:ins>
      <w:r w:rsidR="008E7D87">
        <w:t xml:space="preserve"> oder </w:t>
      </w:r>
      <w:ins w:id="22" w:author="Autor">
        <w:r w:rsidR="001C770F">
          <w:t>„</w:t>
        </w:r>
      </w:ins>
      <w:r w:rsidR="008E7D87">
        <w:t xml:space="preserve">Educational </w:t>
      </w:r>
      <w:commentRangeStart w:id="23"/>
      <w:r w:rsidR="008E7D87">
        <w:t>Games</w:t>
      </w:r>
      <w:commentRangeEnd w:id="23"/>
      <w:r w:rsidR="001C770F">
        <w:rPr>
          <w:rStyle w:val="Kommentarzeichen"/>
        </w:rPr>
        <w:commentReference w:id="23"/>
      </w:r>
      <w:ins w:id="24" w:author="Autor">
        <w:r w:rsidR="001C770F">
          <w:t>“</w:t>
        </w:r>
      </w:ins>
      <w:r w:rsidR="008E7D87">
        <w:t xml:space="preserve">. </w:t>
      </w:r>
      <w:ins w:id="25" w:author="Autor">
        <w:r w:rsidR="001C770F">
          <w:t>Kern all dieser Begriffe ist das Spiel („Game“). Da es verschiedene Sichtweisen auf diesen Begriff gibt, wird im Folgenden dieser Begriff definiert</w:t>
        </w:r>
        <w:r w:rsidR="001D3895">
          <w:t>.</w:t>
        </w:r>
        <w:del w:id="26" w:author="Autor">
          <w:r w:rsidR="001C770F" w:rsidDel="001D3895">
            <w:delText>:</w:delText>
          </w:r>
        </w:del>
      </w:ins>
      <w:del w:id="27" w:author="Autor">
        <w:r w:rsidR="001C770F" w:rsidDel="001D3895">
          <w:delText xml:space="preserve"> </w:delText>
        </w:r>
        <w:r w:rsidR="008E7D87" w:rsidDel="001C770F">
          <w:delText xml:space="preserve">Allen voran muss jedoch zuerst der zentrale Begriff „Spiel“ erläutert werden. </w:delText>
        </w:r>
      </w:del>
    </w:p>
    <w:p w14:paraId="31D4FFD9" w14:textId="77777777" w:rsidR="001C770F" w:rsidRPr="001C770F" w:rsidRDefault="001C770F">
      <w:pPr>
        <w:pStyle w:val="Folgeabsatz"/>
        <w:rPr>
          <w:ins w:id="28" w:author="Autor"/>
        </w:rPr>
        <w:pPrChange w:id="29" w:author="Autor">
          <w:pPr/>
        </w:pPrChange>
      </w:pPr>
    </w:p>
    <w:p w14:paraId="6AFEE3E7" w14:textId="2D6DA16C" w:rsidR="00411E8B" w:rsidRDefault="008E7D87">
      <w:pPr>
        <w:pStyle w:val="Folgeabsatz"/>
      </w:pPr>
      <w:del w:id="30" w:author="Autor">
        <w:r w:rsidDel="001C770F">
          <w:delText xml:space="preserve">Zunächst stellt sich die Frage, wieso dieser Begriff einer Erläuterung bedarf. </w:delText>
        </w:r>
      </w:del>
      <w:r w:rsidR="00264CE2">
        <w:t>Newman (2004)</w:t>
      </w:r>
      <w:r w:rsidR="00FE0F62">
        <w:t xml:space="preserve"> will die Frage klären, welche Argumente es gibt, um Videospiele überhaupt zu untersuchen und</w:t>
      </w:r>
      <w:r w:rsidR="003B5989">
        <w:t xml:space="preserve"> erwähnt </w:t>
      </w:r>
      <w:r w:rsidR="00FE0F62">
        <w:t xml:space="preserve">dabei </w:t>
      </w:r>
      <w:r w:rsidR="003B5989">
        <w:t xml:space="preserve">die Identifizierung von sozialen, wirtschaftlichen, politischen wie auch technologischen Faktoren, die es notwendig machen, Videospiele </w:t>
      </w:r>
      <w:r w:rsidR="00FE0F62">
        <w:t xml:space="preserve">neu zu betrachten. Er </w:t>
      </w:r>
      <w:r w:rsidR="003B5989">
        <w:t>nennt</w:t>
      </w:r>
      <w:r w:rsidR="00264CE2">
        <w:t xml:space="preserve"> drei Gründe</w:t>
      </w:r>
      <w:r w:rsidR="003B5989">
        <w:t>, wes</w:t>
      </w:r>
      <w:r w:rsidR="00FE0F62">
        <w:t xml:space="preserve">halb Spiele </w:t>
      </w:r>
      <w:commentRangeStart w:id="31"/>
      <w:del w:id="32" w:author="Autor">
        <w:r w:rsidR="00FE0F62" w:rsidDel="00D85676">
          <w:delText>ernst</w:delText>
        </w:r>
        <w:commentRangeEnd w:id="31"/>
        <w:r w:rsidR="001C770F" w:rsidDel="00D85676">
          <w:rPr>
            <w:rStyle w:val="Kommentarzeichen"/>
          </w:rPr>
          <w:commentReference w:id="31"/>
        </w:r>
        <w:r w:rsidR="00FE0F62" w:rsidDel="00D85676">
          <w:delText xml:space="preserve"> zu nehmen seien</w:delText>
        </w:r>
      </w:del>
      <w:ins w:id="33" w:author="Autor">
        <w:r w:rsidR="00D85676">
          <w:t>einen hohen Stellenwert in der Industrie</w:t>
        </w:r>
        <w:r w:rsidR="001D3895">
          <w:t>, der Forschung</w:t>
        </w:r>
        <w:r w:rsidR="00D85676">
          <w:t xml:space="preserve"> sowie in der Gesellschaft einnehmen</w:t>
        </w:r>
      </w:ins>
      <w:r w:rsidR="00264CE2">
        <w:t xml:space="preserve">: </w:t>
      </w:r>
      <w:r w:rsidR="001C770F">
        <w:t>D</w:t>
      </w:r>
      <w:r w:rsidR="00264CE2">
        <w:t>ie Größe und den Umfang der Spieleindustrie, die Beliebtheit von Videospielen und Videospiele als Beispi</w:t>
      </w:r>
      <w:r w:rsidR="003B5989">
        <w:t xml:space="preserve">el der Mensch-Maschine-Interaktion. </w:t>
      </w:r>
      <w:r w:rsidR="00411E8B">
        <w:t>Spiele basieren meist auf einer Story, die mit Hilfe von Hintergrund-Stories, Cut-Scenes, der Interaktion mit anderen Charakteren, usw. erzählt werden kann.</w:t>
      </w:r>
      <w:r w:rsidR="00A9289F">
        <w:t xml:space="preserve"> Auf die Frage, ob man deshalb Spiele wie literarische Werke oder Filme untersuchen könne, antworten </w:t>
      </w:r>
      <w:r w:rsidR="00A9289F" w:rsidRPr="00A9289F">
        <w:rPr>
          <w:szCs w:val="22"/>
        </w:rPr>
        <w:t xml:space="preserve">Wardrip-Fruin </w:t>
      </w:r>
      <w:r w:rsidR="00A9289F" w:rsidRPr="00411E8B">
        <w:rPr>
          <w:szCs w:val="22"/>
        </w:rPr>
        <w:t>&amp; Harr</w:t>
      </w:r>
      <w:r w:rsidR="00A9289F" w:rsidRPr="00A9289F">
        <w:rPr>
          <w:szCs w:val="22"/>
        </w:rPr>
        <w:t xml:space="preserve">igan </w:t>
      </w:r>
      <w:r w:rsidR="00A9289F" w:rsidRPr="00411E8B">
        <w:rPr>
          <w:szCs w:val="22"/>
        </w:rPr>
        <w:t>(2004</w:t>
      </w:r>
      <w:r w:rsidR="00AE654D">
        <w:rPr>
          <w:szCs w:val="22"/>
        </w:rPr>
        <w:t xml:space="preserve">), </w:t>
      </w:r>
      <w:r w:rsidR="00A9289F" w:rsidRPr="00A9289F">
        <w:rPr>
          <w:szCs w:val="22"/>
        </w:rPr>
        <w:t xml:space="preserve">dass </w:t>
      </w:r>
      <w:r w:rsidR="00A9289F" w:rsidRPr="00A9289F">
        <w:rPr>
          <w:szCs w:val="22"/>
        </w:rPr>
        <w:lastRenderedPageBreak/>
        <w:t>das zentrale Element immer noch das Spielen an sich bleibt, sowie das Zie</w:t>
      </w:r>
      <w:r w:rsidR="00AE654D">
        <w:rPr>
          <w:szCs w:val="22"/>
        </w:rPr>
        <w:t xml:space="preserve">l einer hohen </w:t>
      </w:r>
      <w:r w:rsidR="001C770F">
        <w:rPr>
          <w:szCs w:val="22"/>
        </w:rPr>
        <w:t>„</w:t>
      </w:r>
      <w:r w:rsidR="00AE654D">
        <w:rPr>
          <w:szCs w:val="22"/>
        </w:rPr>
        <w:t>Player Experience</w:t>
      </w:r>
      <w:r w:rsidR="001C770F">
        <w:rPr>
          <w:szCs w:val="22"/>
        </w:rPr>
        <w:t>“</w:t>
      </w:r>
      <w:r w:rsidR="00AE654D">
        <w:rPr>
          <w:szCs w:val="22"/>
        </w:rPr>
        <w:t>, a</w:t>
      </w:r>
      <w:r w:rsidR="00A9289F" w:rsidRPr="00A9289F">
        <w:rPr>
          <w:szCs w:val="22"/>
        </w:rPr>
        <w:t>nders als in Filmen oder in der Literatur, bei der die</w:t>
      </w:r>
      <w:r w:rsidR="00AE654D">
        <w:t xml:space="preserve"> Story im Vordergrund steht. Somit sind hier bereits beim Design unterschiedliche Ansätze nötig.</w:t>
      </w:r>
    </w:p>
    <w:p w14:paraId="6E7B7FF5" w14:textId="3CFA0F0B" w:rsidR="008E7D87" w:rsidRDefault="0029195E" w:rsidP="00411E8B">
      <w:pPr>
        <w:pStyle w:val="Folgeabsatz"/>
      </w:pPr>
      <w:r>
        <w:t>Für Flanagan &amp; Niessenbaum (2014) verkörpern Spiele auch menschliche Werte, wie Fairness oder Vertrauen</w:t>
      </w:r>
      <w:r w:rsidR="00037E37">
        <w:t>. Rötzer (2005) beschreibt zudem Videospiele als die neue Kunstform von heute.</w:t>
      </w:r>
      <w:r w:rsidR="00411E8B" w:rsidRPr="0029195E">
        <w:t xml:space="preserve"> </w:t>
      </w:r>
      <w:r w:rsidR="00FE0F62" w:rsidRPr="00411E8B">
        <w:rPr>
          <w:lang w:val="en-US"/>
        </w:rPr>
        <w:t xml:space="preserve">Esposito (2005) </w:t>
      </w:r>
      <w:r w:rsidR="0067628A" w:rsidRPr="00411E8B">
        <w:rPr>
          <w:lang w:val="en-US"/>
        </w:rPr>
        <w:t>definiert ein Videospiel</w:t>
      </w:r>
      <w:r w:rsidR="00C749CC" w:rsidRPr="00411E8B">
        <w:rPr>
          <w:lang w:val="en-US"/>
        </w:rPr>
        <w:t xml:space="preserve"> folgendermaßen</w:t>
      </w:r>
      <w:r w:rsidR="0067628A" w:rsidRPr="00411E8B">
        <w:rPr>
          <w:lang w:val="en-US"/>
        </w:rPr>
        <w:t xml:space="preserve">: </w:t>
      </w:r>
      <w:r w:rsidR="0067628A" w:rsidRPr="00411E8B">
        <w:rPr>
          <w:i/>
          <w:lang w:val="en-US"/>
        </w:rPr>
        <w:t>„A videogame is a game which we play thanks to an audiovisual apparatus and which can be based on a story.”</w:t>
      </w:r>
      <w:r w:rsidR="0067628A" w:rsidRPr="00411E8B">
        <w:rPr>
          <w:lang w:val="en-US"/>
        </w:rPr>
        <w:t xml:space="preserve"> </w:t>
      </w:r>
      <w:r w:rsidR="0067628A" w:rsidRPr="0067628A">
        <w:t>Bei dieser kurzen</w:t>
      </w:r>
      <w:r w:rsidR="00C749CC">
        <w:t xml:space="preserve"> aber prägnan</w:t>
      </w:r>
      <w:r w:rsidR="0067628A" w:rsidRPr="0067628A">
        <w:t xml:space="preserve">ten Definition müssen zusätzlich noch die Begriffe </w:t>
      </w:r>
      <w:r w:rsidR="0067628A">
        <w:rPr>
          <w:i/>
        </w:rPr>
        <w:t xml:space="preserve">game, play und audiovisual apparatus </w:t>
      </w:r>
      <w:r w:rsidR="0067628A">
        <w:t>geklärt werden.</w:t>
      </w:r>
      <w:r w:rsidR="008B1CF8">
        <w:t xml:space="preserve"> </w:t>
      </w:r>
      <w:r w:rsidR="003D682F">
        <w:t xml:space="preserve">Spiele </w:t>
      </w:r>
      <w:r w:rsidR="004D528E">
        <w:t xml:space="preserve">können </w:t>
      </w:r>
      <w:r>
        <w:t>dem</w:t>
      </w:r>
      <w:r w:rsidR="004D528E">
        <w:t xml:space="preserve">nach als „fiktionelle, unvorhersehbare und unproduktive Aktivitäten mit Regeln, Zeit und räumlichen Grenzen und ohne Verpflichtung“ (Caillois, 1967) gesehen werden. </w:t>
      </w:r>
      <w:r w:rsidR="00342155">
        <w:t xml:space="preserve">Zimmerman (2004) spricht vom „quantifiable outcome“, also einem messbaren Ziel eines Spiels. Gegenbeispiele hierzu wären beispielsweise </w:t>
      </w:r>
      <w:r w:rsidR="00342155">
        <w:rPr>
          <w:i/>
        </w:rPr>
        <w:t xml:space="preserve">Sim City </w:t>
      </w:r>
      <w:r w:rsidR="00342155">
        <w:t xml:space="preserve">und die </w:t>
      </w:r>
      <w:r w:rsidR="00342155">
        <w:rPr>
          <w:i/>
        </w:rPr>
        <w:t>Sims-</w:t>
      </w:r>
      <w:r w:rsidR="00342155">
        <w:t xml:space="preserve">Reihe. </w:t>
      </w:r>
      <w:r w:rsidR="00342155" w:rsidRPr="00342155">
        <w:rPr>
          <w:lang w:val="en-US"/>
        </w:rPr>
        <w:t xml:space="preserve">Des Weiteren definiert er ein Spiel wie folgt: </w:t>
      </w:r>
      <w:r w:rsidR="00342155" w:rsidRPr="00342155">
        <w:rPr>
          <w:i/>
          <w:lang w:val="en-US"/>
        </w:rPr>
        <w:t>„A game is a voluntary interactive activity, in which one or more players follow rules that constrain their behavior, enacting an artificial conflict that ends in quantifiable outcome</w:t>
      </w:r>
      <w:r w:rsidR="00342155">
        <w:rPr>
          <w:i/>
          <w:lang w:val="en-US"/>
        </w:rPr>
        <w:t xml:space="preserve">”. </w:t>
      </w:r>
      <w:r w:rsidR="0064259A" w:rsidRPr="005869F3">
        <w:t xml:space="preserve">Das Spielen selbst beschreibt er als </w:t>
      </w:r>
      <w:r w:rsidR="005869F3" w:rsidRPr="005869F3">
        <w:t xml:space="preserve">freien Raum, der gerade trotz aber auch wegen </w:t>
      </w:r>
      <w:r w:rsidR="005869F3">
        <w:t xml:space="preserve">starreren Strukturen existiert. </w:t>
      </w:r>
      <w:r w:rsidR="008D442B">
        <w:t>Jedoch können auch die Freuden des Spielens, wie z.B. Wettbewerb, Errungenschaften oder audiovisuelle Erfahrungen als Definition verwendet werden (Le Diberder, 1997)</w:t>
      </w:r>
      <w:r w:rsidR="00C749CC">
        <w:t xml:space="preserve">. Mit </w:t>
      </w:r>
      <w:r w:rsidR="00C749CC">
        <w:rPr>
          <w:i/>
        </w:rPr>
        <w:t xml:space="preserve">audiovisual apparatus </w:t>
      </w:r>
      <w:r w:rsidR="00C749CC" w:rsidRPr="00C749CC">
        <w:t>sind sämtliche</w:t>
      </w:r>
      <w:r w:rsidR="00C749CC">
        <w:rPr>
          <w:i/>
        </w:rPr>
        <w:t xml:space="preserve"> </w:t>
      </w:r>
      <w:r w:rsidR="00C749CC">
        <w:t>Ausgabegeräte gemeint, die im Stande sind Berechnungen durchzuführen und über Ein-</w:t>
      </w:r>
      <w:r w:rsidR="00832D1E">
        <w:t xml:space="preserve"> </w:t>
      </w:r>
      <w:r w:rsidR="00C749CC">
        <w:t>und Ausgabegeräte</w:t>
      </w:r>
      <w:r w:rsidR="00832D1E">
        <w:t xml:space="preserve"> (Controller, Maus, Bildschirm, etc.) </w:t>
      </w:r>
      <w:r w:rsidR="00C749CC">
        <w:t>verfügen.</w:t>
      </w:r>
      <w:r w:rsidR="00832D1E">
        <w:t xml:space="preserve"> Hierzu zählen Konsolen, Handhelds, Computer oder auch Smartphones. </w:t>
      </w:r>
    </w:p>
    <w:p w14:paraId="4B692485" w14:textId="49A111AA" w:rsidR="000D4AF9" w:rsidRDefault="00205ED3" w:rsidP="00205ED3">
      <w:pPr>
        <w:pStyle w:val="Folgeabsatz"/>
      </w:pPr>
      <w:r>
        <w:t>Bernard Suits (1978) betrachtete dieses Thema bereits früher. Seiner Meinung nach besteht ein Spiel aus drei zentralen Elementen</w:t>
      </w:r>
      <w:r w:rsidR="00693D0B">
        <w:t xml:space="preserve">, nämlich dem </w:t>
      </w:r>
      <w:r w:rsidR="00693D0B">
        <w:rPr>
          <w:i/>
        </w:rPr>
        <w:t xml:space="preserve">prelusory goal, </w:t>
      </w:r>
      <w:r w:rsidR="00693D0B">
        <w:t xml:space="preserve">welches auch außerhalb des spielerischen Kontexts verständlich ist, den </w:t>
      </w:r>
      <w:r w:rsidR="00693D0B">
        <w:rPr>
          <w:i/>
        </w:rPr>
        <w:t xml:space="preserve">bestimmenden Regeln (constitutive rules), </w:t>
      </w:r>
      <w:r w:rsidR="00693D0B">
        <w:t xml:space="preserve">und der sogenannten </w:t>
      </w:r>
      <w:r w:rsidR="00693D0B">
        <w:rPr>
          <w:i/>
        </w:rPr>
        <w:t>lusory attitude</w:t>
      </w:r>
      <w:r w:rsidR="00693D0B">
        <w:t>, also der Einwilligun</w:t>
      </w:r>
      <w:r w:rsidR="0051524E">
        <w:t>g</w:t>
      </w:r>
      <w:r w:rsidR="00693D0B">
        <w:t xml:space="preserve"> des Spielers die gegebenen Regeln zu befolgen.</w:t>
      </w:r>
      <w:r w:rsidR="00F47E3E">
        <w:t xml:space="preserve"> </w:t>
      </w:r>
    </w:p>
    <w:p w14:paraId="2C40BE34" w14:textId="6700DD0E" w:rsidR="001C770F" w:rsidRDefault="0051524E" w:rsidP="001C770F">
      <w:pPr>
        <w:pStyle w:val="Folgeabsatz"/>
      </w:pPr>
      <w:r w:rsidRPr="00435B4B">
        <w:t xml:space="preserve">Das </w:t>
      </w:r>
      <w:r w:rsidRPr="00435B4B">
        <w:rPr>
          <w:i/>
        </w:rPr>
        <w:t xml:space="preserve">Handbook of Digital Games and Entertainment Technologies </w:t>
      </w:r>
      <w:r>
        <w:t>nutzt</w:t>
      </w:r>
      <w:r w:rsidRPr="00435B4B">
        <w:t xml:space="preserve"> Referenzen</w:t>
      </w:r>
      <w:r>
        <w:t xml:space="preserve"> wie Callois, Huizinga, Suits, Sutton-Smith, Zimmerman und viele weitere,</w:t>
      </w:r>
      <w:r w:rsidRPr="00435B4B">
        <w:t xml:space="preserve"> um</w:t>
      </w:r>
      <w:r>
        <w:t xml:space="preserve"> Digital</w:t>
      </w:r>
      <w:r w:rsidRPr="00435B4B">
        <w:t xml:space="preserve"> Games zu</w:t>
      </w:r>
      <w:r>
        <w:t xml:space="preserve"> definieren.</w:t>
      </w:r>
      <w:r w:rsidR="001C770F">
        <w:t xml:space="preserve"> Wie bereits erwähnt existieren viele verschiedene Definitionen für den Begriff des „digitalen Spiels“. Jedoch kristallisieren sich bei genauerer Analyse die folgenden Kernelemente der Definitionen heraus: </w:t>
      </w:r>
      <w:r>
        <w:t xml:space="preserve">Zunächst wird der Spieler als zentrale </w:t>
      </w:r>
      <w:r>
        <w:lastRenderedPageBreak/>
        <w:t>Komponente aufgefasst (Bjork &amp; Juul, 2012). Sie sind interaktiv (Ermi &amp; Mayrü, 2005 sowie Crawford, 1984)), basieren auf Regeln (Salen &amp; Zimmerman, 2004)</w:t>
      </w:r>
      <w:r w:rsidRPr="000A5E32">
        <w:t xml:space="preserve"> </w:t>
      </w:r>
      <w:r>
        <w:t xml:space="preserve">und halten dem Spieler ein Ziel vor Augen, welches er erreichen muss (Suits &amp; Newfeld, 1978). </w:t>
      </w:r>
      <w:r w:rsidR="00D3588F">
        <w:t xml:space="preserve">Der letzte Punkt bezieht sich auf die Plattform, auf dem die digitalen Spiele dargestellt werden, nämlich, wie bereits erwähnt, einem Gerät mit audiovisuellem </w:t>
      </w:r>
      <w:commentRangeStart w:id="34"/>
      <w:commentRangeStart w:id="35"/>
      <w:r w:rsidR="00D3588F">
        <w:t>Output</w:t>
      </w:r>
      <w:commentRangeEnd w:id="34"/>
      <w:r w:rsidR="001C770F">
        <w:rPr>
          <w:rStyle w:val="Kommentarzeichen"/>
        </w:rPr>
        <w:commentReference w:id="34"/>
      </w:r>
      <w:commentRangeEnd w:id="35"/>
      <w:r w:rsidR="00D82C10">
        <w:rPr>
          <w:rStyle w:val="Kommentarzeichen"/>
        </w:rPr>
        <w:commentReference w:id="35"/>
      </w:r>
      <w:r w:rsidR="00D3588F">
        <w:t>.</w:t>
      </w:r>
      <w:r>
        <w:t xml:space="preserve"> </w:t>
      </w:r>
    </w:p>
    <w:p w14:paraId="1FA962E1" w14:textId="4DF74666" w:rsidR="0039496D" w:rsidRDefault="0039496D" w:rsidP="0039496D">
      <w:pPr>
        <w:pStyle w:val="Folgeabsatz"/>
      </w:pPr>
      <w:r>
        <w:t xml:space="preserve">Im Rahmen dieser Arbeit wird </w:t>
      </w:r>
      <w:del w:id="36" w:author="Autor">
        <w:r w:rsidDel="008B3090">
          <w:delText xml:space="preserve">sich </w:delText>
        </w:r>
      </w:del>
      <w:r>
        <w:t xml:space="preserve">auf einen speziellen Anwendungsfall von digitalen Spielen eingegangen, nämlich die „Exertion Games“. Die genaue Definition und die Abgrenzung zu anderen Spieletypen soll im Folgenden genauer betrachtet werden. </w:t>
      </w:r>
    </w:p>
    <w:p w14:paraId="7661BCDE" w14:textId="2D811F2E" w:rsidR="002757DD" w:rsidRPr="00693D0B" w:rsidRDefault="003174BA" w:rsidP="004608D2">
      <w:pPr>
        <w:pStyle w:val="berschrift4"/>
      </w:pPr>
      <w:r>
        <w:t>Exertion Games</w:t>
      </w:r>
    </w:p>
    <w:p w14:paraId="710B35BA" w14:textId="389D3563" w:rsidR="009835F5" w:rsidRDefault="007C2C95" w:rsidP="009835F5">
      <w:pPr>
        <w:pStyle w:val="Folgeabsatz"/>
      </w:pPr>
      <w:r>
        <w:t xml:space="preserve">Wie auch die </w:t>
      </w:r>
      <w:r w:rsidR="0039496D">
        <w:t>Spieleplattformen</w:t>
      </w:r>
      <w:r>
        <w:t xml:space="preserve"> selbst, habe</w:t>
      </w:r>
      <w:r w:rsidR="006D4015">
        <w:t>n</w:t>
      </w:r>
      <w:r>
        <w:t xml:space="preserve"> sich die </w:t>
      </w:r>
      <w:r w:rsidR="0039496D">
        <w:t xml:space="preserve">Interaktionsmodalitäten </w:t>
      </w:r>
      <w:r>
        <w:t xml:space="preserve">bis heute </w:t>
      </w:r>
      <w:r w:rsidR="0039496D">
        <w:t xml:space="preserve">stark </w:t>
      </w:r>
      <w:r>
        <w:t xml:space="preserve">verändert und </w:t>
      </w:r>
      <w:r w:rsidR="0039496D">
        <w:t>eine Vielzahl von verschiedenen Sensoren und Eingabegeräte zum Vorschein gebracht</w:t>
      </w:r>
      <w:r>
        <w:t xml:space="preserve">. </w:t>
      </w:r>
      <w:r w:rsidR="006D4015">
        <w:t xml:space="preserve">Nach Jesper Juul (2000) werden die Eingabegeräte am meisten vernachlässigt, obwohl diese einen großen Teil zum gesamten Gameplay beitragen. </w:t>
      </w:r>
      <w:r w:rsidR="00F2180F">
        <w:t xml:space="preserve">Somit beginnt bereits beim Design des Game Interfaces die Beeinflussung der Player Experience. Heutzutage bringen jedoch neue Konsolen stets neue Eingabemöglichkeiten mit sich. Zusätzlich </w:t>
      </w:r>
      <w:r w:rsidR="000D4AF9">
        <w:t xml:space="preserve">werden Wege gefunden, um Spielerinformationen besser darstellen zu können (z.B. </w:t>
      </w:r>
      <w:r w:rsidR="000D4AF9" w:rsidRPr="00B25FB3">
        <w:rPr>
          <w:szCs w:val="22"/>
        </w:rPr>
        <w:t xml:space="preserve">Nintendo Wii </w:t>
      </w:r>
      <w:commentRangeStart w:id="37"/>
      <w:r w:rsidR="000D4AF9" w:rsidRPr="00B25FB3">
        <w:rPr>
          <w:szCs w:val="22"/>
        </w:rPr>
        <w:t>U</w:t>
      </w:r>
      <w:commentRangeEnd w:id="37"/>
      <w:r w:rsidR="0039496D">
        <w:rPr>
          <w:rStyle w:val="Kommentarzeichen"/>
        </w:rPr>
        <w:commentReference w:id="37"/>
      </w:r>
      <w:ins w:id="38" w:author="Autor">
        <w:r w:rsidR="00D82C10">
          <w:rPr>
            <w:szCs w:val="22"/>
          </w:rPr>
          <w:t xml:space="preserve"> (</w:t>
        </w:r>
        <w:r w:rsidR="001873C5">
          <w:rPr>
            <w:szCs w:val="22"/>
          </w:rPr>
          <w:t>Nintendo, 2017)</w:t>
        </w:r>
      </w:ins>
      <w:r w:rsidR="000D4AF9" w:rsidRPr="00B25FB3">
        <w:rPr>
          <w:szCs w:val="22"/>
        </w:rPr>
        <w:t>) und Controller werden mit multisensorischem Feedback ausgestattet (Cavazza &amp; Young, 2016</w:t>
      </w:r>
      <w:r w:rsidR="00B25FB3" w:rsidRPr="00B25FB3">
        <w:rPr>
          <w:szCs w:val="22"/>
        </w:rPr>
        <w:t xml:space="preserve">). </w:t>
      </w:r>
      <w:r w:rsidR="00695558">
        <w:rPr>
          <w:szCs w:val="22"/>
        </w:rPr>
        <w:t>Mit der Veröffentlichung</w:t>
      </w:r>
      <w:r w:rsidR="00B25FB3">
        <w:rPr>
          <w:szCs w:val="22"/>
        </w:rPr>
        <w:t xml:space="preserve"> der Nintendo Wii-Konsole </w:t>
      </w:r>
      <w:r w:rsidR="00695558">
        <w:rPr>
          <w:szCs w:val="22"/>
        </w:rPr>
        <w:t xml:space="preserve">wurde es dem Spieler </w:t>
      </w:r>
      <w:r w:rsidR="00B25FB3">
        <w:rPr>
          <w:szCs w:val="22"/>
        </w:rPr>
        <w:t xml:space="preserve">ermöglicht, seine Bewegungen direkt in das Spiel zu </w:t>
      </w:r>
      <w:r w:rsidR="00695558">
        <w:rPr>
          <w:szCs w:val="22"/>
        </w:rPr>
        <w:t>übertragen. Diese Neuerung stand</w:t>
      </w:r>
      <w:r w:rsidR="00B25FB3">
        <w:rPr>
          <w:szCs w:val="22"/>
        </w:rPr>
        <w:t xml:space="preserve"> im Gegensatz zu den </w:t>
      </w:r>
      <w:r w:rsidR="00CF136A">
        <w:rPr>
          <w:szCs w:val="22"/>
        </w:rPr>
        <w:t xml:space="preserve">immer noch </w:t>
      </w:r>
      <w:r w:rsidR="00B25FB3">
        <w:rPr>
          <w:szCs w:val="22"/>
        </w:rPr>
        <w:t>bewährten Methoden wie Maus und Keyboard, bei denen der Aufwand, den die Spieler betreiben müssen, überschaubar ist (</w:t>
      </w:r>
      <w:r w:rsidR="00B25FB3">
        <w:t xml:space="preserve">Mueller, Agamanolis, Picard, </w:t>
      </w:r>
      <w:commentRangeStart w:id="39"/>
      <w:r w:rsidR="00B25FB3">
        <w:t>2003</w:t>
      </w:r>
      <w:commentRangeEnd w:id="39"/>
      <w:r w:rsidR="0039496D">
        <w:rPr>
          <w:rStyle w:val="Kommentarzeichen"/>
        </w:rPr>
        <w:commentReference w:id="39"/>
      </w:r>
      <w:r w:rsidR="00B25FB3">
        <w:t xml:space="preserve">). </w:t>
      </w:r>
    </w:p>
    <w:p w14:paraId="77C3857C" w14:textId="29F9D8E1" w:rsidR="00AE2F5C" w:rsidRDefault="00CF136A" w:rsidP="00CF136A">
      <w:pPr>
        <w:pStyle w:val="Folgeabsatz"/>
      </w:pPr>
      <w:r>
        <w:t xml:space="preserve">Exertion (engl.: Anstrengung) Games sind </w:t>
      </w:r>
      <w:r w:rsidR="00B25FB3">
        <w:t>Spiele</w:t>
      </w:r>
      <w:r>
        <w:t>,</w:t>
      </w:r>
      <w:r w:rsidR="00B25FB3">
        <w:t xml:space="preserve"> die körperlichen Aufwand erfordern. </w:t>
      </w:r>
      <w:r w:rsidR="00561EB4">
        <w:t xml:space="preserve">Wie Müller &amp; </w:t>
      </w:r>
      <w:commentRangeStart w:id="40"/>
      <w:r w:rsidR="00561EB4">
        <w:t>M</w:t>
      </w:r>
      <w:r w:rsidR="0039496D">
        <w:t>a</w:t>
      </w:r>
      <w:r w:rsidR="00561EB4">
        <w:t xml:space="preserve">ndryk </w:t>
      </w:r>
      <w:commentRangeEnd w:id="40"/>
      <w:r w:rsidR="0039496D">
        <w:rPr>
          <w:rStyle w:val="Kommentarzeichen"/>
        </w:rPr>
        <w:commentReference w:id="40"/>
      </w:r>
      <w:r w:rsidR="00561EB4">
        <w:t>(2016) beschreiben, soll bei manchen Auspräg</w:t>
      </w:r>
      <w:r>
        <w:t>ungen dieser Art von Spiel der E</w:t>
      </w:r>
      <w:r w:rsidR="00561EB4">
        <w:t xml:space="preserve">xertion-Faktor, also mehr die Anstrengung als das Spiel an sich im Vordergrund stehen, bei anderen soll mit Hilfe der körperlichen Arbeit der Spielspaß erhöht werden. </w:t>
      </w:r>
      <w:r>
        <w:t>Bei heutigen Trackingmöglichkeiten wie</w:t>
      </w:r>
      <w:r w:rsidR="00731355">
        <w:t xml:space="preserve"> der</w:t>
      </w:r>
      <w:r w:rsidR="00561EB4">
        <w:t xml:space="preserve"> </w:t>
      </w:r>
      <w:r w:rsidR="00731355">
        <w:t>Microsoft</w:t>
      </w:r>
      <w:r w:rsidR="00561EB4">
        <w:t xml:space="preserve"> Kinect, Nintendo Wii oder Playstation Move </w:t>
      </w:r>
      <w:r w:rsidR="00731355">
        <w:t xml:space="preserve">werden hierbei verschiedene Techniken angewandt, um den Spieler zu </w:t>
      </w:r>
      <w:r>
        <w:t>erfassen</w:t>
      </w:r>
      <w:r w:rsidR="00731355">
        <w:t xml:space="preserve"> und ihm zu ermöglichen, durch Bewegungen das Spiel bzw. seinen Avatar zu steuern. Hier liegt der Fokus meist auf der Verbesserung der Spielerfahrung, wohingegen Produkte wie die Nike+-App den Spieler bzw. Läufer mehr dazu anhalten </w:t>
      </w:r>
      <w:r w:rsidR="00731355">
        <w:lastRenderedPageBreak/>
        <w:t xml:space="preserve">soll, weiterhin Sport zu treiben, seine Daten hochzuladen, und sich mit anderen Spielern </w:t>
      </w:r>
      <w:r>
        <w:t xml:space="preserve">zu </w:t>
      </w:r>
      <w:r w:rsidR="00731355">
        <w:t>vergleichen (</w:t>
      </w:r>
      <w:commentRangeStart w:id="41"/>
      <w:commentRangeStart w:id="42"/>
      <w:r w:rsidR="00731355">
        <w:t>Apple</w:t>
      </w:r>
      <w:commentRangeEnd w:id="41"/>
      <w:r w:rsidR="0039496D">
        <w:rPr>
          <w:rStyle w:val="Kommentarzeichen"/>
        </w:rPr>
        <w:commentReference w:id="41"/>
      </w:r>
      <w:commentRangeEnd w:id="42"/>
      <w:r w:rsidR="00E56FB5">
        <w:rPr>
          <w:rStyle w:val="Kommentarzeichen"/>
        </w:rPr>
        <w:commentReference w:id="42"/>
      </w:r>
      <w:r w:rsidR="00731355">
        <w:t xml:space="preserve">, 2016). </w:t>
      </w:r>
    </w:p>
    <w:p w14:paraId="1FE9D48D" w14:textId="61D1962B" w:rsidR="00CE6B6E" w:rsidRPr="00EA29EB" w:rsidRDefault="00820441" w:rsidP="00AE2F5C">
      <w:pPr>
        <w:pStyle w:val="Folgeabsatz"/>
        <w:ind w:firstLine="708"/>
      </w:pPr>
      <w:r>
        <w:rPr>
          <w:lang w:val="en-US"/>
        </w:rPr>
        <w:t xml:space="preserve">Exertion Games, oder auch Exergames genannt, </w:t>
      </w:r>
      <w:r w:rsidR="001E05C0" w:rsidRPr="001E05C0">
        <w:rPr>
          <w:lang w:val="en-US"/>
        </w:rPr>
        <w:t xml:space="preserve">werden wie folgt definiert: </w:t>
      </w:r>
      <w:r w:rsidR="001E05C0">
        <w:rPr>
          <w:lang w:val="en-US"/>
        </w:rPr>
        <w:t>an exertion game [is]</w:t>
      </w:r>
      <w:r w:rsidR="001E05C0" w:rsidRPr="001E05C0">
        <w:rPr>
          <w:lang w:val="en-US"/>
        </w:rPr>
        <w:t xml:space="preserve"> a digital game that utilizes physical exertion interactions where the physical effort is a key, if not the dominant, determinant in reaching the game’s goal</w:t>
      </w:r>
      <w:r w:rsidR="0039496D">
        <w:rPr>
          <w:lang w:val="en-US"/>
        </w:rPr>
        <w:t xml:space="preserve"> (Müller &amp; Ma</w:t>
      </w:r>
      <w:r w:rsidR="001E05C0">
        <w:rPr>
          <w:lang w:val="en-US"/>
        </w:rPr>
        <w:t>ndryk, 2016)</w:t>
      </w:r>
      <w:r w:rsidR="001E05C0" w:rsidRPr="001E05C0">
        <w:rPr>
          <w:lang w:val="en-US"/>
        </w:rPr>
        <w:t>.</w:t>
      </w:r>
      <w:r w:rsidR="001E05C0">
        <w:rPr>
          <w:lang w:val="en-US"/>
        </w:rPr>
        <w:t xml:space="preserve"> </w:t>
      </w:r>
      <w:r w:rsidR="001E05C0" w:rsidRPr="001E05C0">
        <w:t>Hier findet ein Wechsel von feinmotorischen Bewegungen (Maus) hin zu grobmotorischen Bewegungen (</w:t>
      </w:r>
      <w:r w:rsidR="001E05C0">
        <w:t xml:space="preserve">Hand- und Fußbewegungen) statt. </w:t>
      </w:r>
      <w:r w:rsidR="00CF136A">
        <w:t>Zusätzlich muss an dieser Stelle erwähnt werden, dass die Bewegungen des Spielers Einfluss auf das Spiel haben und diese notwendig sind um das Ziel des Spiels zu erreichen. Anders als bei Sinclair (2007), bei dem d</w:t>
      </w:r>
      <w:r>
        <w:t xml:space="preserve">as Spielen eines Spiels </w:t>
      </w:r>
      <w:r w:rsidR="00491830">
        <w:t>währ</w:t>
      </w:r>
      <w:r>
        <w:t>e</w:t>
      </w:r>
      <w:r w:rsidR="00491830">
        <w:t>n</w:t>
      </w:r>
      <w:r>
        <w:t xml:space="preserve">d man auf dem Laufband läuft </w:t>
      </w:r>
      <w:r w:rsidR="00CF136A">
        <w:t xml:space="preserve">ebenfalls </w:t>
      </w:r>
      <w:r>
        <w:t>als Exertion Game bezeichnet</w:t>
      </w:r>
      <w:r w:rsidR="00CF136A">
        <w:t xml:space="preserve"> wird</w:t>
      </w:r>
      <w:r>
        <w:t xml:space="preserve">. </w:t>
      </w:r>
      <w:r w:rsidR="00870213">
        <w:t>Eine zusätzliche Definition stammt</w:t>
      </w:r>
      <w:r w:rsidR="00491830">
        <w:t xml:space="preserve"> von Oh und Yang (2010), die Exergame</w:t>
      </w:r>
      <w:r w:rsidR="00BB059E">
        <w:t>s als Spiele bezeichnen, die</w:t>
      </w:r>
      <w:r w:rsidR="00491830">
        <w:t xml:space="preserve"> physische Aktivität</w:t>
      </w:r>
      <w:r w:rsidR="00BB059E">
        <w:t>en des Spieler</w:t>
      </w:r>
      <w:r w:rsidR="00695558">
        <w:t>s</w:t>
      </w:r>
      <w:r w:rsidR="00BB059E">
        <w:t>, die über das Sitzen hinausgehen, fördern, und vor allem Kraft, Balanc</w:t>
      </w:r>
      <w:r w:rsidR="00870213">
        <w:t>e und Flexibiltät beanspruchen.</w:t>
      </w:r>
      <w:r w:rsidR="00491830">
        <w:t xml:space="preserve"> </w:t>
      </w:r>
      <w:r w:rsidR="00870213">
        <w:t xml:space="preserve">Bei Bogost (2005) sind es Spiele, die </w:t>
      </w:r>
      <w:r w:rsidR="00B32511">
        <w:t>Spielen und Übung vereinen und physikalische Eingabegeräte benötigen oder nach Mears und Hansen (2009)</w:t>
      </w:r>
      <w:r w:rsidR="00CE6B6E">
        <w:t xml:space="preserve"> Spiele</w:t>
      </w:r>
      <w:r w:rsidR="00B32511">
        <w:t>, die durch Interaktivität die physische Betätigung steigern.</w:t>
      </w:r>
      <w:r w:rsidR="00961466">
        <w:t xml:space="preserve"> Zu erwähnen sind hier noch Silva und El Saddik (2011), die argumentieren, dass man bei der Kategorisierung von Spielen darauf achten sollte, ob der Fokus des Spiels auf der körperlichen Belastung oder dem Gameplay liegt. </w:t>
      </w:r>
      <w:r w:rsidR="00D15CFE">
        <w:t xml:space="preserve">Es kann somit festgehalten werden, dass </w:t>
      </w:r>
      <w:r w:rsidR="00C03091">
        <w:t>alle Definitionen die physische Belastung als Grundvoraussetzung sehen um ein Spiel als Exertion Game einordnen zu können.</w:t>
      </w:r>
    </w:p>
    <w:p w14:paraId="5EA499FE" w14:textId="68054465" w:rsidR="00EA29EB" w:rsidRDefault="00AE1489" w:rsidP="00411E8B">
      <w:pPr>
        <w:pStyle w:val="Folgeabsatz"/>
      </w:pPr>
      <w:r>
        <w:t>Daher ist es für</w:t>
      </w:r>
      <w:r w:rsidR="00EA29EB">
        <w:t xml:space="preserve"> Exertion Games wichtig zu verstehen, welche Rolle der Körper </w:t>
      </w:r>
      <w:r w:rsidR="0039496D">
        <w:t xml:space="preserve">des Spielers </w:t>
      </w:r>
      <w:r w:rsidR="00EA29EB">
        <w:t xml:space="preserve">bei </w:t>
      </w:r>
      <w:r w:rsidR="0039496D">
        <w:t xml:space="preserve">der Interaktionsgestaltung </w:t>
      </w:r>
      <w:r w:rsidR="00EA29EB">
        <w:t xml:space="preserve">spielt (Müller et al., 2011). Hierzu wird ein Modell mit </w:t>
      </w:r>
      <w:r>
        <w:t xml:space="preserve">den folgenden vier </w:t>
      </w:r>
      <w:commentRangeStart w:id="43"/>
      <w:r>
        <w:t>Kernpunkten</w:t>
      </w:r>
      <w:r w:rsidR="00EA29EB">
        <w:t xml:space="preserve"> </w:t>
      </w:r>
      <w:commentRangeEnd w:id="43"/>
      <w:r>
        <w:rPr>
          <w:rStyle w:val="Kommentarzeichen"/>
        </w:rPr>
        <w:commentReference w:id="43"/>
      </w:r>
      <w:r w:rsidR="00EA29EB">
        <w:t>(engl.: four lens view) (Jacob et. Al, 2007, 2008) vorgeschlagen</w:t>
      </w:r>
      <w:r w:rsidR="0039496D">
        <w:t>:</w:t>
      </w:r>
      <w:r w:rsidR="002D645D">
        <w:t xml:space="preserve"> </w:t>
      </w:r>
      <w:r>
        <w:t xml:space="preserve">Der erste Punkt </w:t>
      </w:r>
      <w:r w:rsidR="002D645D">
        <w:t xml:space="preserve">ist der reagierende Körper (engl.: responding body). Hier richtet sich der Blick auf die Reaktionen des Körpers bei Belastung, wie beispielsweise erhöhter Herzschlag, Schweiß oder schweres Atmen. </w:t>
      </w:r>
      <w:r>
        <w:t xml:space="preserve">Ferner soll darauf aufbauend auch der </w:t>
      </w:r>
      <w:r w:rsidR="002D645D">
        <w:t>bewegend</w:t>
      </w:r>
      <w:r>
        <w:t>en Körper (engl.: moving body) beobachtet werden</w:t>
      </w:r>
      <w:r w:rsidR="002D645D">
        <w:t xml:space="preserve">, </w:t>
      </w:r>
      <w:commentRangeStart w:id="44"/>
      <w:r>
        <w:t>der</w:t>
      </w:r>
      <w:commentRangeEnd w:id="44"/>
      <w:r>
        <w:rPr>
          <w:rStyle w:val="Kommentarzeichen"/>
        </w:rPr>
        <w:commentReference w:id="44"/>
      </w:r>
      <w:r>
        <w:t xml:space="preserve"> </w:t>
      </w:r>
      <w:r w:rsidR="002D645D">
        <w:t xml:space="preserve">Bewegungen der Körper vollzieht. Der fühlende Körper (engl.: sensing body), also </w:t>
      </w:r>
      <w:r>
        <w:t>der dritte Punkt</w:t>
      </w:r>
      <w:r w:rsidR="002D645D">
        <w:t xml:space="preserve">, beschreibt wie der Körper seine Umwelt wahrnimmt. Hier gibt es Unterschiede </w:t>
      </w:r>
      <w:r w:rsidR="001043C3">
        <w:t>wie z.B. ein Spiel in einem Stadion im Vergleich zu einem Spiel im Park. D</w:t>
      </w:r>
      <w:r>
        <w:t>er</w:t>
      </w:r>
      <w:r w:rsidR="001043C3">
        <w:t xml:space="preserve"> vierte und letzte </w:t>
      </w:r>
      <w:r>
        <w:t xml:space="preserve">Punkt (engl.: relating body) </w:t>
      </w:r>
      <w:r w:rsidR="001043C3">
        <w:t xml:space="preserve">betrachtet die Art und Weise wie sich Körper und </w:t>
      </w:r>
      <w:r w:rsidR="001043C3">
        <w:lastRenderedPageBreak/>
        <w:t>Menschen zueinander verhalten</w:t>
      </w:r>
      <w:r>
        <w:t>. Dabei umfasst die Interaktion nicht nur die direkten Mitspieler, sondern auch andere Akteuere, wie beispielsweise die Zuschauer, etc.</w:t>
      </w:r>
      <w:r w:rsidR="001043C3">
        <w:t xml:space="preserve"> </w:t>
      </w:r>
    </w:p>
    <w:p w14:paraId="14C45A1B" w14:textId="694C8707" w:rsidR="00DC2915" w:rsidRDefault="006C582D" w:rsidP="00411E8B">
      <w:pPr>
        <w:pStyle w:val="Folgeabsatz"/>
      </w:pPr>
      <w:r>
        <w:t xml:space="preserve">Exertion Games erfordern körperliche und geistige Anstrengung. Dies führt </w:t>
      </w:r>
      <w:r w:rsidR="00AE1489">
        <w:t xml:space="preserve">je nach Umfang des Spiels </w:t>
      </w:r>
      <w:r>
        <w:t>unausweichlich zu einer Ermüdung der Spieler</w:t>
      </w:r>
      <w:r w:rsidR="00AE1489">
        <w:t xml:space="preserve">, wie </w:t>
      </w:r>
      <w:r w:rsidR="00A5130A">
        <w:t>Sheinin und Gutwin (2014)</w:t>
      </w:r>
      <w:r w:rsidR="00AE1489">
        <w:t xml:space="preserve"> in Ihren Projekten genauer definieren: </w:t>
      </w:r>
      <w:r w:rsidR="00D84129">
        <w:t>Sie untersuchten die Auswirkungen physikalischer Kontrollelemente auf das Gameplay. Hierzu wurde zum einen ein Laufspiel entwickelt, bei dem sich der Spieler durch schnelles Betätigen zweier Tasten fortbewegt.</w:t>
      </w:r>
      <w:r w:rsidR="00DC2915">
        <w:t xml:space="preserve"> Zum anderen entwickelte man ein 2D-Handballspiel, welches durch impulsbasierte Controls gesteuert wurde. Man konnte beobachten, dass physical controls eine Entw</w:t>
      </w:r>
      <w:r w:rsidR="00AE1489">
        <w:t xml:space="preserve">icklung der Expertise erlaubten. Diese Effekte wurden vor allen bei der zweiten Evaluation deutlich, da diese über einen Zeitraum von mehreren Wochen durchgeführt </w:t>
      </w:r>
      <w:commentRangeStart w:id="45"/>
      <w:r w:rsidR="00AE1489">
        <w:t>wurden</w:t>
      </w:r>
      <w:commentRangeEnd w:id="45"/>
      <w:r w:rsidR="00AE1489">
        <w:rPr>
          <w:rStyle w:val="Kommentarzeichen"/>
        </w:rPr>
        <w:commentReference w:id="45"/>
      </w:r>
      <w:r w:rsidR="00DC2915">
        <w:t xml:space="preserve">. Zudem war zu erkennen, dass die Ermüdung in beiden Studien ein großer Faktor für den Spielausgang bzw. die Strategie der Teams und Spieler war. </w:t>
      </w:r>
      <w:r w:rsidR="0071771C">
        <w:t xml:space="preserve">Somit konnte neben dem körperlichen Trainingseffekt, auch der Einfluss von Ermüdung nachgewiesen werden, auch wenn dies hier nur in kleinem Maßstab zu beobachten war. </w:t>
      </w:r>
    </w:p>
    <w:p w14:paraId="2FCBA376" w14:textId="24876118" w:rsidR="0091428F" w:rsidRDefault="003174BA" w:rsidP="004608D2">
      <w:pPr>
        <w:pStyle w:val="Folgeabsatz"/>
        <w:rPr>
          <w:ins w:id="46" w:author="Autor"/>
        </w:rPr>
      </w:pPr>
      <w:r>
        <w:t xml:space="preserve">Weitere Beispiele für Exergames sind </w:t>
      </w:r>
      <w:r w:rsidRPr="003174BA">
        <w:rPr>
          <w:i/>
        </w:rPr>
        <w:t>„</w:t>
      </w:r>
      <w:r w:rsidR="00695558" w:rsidRPr="003174BA">
        <w:rPr>
          <w:i/>
        </w:rPr>
        <w:t>Shadow Shooter</w:t>
      </w:r>
      <w:r w:rsidRPr="003174BA">
        <w:rPr>
          <w:i/>
        </w:rPr>
        <w:t>“</w:t>
      </w:r>
      <w:r w:rsidR="00695558" w:rsidRPr="00695558">
        <w:t xml:space="preserve"> (Yasumoto &amp; Masasuke, 2015)</w:t>
      </w:r>
      <w:r>
        <w:t xml:space="preserve">, </w:t>
      </w:r>
      <w:del w:id="47" w:author="Autor">
        <w:r w:rsidDel="00183919">
          <w:delText>welches</w:delText>
        </w:r>
        <w:r w:rsidR="00695558" w:rsidRPr="00695558" w:rsidDel="00183919">
          <w:delText xml:space="preserve"> </w:delText>
        </w:r>
      </w:del>
      <w:ins w:id="48" w:author="Autor">
        <w:r w:rsidR="00183919">
          <w:t>das</w:t>
        </w:r>
        <w:r w:rsidR="00183919" w:rsidRPr="00695558">
          <w:t xml:space="preserve"> </w:t>
        </w:r>
      </w:ins>
      <w:r w:rsidR="00695558" w:rsidRPr="00695558">
        <w:t>einen Bogen</w:t>
      </w:r>
      <w:r>
        <w:t xml:space="preserve"> nutzt, um mit virtuellen Pfeilen a</w:t>
      </w:r>
      <w:r w:rsidR="00695558">
        <w:t xml:space="preserve">uf Gegner </w:t>
      </w:r>
      <w:r>
        <w:t>zu schießen,</w:t>
      </w:r>
      <w:r w:rsidR="00695558">
        <w:t xml:space="preserve"> </w:t>
      </w:r>
      <w:r>
        <w:t xml:space="preserve">die </w:t>
      </w:r>
      <w:r w:rsidR="00695558">
        <w:t xml:space="preserve">Jogging-App </w:t>
      </w:r>
      <w:r w:rsidR="00695558">
        <w:rPr>
          <w:i/>
        </w:rPr>
        <w:t xml:space="preserve">„Zombies, Run!“ </w:t>
      </w:r>
      <w:r w:rsidR="00695558">
        <w:t>(Witkowski, 2013)</w:t>
      </w:r>
      <w:r>
        <w:t xml:space="preserve">, bei der der </w:t>
      </w:r>
      <w:r w:rsidR="00695558">
        <w:t>Läufer vor</w:t>
      </w:r>
      <w:r w:rsidR="007E1590">
        <w:t xml:space="preserve"> Zombies flüchten</w:t>
      </w:r>
      <w:r>
        <w:t xml:space="preserve"> muss</w:t>
      </w:r>
      <w:r w:rsidR="007E1590">
        <w:t xml:space="preserve">, </w:t>
      </w:r>
      <w:del w:id="49" w:author="Autor">
        <w:r w:rsidR="007E1590" w:rsidDel="00183919">
          <w:delText xml:space="preserve">welche </w:delText>
        </w:r>
      </w:del>
      <w:r w:rsidR="00183919">
        <w:t xml:space="preserve">die </w:t>
      </w:r>
      <w:r w:rsidR="007E1590">
        <w:t xml:space="preserve">in Intervallen </w:t>
      </w:r>
      <w:r>
        <w:t>auftreten oder wie das von</w:t>
      </w:r>
      <w:r w:rsidR="007E1590">
        <w:t xml:space="preserve"> Hong et. al (2017) entwickelt</w:t>
      </w:r>
      <w:r>
        <w:t>e</w:t>
      </w:r>
      <w:r w:rsidR="007E1590">
        <w:t xml:space="preserve"> Virtual-Reality-Spiel, bei dem der Spieler mit einem angepassten Wakeboard </w:t>
      </w:r>
      <w:commentRangeStart w:id="50"/>
      <w:commentRangeStart w:id="51"/>
      <w:r w:rsidR="007E1590">
        <w:t>interagiert</w:t>
      </w:r>
      <w:commentRangeEnd w:id="50"/>
      <w:r w:rsidR="00AE1489">
        <w:rPr>
          <w:rStyle w:val="Kommentarzeichen"/>
        </w:rPr>
        <w:commentReference w:id="50"/>
      </w:r>
      <w:commentRangeEnd w:id="51"/>
      <w:r w:rsidR="004339E9">
        <w:rPr>
          <w:rStyle w:val="Kommentarzeichen"/>
        </w:rPr>
        <w:commentReference w:id="51"/>
      </w:r>
      <w:r w:rsidR="007E1590">
        <w:t xml:space="preserve">. </w:t>
      </w:r>
    </w:p>
    <w:p w14:paraId="78A48991" w14:textId="7DB7778F" w:rsidR="00183919" w:rsidRDefault="00F67428" w:rsidP="004608D2">
      <w:pPr>
        <w:pStyle w:val="Folgeabsatz"/>
      </w:pPr>
      <w:ins w:id="52" w:author="Autor">
        <w:r>
          <w:t>Neben körperlicher Betätigung können Spiele noch einen anderen Bereich neben purem Entertainment abdecken, nämlich den des Lernens. Dem Spieler kann durch eine passende Storyline oder spezielle Aufgaben spielerisch Wissen und Fähigkeiten vermittelt werden. Diese „Serious Games“ müssen jedoch den Spagat zwischen Wissensvermittlung und Unterhaltung schaffen,</w:t>
        </w:r>
        <w:r w:rsidR="00F05004">
          <w:t xml:space="preserve"> um den Ansprüchen von beiden Seiten zu genügen. Näheres hierzu wird im folgenden Punkt erläutert.</w:t>
        </w:r>
      </w:ins>
    </w:p>
    <w:p w14:paraId="3366614A" w14:textId="77777777" w:rsidR="004608D2" w:rsidRPr="00695558" w:rsidRDefault="004608D2" w:rsidP="004608D2">
      <w:pPr>
        <w:pStyle w:val="Folgeabsatz"/>
      </w:pPr>
    </w:p>
    <w:p w14:paraId="6E4F6F68" w14:textId="4F3806B6" w:rsidR="004608D2" w:rsidRPr="004608D2" w:rsidRDefault="003174BA" w:rsidP="004608D2">
      <w:pPr>
        <w:pStyle w:val="berschrift4"/>
      </w:pPr>
      <w:r>
        <w:t xml:space="preserve">Serious </w:t>
      </w:r>
      <w:commentRangeStart w:id="53"/>
      <w:commentRangeStart w:id="54"/>
      <w:r>
        <w:t>Games</w:t>
      </w:r>
      <w:commentRangeEnd w:id="53"/>
      <w:r w:rsidR="00AE1489">
        <w:rPr>
          <w:rStyle w:val="Kommentarzeichen"/>
          <w:rFonts w:ascii="Palatino Linotype" w:eastAsia="Times New Roman" w:hAnsi="Palatino Linotype" w:cs="Times New Roman"/>
          <w:b w:val="0"/>
          <w:bCs w:val="0"/>
          <w:i w:val="0"/>
          <w:iCs w:val="0"/>
        </w:rPr>
        <w:commentReference w:id="53"/>
      </w:r>
      <w:commentRangeEnd w:id="54"/>
      <w:r w:rsidR="00183919">
        <w:rPr>
          <w:rStyle w:val="Kommentarzeichen"/>
          <w:rFonts w:ascii="Palatino Linotype" w:eastAsia="Times New Roman" w:hAnsi="Palatino Linotype" w:cs="Times New Roman"/>
          <w:b w:val="0"/>
          <w:bCs w:val="0"/>
          <w:i w:val="0"/>
          <w:iCs w:val="0"/>
        </w:rPr>
        <w:commentReference w:id="54"/>
      </w:r>
    </w:p>
    <w:p w14:paraId="0830AD8A" w14:textId="59803370" w:rsidR="00BD1F29" w:rsidRDefault="007E3B2A" w:rsidP="008A2EF2">
      <w:pPr>
        <w:pStyle w:val="Folgeabsatz"/>
        <w:ind w:firstLine="0"/>
      </w:pPr>
      <w:r>
        <w:t xml:space="preserve">Wie Mildner &amp; Müller (2016) beschreiben, unterscheiden sich </w:t>
      </w:r>
      <w:r w:rsidR="008A2EF2">
        <w:t xml:space="preserve">Serious Games in zwei Bereichen des Designprozesses von „herkömmlichen“ Spielen. Erstens werden beim Design Domänenexperten herangezogen, die dafür zuständig sind, </w:t>
      </w:r>
      <w:commentRangeStart w:id="55"/>
      <w:r w:rsidR="008A2EF2">
        <w:t xml:space="preserve">Fachwissen </w:t>
      </w:r>
      <w:commentRangeEnd w:id="55"/>
      <w:r w:rsidR="00AE1489">
        <w:rPr>
          <w:rStyle w:val="Kommentarzeichen"/>
        </w:rPr>
        <w:commentReference w:id="55"/>
      </w:r>
      <w:r w:rsidR="008A2EF2">
        <w:t xml:space="preserve">zum ernsten Teil des Spiels bereitzustellen. </w:t>
      </w:r>
      <w:r w:rsidR="001D1109">
        <w:t>Sie sind zuständig</w:t>
      </w:r>
      <w:r w:rsidR="00822963">
        <w:t xml:space="preserve"> für die Bildungsinhalte des Spiels </w:t>
      </w:r>
      <w:r w:rsidR="00822963">
        <w:lastRenderedPageBreak/>
        <w:t xml:space="preserve">und deren Richtigkeit. Sie wirken ausschlaggebend im Designprozess mit und arbeiten eng mit den Game Designern zusammen, die zusätzlich noch zu einem gewissen Teil im Game Development involviert sind (Abb. 1). </w:t>
      </w:r>
      <w:r w:rsidR="00BD1F29">
        <w:t xml:space="preserve">Prensky (2007) beschreibt die Verknüpfung von Lerninhalten mit dem Spiel als Kunst. Denn ohne eine gelungene Einarbeitung der Inhalte, dient das Spiel entweder nur zur Unterhaltung oder nur zu Lernzwecken, nicht aber </w:t>
      </w:r>
      <w:r w:rsidR="00636152">
        <w:t xml:space="preserve">zum eigentlichen Zweck des lernunterstützenden Spielens. </w:t>
      </w:r>
    </w:p>
    <w:p w14:paraId="36FE446F" w14:textId="3665E3DB" w:rsidR="00190AA6" w:rsidRDefault="008A2EF2" w:rsidP="00190AA6">
      <w:pPr>
        <w:pStyle w:val="Folgeabsatz"/>
      </w:pPr>
      <w:r>
        <w:t>Zweitens haben Serious Games</w:t>
      </w:r>
      <w:r w:rsidR="00E73E34">
        <w:t xml:space="preserve"> neben dem Spielspaß, der als Motivation dient, noch eine zweite Komp</w:t>
      </w:r>
      <w:r w:rsidR="00E70DEA">
        <w:t>o</w:t>
      </w:r>
      <w:r w:rsidR="00E73E34">
        <w:t>nente, nämlich</w:t>
      </w:r>
      <w:r>
        <w:t xml:space="preserve"> den Auftrag, </w:t>
      </w:r>
      <w:r w:rsidR="00E73E34">
        <w:t>eine Botschaft zu übermitteln bzw. ein (real-life) Ziel zu erreichen. Zum Beispiel sind Lernspiele als Serious Games einzuordnen, da sie dabei helfen, den Lernenden nützliches Wissen zu vermitteln. Domänenexperten wären in diesem Fall z.B. Lehrer, die festlegen, was gelernt werden soll.</w:t>
      </w:r>
      <w:r w:rsidR="007E3B2A">
        <w:t xml:space="preserve"> Der Grund weshalb Serious Games eingesetzt werden, ist vor allem der, dass Spiele motivieren, sei es durch Awards oder durch das Bestreben nach der höchstmöglichen Platzierung in einer Rangliste. </w:t>
      </w:r>
      <w:r w:rsidR="00106D3B">
        <w:t>Dies kann dazu verwendet werden, um den Spielern ernstere Inhalte sp</w:t>
      </w:r>
      <w:r w:rsidR="00E920F1">
        <w:t>ielerisch vermitteln zu können.</w:t>
      </w:r>
    </w:p>
    <w:p w14:paraId="7328A4BA" w14:textId="77777777" w:rsidR="00822963" w:rsidRDefault="00822963" w:rsidP="00D16D56">
      <w:pPr>
        <w:pStyle w:val="Folgeabsatz"/>
        <w:keepNext/>
        <w:ind w:firstLine="0"/>
        <w:jc w:val="center"/>
      </w:pPr>
      <w:commentRangeStart w:id="56"/>
      <w:r>
        <w:rPr>
          <w:noProof/>
        </w:rPr>
        <w:drawing>
          <wp:inline distT="0" distB="0" distL="0" distR="0" wp14:anchorId="01848C80" wp14:editId="5E263B54">
            <wp:extent cx="3732028" cy="128015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_Expert.PNG"/>
                    <pic:cNvPicPr/>
                  </pic:nvPicPr>
                  <pic:blipFill rotWithShape="1">
                    <a:blip r:embed="rId19">
                      <a:extLst>
                        <a:ext uri="{28A0092B-C50C-407E-A947-70E740481C1C}">
                          <a14:useLocalDpi xmlns:a14="http://schemas.microsoft.com/office/drawing/2010/main" val="0"/>
                        </a:ext>
                      </a:extLst>
                    </a:blip>
                    <a:srcRect l="-1" r="-17474"/>
                    <a:stretch/>
                  </pic:blipFill>
                  <pic:spPr bwMode="auto">
                    <a:xfrm>
                      <a:off x="0" y="0"/>
                      <a:ext cx="3788091" cy="1299388"/>
                    </a:xfrm>
                    <a:prstGeom prst="rect">
                      <a:avLst/>
                    </a:prstGeom>
                    <a:ln>
                      <a:noFill/>
                    </a:ln>
                    <a:extLst>
                      <a:ext uri="{53640926-AAD7-44D8-BBD7-CCE9431645EC}">
                        <a14:shadowObscured xmlns:a14="http://schemas.microsoft.com/office/drawing/2010/main"/>
                      </a:ext>
                    </a:extLst>
                  </pic:spPr>
                </pic:pic>
              </a:graphicData>
            </a:graphic>
          </wp:inline>
        </w:drawing>
      </w:r>
      <w:commentRangeEnd w:id="56"/>
      <w:r w:rsidR="00AE1489">
        <w:rPr>
          <w:rStyle w:val="Kommentarzeichen"/>
        </w:rPr>
        <w:commentReference w:id="56"/>
      </w:r>
    </w:p>
    <w:p w14:paraId="0EF219B9" w14:textId="2DF8D935" w:rsidR="00822963" w:rsidRDefault="00822963" w:rsidP="00822963">
      <w:pPr>
        <w:pStyle w:val="Beschriftung"/>
        <w:jc w:val="both"/>
      </w:pPr>
      <w:bookmarkStart w:id="57" w:name="_Toc502322121"/>
      <w:r>
        <w:t xml:space="preserve">Abbildung </w:t>
      </w:r>
      <w:fldSimple w:instr=" SEQ Abbildung \* ARABIC ">
        <w:r w:rsidR="009764C3">
          <w:rPr>
            <w:noProof/>
          </w:rPr>
          <w:t>1</w:t>
        </w:r>
      </w:fldSimple>
      <w:r>
        <w:t>: Mitwirkung der Domain Experts bei der Spieleentwicklung</w:t>
      </w:r>
      <w:bookmarkEnd w:id="57"/>
    </w:p>
    <w:p w14:paraId="11E435FA" w14:textId="1C77714C" w:rsidR="00E920F1" w:rsidRPr="00E70DEA" w:rsidRDefault="00E920F1" w:rsidP="00E70DEA">
      <w:pPr>
        <w:pStyle w:val="Folgeabsatz"/>
      </w:pPr>
      <w:r w:rsidRPr="00E70DEA">
        <w:t>Unterschieden wird hierbei zusätzlich zwischen verschiedenen Motivationstypen, nämlich den äußerlichen (engl.: extrinsic) und den innerlichen (engl.: intrinsic)</w:t>
      </w:r>
      <w:r w:rsidR="00837FCF" w:rsidRPr="00E70DEA">
        <w:t xml:space="preserve"> (Lindebaum, 2009)</w:t>
      </w:r>
      <w:r w:rsidRPr="00E70DEA">
        <w:t xml:space="preserve">. </w:t>
      </w:r>
      <w:r w:rsidR="0093045A" w:rsidRPr="00E70DEA">
        <w:t xml:space="preserve">Die intrinsische Motivation sagt aus, dass man etwas tut, weil es inhärent interessant ist oder Spaß macht, wie z.B. Spielen. Der Unterschied zur extrinsischen Motivation liegt darin, dass diese durch äußere Einflüsse bestimmt wird und ein konkretes Ziel hat, wie beispielsweise Lernen um einen Test zu bestehen. </w:t>
      </w:r>
      <w:r w:rsidR="009A26C9" w:rsidRPr="00E70DEA">
        <w:t xml:space="preserve">Nachdem dieses Ziel erreicht wurde, sinkt die Motivation und die Aktivität wird zumeist eingestellt. </w:t>
      </w:r>
      <w:r w:rsidRPr="00E70DEA">
        <w:t>Habgood</w:t>
      </w:r>
      <w:r w:rsidR="007E57A8" w:rsidRPr="00E70DEA">
        <w:t xml:space="preserve"> und Ainsworth (2011) führten hierzu eine Studie durch, die zeigte, dass Kinder, die ein intrinsisch motivierendes Spiel spielten, ihre Leistung gegenüber der Kontrollgruppe mit extrinsisch motivierendem Spiel signifikant steigern konnten.</w:t>
      </w:r>
      <w:r w:rsidR="0012111C" w:rsidRPr="00E70DEA">
        <w:t xml:space="preserve"> Man konnte </w:t>
      </w:r>
      <w:r w:rsidR="00AE765D" w:rsidRPr="00E70DEA">
        <w:t>feststellen</w:t>
      </w:r>
      <w:r w:rsidR="0012111C" w:rsidRPr="00E70DEA">
        <w:t xml:space="preserve">, dass intrinsisch integrierte Spiele bildungstechnisch wertvoller sind als </w:t>
      </w:r>
      <w:r w:rsidR="0012111C" w:rsidRPr="00E70DEA">
        <w:lastRenderedPageBreak/>
        <w:t xml:space="preserve">Extrinsische, und, dass Letztere nicht dafür geeignet wären. </w:t>
      </w:r>
      <w:r w:rsidR="00AE765D" w:rsidRPr="00E70DEA">
        <w:t xml:space="preserve">Preist und Jones (2015) </w:t>
      </w:r>
      <w:r w:rsidR="00937539" w:rsidRPr="00E70DEA">
        <w:t xml:space="preserve">wollten widerlegen, dass sich extrinsisch-integrierte Spiele nicht für Bildungszwecke eignen und </w:t>
      </w:r>
      <w:r w:rsidR="00AE765D" w:rsidRPr="00E70DEA">
        <w:t>konnten Anzeichen dafür finden, dass unter bestimmten Bedingungen, d.h. Spieler können selbst bestimmten wann und wie lange bzw. ob sie spielen, Spiele im Free-to-play (F2P)-Modus als extrinsische Motivatoren einen positiven Einfluss auf die Lernleistung haben können.</w:t>
      </w:r>
      <w:r w:rsidR="00937539" w:rsidRPr="00E70DEA">
        <w:t xml:space="preserve"> Zudem zeigten sie mögliche Nachteile von intrinsisch-integrierten Spielen auf, wie z</w:t>
      </w:r>
      <w:r w:rsidR="00FD3A57" w:rsidRPr="00E70DEA">
        <w:t>.B. die Schwierigkeit Konzepte aus einem bestimmten Themenbereich spielerisch einzubinden und sich womöglich auf dem freien Markt durchzusetzen bis hin zu der Problematik, dass nicht nur Game Designer, sondern auch Experten zu diesem Thema vorhanden sein müssen um solch ein Spiel verwirklichen zu können.</w:t>
      </w:r>
    </w:p>
    <w:p w14:paraId="03E4BFDF" w14:textId="1CE9B2FB" w:rsidR="00C8248E" w:rsidRPr="00E70DEA" w:rsidRDefault="00E920F1" w:rsidP="00E70DEA">
      <w:pPr>
        <w:pStyle w:val="Folgeabsatz"/>
      </w:pPr>
      <w:commentRangeStart w:id="58"/>
      <w:r w:rsidRPr="00E70DEA">
        <w:rPr>
          <w:i/>
        </w:rPr>
        <w:t>Civilizatio</w:t>
      </w:r>
      <w:ins w:id="59" w:author="Autor">
        <w:r w:rsidR="0060254B">
          <w:rPr>
            <w:i/>
          </w:rPr>
          <w:t xml:space="preserve">n III </w:t>
        </w:r>
        <w:r w:rsidR="0060254B" w:rsidRPr="0060254B">
          <w:rPr>
            <w:rPrChange w:id="60" w:author="Autor">
              <w:rPr>
                <w:i/>
              </w:rPr>
            </w:rPrChange>
          </w:rPr>
          <w:t>(Firaxis Games, 2001)</w:t>
        </w:r>
      </w:ins>
      <w:del w:id="61" w:author="Autor">
        <w:r w:rsidRPr="00E70DEA" w:rsidDel="0060254B">
          <w:rPr>
            <w:i/>
          </w:rPr>
          <w:delText>n</w:delText>
        </w:r>
      </w:del>
      <w:r w:rsidRPr="00E70DEA">
        <w:t xml:space="preserve"> </w:t>
      </w:r>
      <w:commentRangeEnd w:id="58"/>
      <w:r w:rsidR="00623E61">
        <w:rPr>
          <w:rStyle w:val="Kommentarzeichen"/>
        </w:rPr>
        <w:commentReference w:id="58"/>
      </w:r>
      <w:r w:rsidRPr="00E70DEA">
        <w:t xml:space="preserve">und </w:t>
      </w:r>
      <w:r w:rsidRPr="00E70DEA">
        <w:rPr>
          <w:i/>
        </w:rPr>
        <w:t>Age of Empires</w:t>
      </w:r>
      <w:r w:rsidRPr="00E70DEA">
        <w:t xml:space="preserve"> </w:t>
      </w:r>
      <w:ins w:id="62" w:author="Autor">
        <w:r w:rsidR="0060254B">
          <w:t xml:space="preserve">(Microsoft Studios, 1999) </w:t>
        </w:r>
      </w:ins>
      <w:r w:rsidRPr="00E70DEA">
        <w:t>wurden demnach erfolgreich im Unterricht verwendet, um den Schülern Geschichte beizubringen (</w:t>
      </w:r>
      <w:r w:rsidR="00C8248E" w:rsidRPr="00E70DEA">
        <w:t xml:space="preserve">Squire &amp; Barab, 2004), wobei hier der Fokus der Schüler nicht </w:t>
      </w:r>
      <w:r w:rsidR="00494CB4">
        <w:t xml:space="preserve">einmal </w:t>
      </w:r>
      <w:r w:rsidR="00C8248E" w:rsidRPr="00E70DEA">
        <w:t xml:space="preserve">darauf lag für die nächste Unterrichtsstunde zu lernen, sondern Spaß zu haben. </w:t>
      </w:r>
      <w:r w:rsidR="00D16D56">
        <w:t>Auf diesem Weg können Schüler dazu angeregt werden, von sich selbst aus mehr über ein Thema lernen zu wollen, ohne s</w:t>
      </w:r>
      <w:r w:rsidR="00190AA6">
        <w:t>ie durch äußere Einflü</w:t>
      </w:r>
      <w:r w:rsidR="00D16D56">
        <w:t xml:space="preserve">sse dazu zwingen zu müssen. </w:t>
      </w:r>
    </w:p>
    <w:p w14:paraId="12E8D5A4" w14:textId="5ADFBA79" w:rsidR="008E7D87" w:rsidRDefault="00977FED" w:rsidP="00772F95">
      <w:pPr>
        <w:pStyle w:val="Folgeabsatz"/>
      </w:pPr>
      <w:r>
        <w:t xml:space="preserve">Serious Gaming wird jedoch nicht nur in Klassenzimmern genutzt, sondern findet auch in anderen Gebieten Anwendung. So entwickelte beispielsweise Demmel (2010) ein Spiel, das es dem Spieler mit Hilfe verschiedener Eingabegeräte ermöglichte, ein virtuelles Orchester zu dirigieren. Grund hierfür war das Ziel, Kindern klassische Musik in spielerischer Art und Weise näher zu bringen. </w:t>
      </w:r>
      <w:r w:rsidR="00772F95">
        <w:t xml:space="preserve">Das webbasierte Spiel </w:t>
      </w:r>
      <w:r w:rsidR="00772F95">
        <w:rPr>
          <w:i/>
        </w:rPr>
        <w:t xml:space="preserve">Code Hunt </w:t>
      </w:r>
      <w:r w:rsidR="00772F95">
        <w:t>(Tillmann, de Halleux, Xie &amp; Bishop, 2014) ist in verschiedene Level unterteilt, in denen der Spieler Codefragmente finden und lösen muss um zum Ziel zu gelangen. Es kann sowohl im Unterricht wie auch von erfahre</w:t>
      </w:r>
      <w:r w:rsidR="005525D4">
        <w:t>neren</w:t>
      </w:r>
      <w:r w:rsidR="00772F95">
        <w:t xml:space="preserve"> Programmierern, oder zur Evaluierung von Bewerbern verwendet </w:t>
      </w:r>
      <w:commentRangeStart w:id="63"/>
      <w:r w:rsidR="00772F95">
        <w:t>werden</w:t>
      </w:r>
      <w:commentRangeEnd w:id="63"/>
      <w:r w:rsidR="00623E61">
        <w:rPr>
          <w:rStyle w:val="Kommentarzeichen"/>
        </w:rPr>
        <w:commentReference w:id="63"/>
      </w:r>
      <w:r w:rsidR="00772F95">
        <w:t xml:space="preserve">. </w:t>
      </w:r>
    </w:p>
    <w:p w14:paraId="2A20EC9F" w14:textId="77777777" w:rsidR="00B64427" w:rsidRDefault="00B64427" w:rsidP="00772F95">
      <w:pPr>
        <w:pStyle w:val="Folgeabsatz"/>
      </w:pPr>
    </w:p>
    <w:p w14:paraId="4C2254D8" w14:textId="437BFF84" w:rsidR="00B64427" w:rsidRDefault="00B64427" w:rsidP="004608D2">
      <w:pPr>
        <w:pStyle w:val="berschrift3"/>
      </w:pPr>
      <w:bookmarkStart w:id="64" w:name="_Toc502322083"/>
      <w:r>
        <w:t>Edutainment für Sport und Gesundheit</w:t>
      </w:r>
      <w:bookmarkEnd w:id="64"/>
    </w:p>
    <w:p w14:paraId="22DF4AF3" w14:textId="77777777" w:rsidR="0013537E" w:rsidRDefault="00E01182" w:rsidP="00B64427">
      <w:pPr>
        <w:pStyle w:val="Folgeabsatz"/>
      </w:pPr>
      <w:commentRangeStart w:id="65"/>
      <w:r>
        <w:t xml:space="preserve">Serious Games </w:t>
      </w:r>
      <w:r w:rsidR="00F66EF8">
        <w:t>finden auch im Sport- und Gesundheitsbereich Anwendung</w:t>
      </w:r>
      <w:commentRangeEnd w:id="65"/>
      <w:r w:rsidR="00623E61">
        <w:rPr>
          <w:rStyle w:val="Kommentarzeichen"/>
        </w:rPr>
        <w:commentReference w:id="65"/>
      </w:r>
      <w:r w:rsidR="00F66EF8">
        <w:t xml:space="preserve">. Der Begriff </w:t>
      </w:r>
      <w:r w:rsidR="00F66EF8">
        <w:rPr>
          <w:i/>
        </w:rPr>
        <w:t xml:space="preserve">Edutainment </w:t>
      </w:r>
      <w:r w:rsidR="00F66EF8">
        <w:t xml:space="preserve">setzt sich aus den Wörtern </w:t>
      </w:r>
      <w:r w:rsidR="00F66EF8">
        <w:rPr>
          <w:i/>
        </w:rPr>
        <w:t>edu</w:t>
      </w:r>
      <w:r w:rsidR="00F66EF8">
        <w:t>cation und enter</w:t>
      </w:r>
      <w:r w:rsidR="00F66EF8">
        <w:rPr>
          <w:i/>
        </w:rPr>
        <w:t xml:space="preserve">tainment </w:t>
      </w:r>
      <w:r w:rsidR="00F66EF8">
        <w:t xml:space="preserve">zusammen und beschreibt wie auch der Begriff Serious Games Spiele bzw. Anwendungen zu Bildungs- </w:t>
      </w:r>
      <w:r w:rsidR="00F66EF8">
        <w:lastRenderedPageBreak/>
        <w:t xml:space="preserve">oder Übungszwecken mit spielerischer Komponente. </w:t>
      </w:r>
      <w:r w:rsidR="00807B30">
        <w:t xml:space="preserve">Speziell </w:t>
      </w:r>
      <w:r w:rsidR="0037741A">
        <w:t xml:space="preserve">hierfür eignen sich die Bereiche </w:t>
      </w:r>
      <w:r w:rsidR="00807B30">
        <w:t xml:space="preserve">Augmented und Virtual Reality </w:t>
      </w:r>
      <w:r w:rsidR="0037741A">
        <w:t xml:space="preserve">(Addis, 2005; Anikina &amp; Yakimenko, 2015). </w:t>
      </w:r>
    </w:p>
    <w:p w14:paraId="4C4F582A" w14:textId="666DFAB1" w:rsidR="00B64427" w:rsidRDefault="0013537E" w:rsidP="00B64427">
      <w:pPr>
        <w:pStyle w:val="Folgeabsatz"/>
      </w:pPr>
      <w:r>
        <w:t>Im Nachfolgenden wird sich auf d</w:t>
      </w:r>
      <w:r w:rsidR="0037741A">
        <w:t xml:space="preserve">as „Handbook of Digital Games and Entertainment Technologies“ </w:t>
      </w:r>
      <w:r>
        <w:t xml:space="preserve">berufen, welches ein Kapitel speziell zu diesem Thema enthält. </w:t>
      </w:r>
      <w:r w:rsidR="009C1CA6">
        <w:t>Wiemey</w:t>
      </w:r>
      <w:r w:rsidR="007C6820">
        <w:t>er</w:t>
      </w:r>
      <w:r w:rsidR="009C1CA6">
        <w:t xml:space="preserve"> et al. </w:t>
      </w:r>
      <w:commentRangeStart w:id="66"/>
      <w:r w:rsidR="009C1CA6">
        <w:t>(JAHRESZAHL VON HANDBOOK)</w:t>
      </w:r>
      <w:r>
        <w:t xml:space="preserve"> </w:t>
      </w:r>
      <w:commentRangeEnd w:id="66"/>
      <w:r w:rsidR="00623E61">
        <w:rPr>
          <w:rStyle w:val="Kommentarzeichen"/>
        </w:rPr>
        <w:commentReference w:id="66"/>
      </w:r>
      <w:r w:rsidR="0037741A">
        <w:t xml:space="preserve">definiert Sport als physische Aktivität, welche freiwillig ausgeführt wird, </w:t>
      </w:r>
      <w:r w:rsidR="007D34AA">
        <w:t xml:space="preserve">keinen Ertrag hat, von Regeln bestimmt wird sowie Wettbewerb, Leistung und Zufall beinhaltet. </w:t>
      </w:r>
      <w:r w:rsidR="00A87958">
        <w:t>Vertreter von sportlichen Aktivitäten sind Basketball, Gymnastik, Volleyball ode</w:t>
      </w:r>
      <w:r w:rsidR="007C6820">
        <w:t>r Hockey</w:t>
      </w:r>
      <w:r w:rsidR="00A87958">
        <w:t xml:space="preserve">. </w:t>
      </w:r>
      <w:r w:rsidR="00C56745">
        <w:t xml:space="preserve">Nach Göbel (2012, 2015) eröffnen die Serious Games - gerade in den Bereichen Sport und Gesundheit - neue Möglichkeiten. Es ergeben sich Vorteile gegenüber </w:t>
      </w:r>
      <w:r>
        <w:t xml:space="preserve">reinen Simulationen, indem unterhaltende, aktivierende und motivierende Elemente ergänzt werden (Dondlinger, 2007). Bavelier, Levi, Li, Dan und </w:t>
      </w:r>
      <w:r w:rsidRPr="0013537E">
        <w:t>Hensch</w:t>
      </w:r>
      <w:r>
        <w:t xml:space="preserve"> (2010) </w:t>
      </w:r>
      <w:r w:rsidR="00B94E06">
        <w:t xml:space="preserve">sowie Howard-Jones (2010) </w:t>
      </w:r>
      <w:r w:rsidR="006B3B91">
        <w:t xml:space="preserve">untersuchten </w:t>
      </w:r>
      <w:r w:rsidR="00583941">
        <w:t xml:space="preserve">die Plastizität, also die Verarbeitungsfähigkeit des Gehirns, </w:t>
      </w:r>
      <w:r w:rsidR="006B3B91">
        <w:t>und stellten fest, dass Spiele ein positiven Effekt auf diese haben und somit Lernen und Training unterstützen könnten.</w:t>
      </w:r>
      <w:r w:rsidR="00FC209E">
        <w:t xml:space="preserve"> Spitzer (2014) hingegen </w:t>
      </w:r>
      <w:r w:rsidR="005019FD">
        <w:t xml:space="preserve">argumentiert, dass die Lernfähigkeit durch oberflächliche Verarbeitung und erhöhte Ablenkung beeinträchtigt wird. </w:t>
      </w:r>
    </w:p>
    <w:p w14:paraId="24373763" w14:textId="494C737C" w:rsidR="007C6820" w:rsidRDefault="007C6820" w:rsidP="004608D2">
      <w:pPr>
        <w:pStyle w:val="berschrift4"/>
      </w:pPr>
      <w:r>
        <w:t>Sport</w:t>
      </w:r>
    </w:p>
    <w:p w14:paraId="5788B226" w14:textId="7252786B" w:rsidR="00D46C46" w:rsidRDefault="000D31C7" w:rsidP="00D46C46">
      <w:pPr>
        <w:pStyle w:val="Folgeabsatz"/>
      </w:pPr>
      <w:commentRangeStart w:id="67"/>
      <w:r>
        <w:t xml:space="preserve">Nach Daten aus dem Jahr 2013 hat die Spieleindustrie mit einem Umsatz von über $ 80 Milliarden weltweit die Musik- und Filmeindustrie überholt (Marchand und </w:t>
      </w:r>
      <w:r w:rsidRPr="000D31C7">
        <w:t>Hennig-Thurau</w:t>
      </w:r>
      <w:r>
        <w:t>,</w:t>
      </w:r>
      <w:r w:rsidRPr="000D31C7">
        <w:t xml:space="preserve"> 2013</w:t>
      </w:r>
      <w:r>
        <w:t xml:space="preserve">) und hält somit großes Potential für den Bereich Edutainment bereit. </w:t>
      </w:r>
      <w:commentRangeEnd w:id="67"/>
      <w:r w:rsidR="006E7A4A">
        <w:rPr>
          <w:rStyle w:val="Kommentarzeichen"/>
        </w:rPr>
        <w:commentReference w:id="67"/>
      </w:r>
      <w:r>
        <w:t>13% der</w:t>
      </w:r>
      <w:r w:rsidR="00C3384F">
        <w:t xml:space="preserve"> 2014</w:t>
      </w:r>
      <w:r>
        <w:t xml:space="preserve"> verkauften Spiele in den USA waren Sportspiele</w:t>
      </w:r>
      <w:r w:rsidR="00C3384F">
        <w:t xml:space="preserve"> (ESA, 2015), die sich nicht nur durch Controller, sondern auch durch spezielle Interfaces</w:t>
      </w:r>
      <w:r w:rsidR="00534CF4">
        <w:t>,</w:t>
      </w:r>
      <w:r w:rsidR="00C3384F">
        <w:t xml:space="preserve"> die Körperbewegungen registrierten, steuern ließen.</w:t>
      </w:r>
      <w:r w:rsidR="0001479A">
        <w:t xml:space="preserve"> Die Verknüpfung von digitalen Sportspielen mit Edutainment bietet somit die Möglichkeit nicht nur Theorie und Verständnis des Sports zu fördern, sondern auch durch spezielle (VR-) Interfaces die kognitiven sowie sensomotorischen Fähigkeiten zu verbessern, da speziell hier charakteristische Bewegungsmuster des Sports besser abgebildet werden können. Wie bereits im vorherigen Kapitel erwähnt, müssen jedoch didaktisches sowie auch spielerisches Design berücksichtigt werden. </w:t>
      </w:r>
      <w:r w:rsidR="005D425D">
        <w:t xml:space="preserve">Für die Erweiterung der sensomotorischen Fähigkeiten müssen vor allem klare Anweisungen vorhanden sein. Zusätzlich sollte der Spieler hierzu Feedback erhalten, ob die Bewegungen ordnungsgemäß durchgeführt wurden (Wiemeyer und Hardy, 2013). </w:t>
      </w:r>
    </w:p>
    <w:p w14:paraId="7F2D1341" w14:textId="1EB320D9" w:rsidR="005019FD" w:rsidRDefault="00AE2192" w:rsidP="00D46C46">
      <w:pPr>
        <w:pStyle w:val="Folgeabsatz"/>
      </w:pPr>
      <w:ins w:id="68" w:author="Autor">
        <w:r>
          <w:lastRenderedPageBreak/>
          <w:t xml:space="preserve">Einen Einstieg in die Thematik bieten </w:t>
        </w:r>
      </w:ins>
      <w:r w:rsidR="00DF2551">
        <w:t>Fery und Ponserre (2001)</w:t>
      </w:r>
      <w:ins w:id="69" w:author="Autor">
        <w:r>
          <w:t>, die als</w:t>
        </w:r>
      </w:ins>
      <w:del w:id="70" w:author="Autor">
        <w:r w:rsidR="00DF2551" w:rsidDel="00AE2192">
          <w:delText xml:space="preserve"> </w:delText>
        </w:r>
        <w:commentRangeStart w:id="71"/>
        <w:r w:rsidR="00D46C46" w:rsidDel="00AE2192">
          <w:delText>waren die</w:delText>
        </w:r>
      </w:del>
      <w:r w:rsidR="00D46C46">
        <w:t xml:space="preserve"> </w:t>
      </w:r>
      <w:ins w:id="72" w:author="Autor">
        <w:r>
          <w:t>E</w:t>
        </w:r>
      </w:ins>
      <w:del w:id="73" w:author="Autor">
        <w:r w:rsidR="00D46C46" w:rsidDel="00AE2192">
          <w:delText>e</w:delText>
        </w:r>
      </w:del>
      <w:r w:rsidR="00D46C46">
        <w:t xml:space="preserve">rste </w:t>
      </w:r>
      <w:del w:id="74" w:author="Autor">
        <w:r w:rsidR="00D46C46" w:rsidDel="00AE2192">
          <w:delText xml:space="preserve">die </w:delText>
        </w:r>
      </w:del>
      <w:r w:rsidR="00DF2551">
        <w:t xml:space="preserve">eine Studie </w:t>
      </w:r>
      <w:r w:rsidR="00D46C46">
        <w:t>durchführten</w:t>
      </w:r>
      <w:commentRangeEnd w:id="71"/>
      <w:r w:rsidR="00400F10">
        <w:rPr>
          <w:rStyle w:val="Kommentarzeichen"/>
        </w:rPr>
        <w:commentReference w:id="71"/>
      </w:r>
      <w:r w:rsidR="00D46C46">
        <w:t xml:space="preserve">, </w:t>
      </w:r>
      <w:r w:rsidR="00DF2551">
        <w:t xml:space="preserve">die sich mit dem Erlernen von Sportfertigkeiten befasste und entwickelten hierfür </w:t>
      </w:r>
      <w:r w:rsidR="00D46C46">
        <w:t xml:space="preserve">ein Golfspiel, bei welchem der Spieler die Stärke des Schlags entweder auf einer Anzeige steuern konnte, oder diese an den Bewegungen des Avatars abschätzen musste. Heraus kam, dass die erste Gruppe bessere Resultate erzielte. </w:t>
      </w:r>
      <w:r w:rsidR="00065DBF">
        <w:t xml:space="preserve">Es konnte </w:t>
      </w:r>
      <w:commentRangeStart w:id="75"/>
      <w:r w:rsidR="00065DBF">
        <w:t>nicht</w:t>
      </w:r>
      <w:commentRangeEnd w:id="75"/>
      <w:r w:rsidR="00D971C8">
        <w:rPr>
          <w:rStyle w:val="Kommentarzeichen"/>
        </w:rPr>
        <w:commentReference w:id="75"/>
      </w:r>
      <w:r w:rsidR="00065DBF">
        <w:t xml:space="preserve"> festgestellt werden, ob die Probanden das Spiel tatsächlich auch als Spiel wahrgenommen haben, oder es als Simulation empfanden, da keinerlei Werte zur Player Experience festgehalten wurden. Selbiges trifft auf die Studie von Hebbel-Seeger (2008) zu, in welcher ein Segelspiel dazu verwendet wurde, um Anfängern segeln beizubringen. Zehn von Elf Probanden aus der Behandlungsgruppe konnten die anschließende Segelprüfung erfolgreich ablegen, wohingegen nur zwei von zehn Probanden aus der Kontrollgruppe bestehen konnten. Jedoch wurden auch hier keine Daten</w:t>
      </w:r>
      <w:r w:rsidR="00253827">
        <w:t xml:space="preserve"> zur Player Experience erfasst. Wiemeyer und Schneider (2012) verglichen virtuelles und echtes Training bei Basketballspielern. In 10 Trainingseinheiten mussten junge Spieler Würfe üben. Beide Gruppen konnten sich verbessern, jedoch konnte nur die Gruppe mit echtem Training ihre Leistung auf die virtuelle Bedingung übertragen. </w:t>
      </w:r>
    </w:p>
    <w:p w14:paraId="1963ADBC" w14:textId="33576DD6" w:rsidR="00662E15" w:rsidRDefault="00662E15" w:rsidP="00D46C46">
      <w:pPr>
        <w:pStyle w:val="Folgeabsatz"/>
      </w:pPr>
      <w:r>
        <w:t xml:space="preserve">Neben den kognitiven Fähigkeiten oder der wissenschaftlichen Bildung stehen auch die koordinativen Fähigkeiten sowie Kraft und Ausdauer oder auch Balance im Mittelpunkt. Letzteres wurde mit Hilfe des </w:t>
      </w:r>
      <w:r>
        <w:rPr>
          <w:i/>
        </w:rPr>
        <w:t xml:space="preserve">balance boards </w:t>
      </w:r>
      <w:r>
        <w:t>der Wii Fit untersucht</w:t>
      </w:r>
      <w:r w:rsidR="008631F7">
        <w:t xml:space="preserve">. Es konnten kleine Verbesserungen in der Balance durch spielbasiertes Training nachgewiesen werden, welche aber nicht zwangsläufig auf real-life Bedingungen übertragen werden konnten. </w:t>
      </w:r>
      <w:r w:rsidR="006F6414" w:rsidRPr="006F6414">
        <w:t>M</w:t>
      </w:r>
      <w:r w:rsidR="006F6414">
        <w:t>arshall et al. (2015) entwickelten mit „Grand Push Auto“ ein Spiel, bei dem man ein echtes Auto über eine gewisse Distanz bzw. innerhalb einer vorgegebenen Zeit schieben muss. Im inneren des Fahrzeugs befand sich eine Person die anhand eines Displays Zeit, zurückgelegte Strecke und Geschwindigkeit ablesen konnte. Zweifelsohne würde hier über lange Sicht ein Trainingseffekt sichtbar werden, welcher Kraft und Ausdauer betrifft. Jedoch wurden in der Studie keine solchen Daten über einen längeren Zeitraum festgehalten.</w:t>
      </w:r>
    </w:p>
    <w:p w14:paraId="08A57187" w14:textId="2FF6286F" w:rsidR="00EF2BC9" w:rsidRDefault="0068058B" w:rsidP="00D46C46">
      <w:pPr>
        <w:pStyle w:val="Folgeabsatz"/>
      </w:pPr>
      <w:r>
        <w:t xml:space="preserve">Es kann also </w:t>
      </w:r>
      <w:del w:id="76" w:author="Autor">
        <w:r w:rsidDel="00D971C8">
          <w:delText xml:space="preserve">festgehalten </w:delText>
        </w:r>
      </w:del>
      <w:ins w:id="77" w:author="Autor">
        <w:r w:rsidR="00D971C8">
          <w:t xml:space="preserve">zusammengefasst gesagt </w:t>
        </w:r>
      </w:ins>
      <w:r>
        <w:t xml:space="preserve">werden, dass </w:t>
      </w:r>
      <w:ins w:id="78" w:author="Autor">
        <w:r w:rsidR="00AE2192">
          <w:t>„</w:t>
        </w:r>
      </w:ins>
      <w:r>
        <w:t>Serious Games</w:t>
      </w:r>
      <w:ins w:id="79" w:author="Autor">
        <w:r w:rsidR="00AE2192">
          <w:t>“</w:t>
        </w:r>
      </w:ins>
      <w:r>
        <w:t xml:space="preserve"> bzw. </w:t>
      </w:r>
      <w:ins w:id="80" w:author="Autor">
        <w:r w:rsidR="00AE2192">
          <w:t>„</w:t>
        </w:r>
      </w:ins>
      <w:r>
        <w:t>Edutainment</w:t>
      </w:r>
      <w:ins w:id="81" w:author="Autor">
        <w:r w:rsidR="00AE2192">
          <w:t>“</w:t>
        </w:r>
      </w:ins>
      <w:r>
        <w:t xml:space="preserve"> durchaus dazu eingesetzt werden können, das Erlernen verschiedener Fähigkeiten im Sportbereich zu unterstützen. Diese Fähigkeiten können sowohl Wissen und Strategie wie auch einfache motorische Bewegungsabläufe sein. Wiemeyer und Tremper </w:t>
      </w:r>
      <w:r>
        <w:lastRenderedPageBreak/>
        <w:t xml:space="preserve">halten fest, dass es besonders bei motorischen Fähigkeiten speziell auf die Übereinstimmung von Spielbewegung und der tatsächlichen Bewegung im Sport ankommt. </w:t>
      </w:r>
      <w:r w:rsidR="00F80393">
        <w:t xml:space="preserve">Die Präzision der Sensoren und Algorithmen, die für das Tracking dieser Bewegungen </w:t>
      </w:r>
      <w:del w:id="82" w:author="Autor">
        <w:r w:rsidR="00F80393" w:rsidDel="00D971C8">
          <w:delText>zuständig sind</w:delText>
        </w:r>
      </w:del>
      <w:ins w:id="83" w:author="Autor">
        <w:r w:rsidR="00D971C8">
          <w:t>eingesetzt werden</w:t>
        </w:r>
      </w:ins>
      <w:r w:rsidR="00F80393">
        <w:t xml:space="preserve">, </w:t>
      </w:r>
      <w:ins w:id="84" w:author="Autor">
        <w:r w:rsidR="00D971C8">
          <w:t>ist meist noch nicht ausreichend für diesen Anwendungsfall</w:t>
        </w:r>
      </w:ins>
      <w:del w:id="85" w:author="Autor">
        <w:r w:rsidR="00F80393" w:rsidDel="00D971C8">
          <w:delText>sind zudem noch verbesserungswürdig</w:delText>
        </w:r>
      </w:del>
      <w:r w:rsidR="00F80393">
        <w:t xml:space="preserve">. </w:t>
      </w:r>
      <w:r>
        <w:t xml:space="preserve">Somit eignen sich </w:t>
      </w:r>
      <w:ins w:id="86" w:author="Autor">
        <w:r w:rsidR="00D971C8">
          <w:t>„</w:t>
        </w:r>
      </w:ins>
      <w:r>
        <w:t>off-the-shelf Games</w:t>
      </w:r>
      <w:ins w:id="87" w:author="Autor">
        <w:r w:rsidR="00D971C8">
          <w:t>“</w:t>
        </w:r>
      </w:ins>
      <w:r>
        <w:t xml:space="preserve"> und die dazugehörigen Interfaces schlecht für </w:t>
      </w:r>
      <w:ins w:id="88" w:author="Autor">
        <w:r w:rsidR="00AE2192">
          <w:t>„</w:t>
        </w:r>
      </w:ins>
      <w:r>
        <w:t>Edutainment</w:t>
      </w:r>
      <w:ins w:id="89" w:author="Autor">
        <w:r w:rsidR="00AE2192">
          <w:t>“</w:t>
        </w:r>
      </w:ins>
      <w:r>
        <w:t xml:space="preserve"> im Bereich Sport. Lerneffe</w:t>
      </w:r>
      <w:r w:rsidR="005F38FF">
        <w:t xml:space="preserve">kte ließen sich zudem nur in einem Bereich beobachten, der nur wenig sportliche Fähigkeiten erfordert. Vor allem speziell für diesen Zweck angefertigte Spiele konnten die Grundsätze des Trainings und Lernens </w:t>
      </w:r>
      <w:r w:rsidR="00F80393">
        <w:t xml:space="preserve">sowie Einflüsse auf die Wahrnehmung am besten abdecken, da hier sofortiges Feedback, herausfordernde Aufgaben und ein motivierendes Umfeld implementiert und angepasst werden können. </w:t>
      </w:r>
      <w:r w:rsidR="005F38FF">
        <w:t xml:space="preserve">Game oder Player Experience </w:t>
      </w:r>
      <w:r w:rsidR="00F80393">
        <w:t>wurden weitestgehend nicht beachtet, was bei zukünftigen Studien berücksichtigt werden muss.</w:t>
      </w:r>
    </w:p>
    <w:p w14:paraId="619812B7" w14:textId="4E00F35A" w:rsidR="0068058B" w:rsidRPr="006F6414" w:rsidRDefault="0068058B" w:rsidP="00D46C46">
      <w:pPr>
        <w:pStyle w:val="Folgeabsatz"/>
      </w:pPr>
      <w:r>
        <w:t xml:space="preserve"> </w:t>
      </w:r>
    </w:p>
    <w:p w14:paraId="09589CF8" w14:textId="6BF6986C" w:rsidR="008E7D87" w:rsidRDefault="007C6820" w:rsidP="004608D2">
      <w:pPr>
        <w:pStyle w:val="berschrift4"/>
      </w:pPr>
      <w:r>
        <w:t>Gesundheit</w:t>
      </w:r>
    </w:p>
    <w:p w14:paraId="0B9F15DE" w14:textId="185C3C5A" w:rsidR="008E7D87" w:rsidRDefault="007C6820" w:rsidP="007C6820">
      <w:r>
        <w:t xml:space="preserve">Bei der Definition von Gesundheit wird sich auf die World Health Organisation (WHO) berufen, welche Gesundheit als „Zustand von komplettem physischen, mentalen und sozialen Wohlbefinden“ definiert, und nicht nur durch die „bloße Abwesenheit von Krankheit oder Gebrechlichkeit“ (WHO, 2006). </w:t>
      </w:r>
      <w:r w:rsidR="00836C04">
        <w:t>Gesundheit wird</w:t>
      </w:r>
      <w:r>
        <w:t xml:space="preserve"> von verschiedenen Faktoren wie Ernährung, Arbeitsbedingungen</w:t>
      </w:r>
      <w:r w:rsidR="00836C04">
        <w:t>, sozialem Umfeld</w:t>
      </w:r>
      <w:r>
        <w:t xml:space="preserve"> und spo</w:t>
      </w:r>
      <w:r w:rsidR="00836C04">
        <w:t xml:space="preserve">rtlicher Aktivität beeinflusst und allgemein von den physischen, psychischen und sozialen Bedingungen bestimmt. Der </w:t>
      </w:r>
      <w:ins w:id="90" w:author="Autor">
        <w:r w:rsidR="00412708">
          <w:t>„</w:t>
        </w:r>
      </w:ins>
      <w:del w:id="91" w:author="Autor">
        <w:r w:rsidR="00836C04" w:rsidDel="00412708">
          <w:delText xml:space="preserve">den </w:delText>
        </w:r>
      </w:del>
      <w:r w:rsidR="00836C04">
        <w:t>Edutainment</w:t>
      </w:r>
      <w:ins w:id="92" w:author="Autor">
        <w:r w:rsidR="00412708">
          <w:t>“-</w:t>
        </w:r>
        <w:del w:id="93" w:author="Autor">
          <w:r w:rsidR="00D971C8" w:rsidDel="00412708">
            <w:delText xml:space="preserve"> </w:delText>
          </w:r>
        </w:del>
      </w:ins>
      <w:del w:id="94" w:author="Autor">
        <w:r w:rsidR="00836C04" w:rsidDel="00D971C8">
          <w:delText xml:space="preserve">ansatz </w:delText>
        </w:r>
      </w:del>
      <w:ins w:id="95" w:author="Autor">
        <w:r w:rsidR="00D971C8">
          <w:t xml:space="preserve">Ansatz </w:t>
        </w:r>
      </w:ins>
      <w:r w:rsidR="00836C04">
        <w:t xml:space="preserve">im Bereich Sport, welcher im vorherigen Kapitel behandelt wurde, kann somit auch eingesetzt werden, um im Bereich Gesundheit Menschen </w:t>
      </w:r>
      <w:r w:rsidR="00FF17B5">
        <w:t>zu helfen. Die Henry J. Kaiser Foundation (2008) zeigte, dass 59% der</w:t>
      </w:r>
      <w:r w:rsidR="00534CF4">
        <w:t xml:space="preserve"> 2004 bis 2006 produzierten TV </w:t>
      </w:r>
      <w:r w:rsidR="00704119">
        <w:t>S</w:t>
      </w:r>
      <w:r w:rsidR="00FF17B5">
        <w:t xml:space="preserve">hows mindestens eine Storyline mit dem Thema Gesundheit beinhalteten und, dass Massenmedien dazu fähig sind, die Verhaltensweisen von Zuschauern zum Thema Gesundheit zu verändern. </w:t>
      </w:r>
    </w:p>
    <w:p w14:paraId="5D33B2AD" w14:textId="7D317EF1" w:rsidR="00056FCD" w:rsidRDefault="00056FCD" w:rsidP="00056FCD">
      <w:pPr>
        <w:pStyle w:val="Folgeabsatz"/>
      </w:pPr>
      <w:r>
        <w:t xml:space="preserve">Auch </w:t>
      </w:r>
      <w:r w:rsidR="005758D0">
        <w:t>G</w:t>
      </w:r>
      <w:r>
        <w:t>ames können in diesem Zusammenhang genutzt wer</w:t>
      </w:r>
      <w:r w:rsidR="005758D0">
        <w:t xml:space="preserve">den, um den Spieler nicht nur körperlich, sondern auch geistig aktiv sein zu lassen und ihm so zusätzliches Wissen aneignen zu können. Baranowski et al. (2008) fanden heraus, dass Spiele mit den Themen Ernährung &amp; Diät Veränderungen </w:t>
      </w:r>
      <w:r w:rsidR="0020614E">
        <w:t xml:space="preserve">in Wissen und Verhalten hervorriefen. </w:t>
      </w:r>
      <w:r w:rsidR="007E4048">
        <w:t>„Active Video Games“</w:t>
      </w:r>
      <w:r w:rsidR="0020614E">
        <w:t xml:space="preserve"> führten zu schwachen bis mittleren Anstiegen des Energieaufwands </w:t>
      </w:r>
      <w:r w:rsidR="0020614E">
        <w:lastRenderedPageBreak/>
        <w:t>und der physis</w:t>
      </w:r>
      <w:r w:rsidR="007E4048">
        <w:t xml:space="preserve">chen Aktivität. </w:t>
      </w:r>
      <w:ins w:id="96" w:author="Autor">
        <w:r w:rsidR="00AE2192">
          <w:t>„</w:t>
        </w:r>
      </w:ins>
      <w:commentRangeStart w:id="97"/>
      <w:r w:rsidR="007E4048">
        <w:t>Exergames</w:t>
      </w:r>
      <w:ins w:id="98" w:author="Autor">
        <w:r w:rsidR="00AE2192">
          <w:t>“</w:t>
        </w:r>
      </w:ins>
      <w:r w:rsidR="007E4048">
        <w:t xml:space="preserve"> </w:t>
      </w:r>
      <w:commentRangeEnd w:id="97"/>
      <w:r w:rsidR="00D971C8">
        <w:rPr>
          <w:rStyle w:val="Kommentarzeichen"/>
        </w:rPr>
        <w:commentReference w:id="97"/>
      </w:r>
      <w:r w:rsidR="007E4048">
        <w:t>haben daher das Potential, neben den physischen Aktivitäten auch die kognitiven Fähigkeiten des Spielers zu verbessern und dies zu nutzen, um Veränderungen in dessen Verhalten hervorzurufen (Best, 2013). Weitere Studien wurden von Papastergiou (2009), Biddiss und Iriwn (2010)</w:t>
      </w:r>
      <w:r w:rsidR="001F65C6">
        <w:t xml:space="preserve">, Peng et al. (2011 und 2012) und vielen weiteren durchgeführt. Hier wurden vor allem Energieaufwand, Herzschlagrate und Anstieg körperlicher Aktivität gemessen. Es konnte festgestellt werden, dass </w:t>
      </w:r>
      <w:ins w:id="99" w:author="Autor">
        <w:r w:rsidR="00412708">
          <w:t>„</w:t>
        </w:r>
      </w:ins>
      <w:r w:rsidR="001F65C6">
        <w:t>Exergames</w:t>
      </w:r>
      <w:ins w:id="100" w:author="Autor">
        <w:r w:rsidR="00412708">
          <w:t>“</w:t>
        </w:r>
      </w:ins>
      <w:r w:rsidR="001F65C6">
        <w:t xml:space="preserve"> die Spieler forderten und deren Anwendung potentiell dazu genutzt werden könnte, um Fitness, motorische Fähigkeiten sowie die allgemeine Motivation Sport zu treiben, zu steigern. Bei Deutsch et al. (2015) wurden Patienten </w:t>
      </w:r>
      <w:r w:rsidR="00A373FA">
        <w:t>untersucht, die einen Schlaganfall erlitten oder an zerebraler Lähmung litten. Die Ergebnisse zeigten, dass sich die physische Akti</w:t>
      </w:r>
      <w:r w:rsidR="00112511">
        <w:t xml:space="preserve">vität der Spieler steigerte, jedoch in geringerem Ausmaß als bei gesunden Menschen. </w:t>
      </w:r>
    </w:p>
    <w:p w14:paraId="277F49DB" w14:textId="12215BA5" w:rsidR="00112511" w:rsidRDefault="00112511" w:rsidP="00056FCD">
      <w:pPr>
        <w:pStyle w:val="Folgeabsatz"/>
      </w:pPr>
      <w:r>
        <w:t xml:space="preserve">Ein anderes Beispiel für </w:t>
      </w:r>
      <w:ins w:id="101" w:author="Autor">
        <w:r w:rsidR="00412708">
          <w:t>„</w:t>
        </w:r>
      </w:ins>
      <w:r>
        <w:t>Edutainment</w:t>
      </w:r>
      <w:ins w:id="102" w:author="Autor">
        <w:r w:rsidR="00412708">
          <w:t>“</w:t>
        </w:r>
      </w:ins>
      <w:r>
        <w:t xml:space="preserve"> im Bereich Gesundheit ist das Spiel „Re-Mission“ (HopeLab), welches sich mit dem Thema Krebs und dessen Bekämpfung befasst. Es </w:t>
      </w:r>
      <w:r w:rsidR="00CA039E">
        <w:t>konnte erfolgreich dazu verwendet werden</w:t>
      </w:r>
      <w:r>
        <w:t>, um den Spielern/Patienten Wissen</w:t>
      </w:r>
      <w:r w:rsidR="00CA039E">
        <w:t xml:space="preserve"> über die Krankheit zu vermitteln und Befolgung der Therapie zu stärken (Kato et al., 2008), da vor allem bei langwierigen Therapien die Motivation der Patienten stark abnehmen kann.</w:t>
      </w:r>
      <w:r w:rsidR="0016637A">
        <w:t xml:space="preserve"> Staiano und Flynn (2014) </w:t>
      </w:r>
      <w:r w:rsidR="00B24D0D">
        <w:t>führten eine Literaturübersicht durch, bei der insgesamt 64 Studien gefunden wurden, die sich mit neurologisch</w:t>
      </w:r>
      <w:r w:rsidR="00BB6425">
        <w:t>en Krankheiten (zerebrale Lähmu</w:t>
      </w:r>
      <w:r w:rsidR="00B24D0D">
        <w:t>n</w:t>
      </w:r>
      <w:r w:rsidR="00BB6425">
        <w:t>g</w:t>
      </w:r>
      <w:r w:rsidR="00B24D0D">
        <w:t>, Parkinson, usw.) beschäftigten.</w:t>
      </w:r>
      <w:r w:rsidR="00F02B70">
        <w:t xml:space="preserve"> Die Therapieergebnisse waren besser als bei der ursprünglichen Methode und hohe Akzeptanz und Vergnügen wurden festgestellt.</w:t>
      </w:r>
    </w:p>
    <w:p w14:paraId="3938B62D" w14:textId="65B1615A" w:rsidR="00BB6425" w:rsidRDefault="00BB6425" w:rsidP="00056FCD">
      <w:pPr>
        <w:pStyle w:val="Folgeabsatz"/>
      </w:pPr>
      <w:r>
        <w:t xml:space="preserve">Bei all den Möglichkeiten die </w:t>
      </w:r>
      <w:ins w:id="103" w:author="Autor">
        <w:r w:rsidR="00412708">
          <w:t>„</w:t>
        </w:r>
      </w:ins>
      <w:r>
        <w:t>Exergames</w:t>
      </w:r>
      <w:ins w:id="104" w:author="Autor">
        <w:r w:rsidR="00412708">
          <w:t>“</w:t>
        </w:r>
      </w:ins>
      <w:r>
        <w:t xml:space="preserve"> in diesem Bereich bieten, nennen </w:t>
      </w:r>
      <w:commentRangeStart w:id="105"/>
      <w:r>
        <w:t>Wiemeyer et al</w:t>
      </w:r>
      <w:commentRangeEnd w:id="105"/>
      <w:r w:rsidR="00D971C8">
        <w:rPr>
          <w:rStyle w:val="Kommentarzeichen"/>
        </w:rPr>
        <w:commentReference w:id="105"/>
      </w:r>
      <w:r>
        <w:t>.</w:t>
      </w:r>
      <w:ins w:id="106" w:author="Autor">
        <w:r w:rsidR="005B1D58">
          <w:t xml:space="preserve"> (2015)</w:t>
        </w:r>
      </w:ins>
      <w:r>
        <w:t xml:space="preserve"> auch Probleme die adressiert werden müssen. Ein wichtiger Punkt ist die Entwicklung von Anwendungen, die auf eine bestimmte Zielgruppe zugeschnitten sind. Hier müssen vor allem </w:t>
      </w:r>
      <w:r w:rsidR="00B44C5F">
        <w:t>Alter und Stadium der Krankheit berücksichtigt werden. Zusätzlich sollte es möglich sein, Änderungen im Spiel vornehmen zu könne</w:t>
      </w:r>
      <w:r w:rsidR="006D119B">
        <w:t>n, um das Spiel einfacher bzw. s</w:t>
      </w:r>
      <w:r w:rsidR="00B44C5F">
        <w:t xml:space="preserve">chwerer zu gestalten. </w:t>
      </w:r>
      <w:r w:rsidR="006D119B">
        <w:t>Des Weiteren müssen spezielle Modelle entwic</w:t>
      </w:r>
      <w:r w:rsidR="005751B8">
        <w:t>kelt werden, die die Erhaltung der Gesundheit bzw. die Vorbeugung von Krankheiten behandeln um sicherstellen zu könne, dass zukünftige Anwendungen auf fundiertem theoretischem Wissen basieren (Lieberman, 2001). Außerdem gibt es bisher zu we</w:t>
      </w:r>
      <w:r w:rsidR="005751B8">
        <w:lastRenderedPageBreak/>
        <w:t>nig</w:t>
      </w:r>
      <w:ins w:id="107" w:author="Autor">
        <w:r w:rsidR="00B00C63">
          <w:t>e</w:t>
        </w:r>
      </w:ins>
      <w:r w:rsidR="005751B8">
        <w:t xml:space="preserve"> Studien, die die längerfristigen Erfolge von </w:t>
      </w:r>
      <w:ins w:id="108" w:author="Autor">
        <w:r w:rsidR="00412708">
          <w:t>„</w:t>
        </w:r>
      </w:ins>
      <w:r w:rsidR="005751B8">
        <w:t>Edutainment</w:t>
      </w:r>
      <w:ins w:id="109" w:author="Autor">
        <w:r w:rsidR="00412708">
          <w:t>“</w:t>
        </w:r>
      </w:ins>
      <w:r w:rsidR="005751B8">
        <w:t>-Anwendungen belegen. Vor allem wird hier der Verlust der Motivation genannt, der auftreten kann, wenn sich Spi</w:t>
      </w:r>
      <w:r w:rsidR="00DA1916">
        <w:t>eler oder Patienten langfristig mit dem Thema auseinander setzen. Als Lösungsvorschläge werden hier vor allem narrative Elemente genannt, die helfen sollen, Spannung und Neugier über einen längeren Zeitraum hochzuhalten. Die Wirksamkeit dieser Elemente kann vor allem durch die Storyline, Interaktionsmöglichkeiten sowie Spielmechanismen erhöht werden (Tremper, 2015).</w:t>
      </w:r>
    </w:p>
    <w:p w14:paraId="3BCF96CF" w14:textId="77777777" w:rsidR="00F80393" w:rsidRDefault="00F80393" w:rsidP="00056FCD">
      <w:pPr>
        <w:pStyle w:val="Folgeabsatz"/>
      </w:pPr>
    </w:p>
    <w:p w14:paraId="1D324D0F" w14:textId="00C96B40" w:rsidR="00F80393" w:rsidRDefault="00C90221" w:rsidP="004608D2">
      <w:pPr>
        <w:pStyle w:val="berschrift3"/>
      </w:pPr>
      <w:bookmarkStart w:id="110" w:name="_Toc502322084"/>
      <w:r w:rsidRPr="00C90221">
        <w:t>Immersion und Präsenz</w:t>
      </w:r>
      <w:bookmarkEnd w:id="110"/>
    </w:p>
    <w:p w14:paraId="4E9055C9" w14:textId="6770A108" w:rsidR="00680C96" w:rsidRDefault="00C90221" w:rsidP="004608D2">
      <w:pPr>
        <w:pStyle w:val="berschrift4"/>
      </w:pPr>
      <w:r>
        <w:t>Immersion</w:t>
      </w:r>
    </w:p>
    <w:p w14:paraId="0C00FB2D" w14:textId="1C790A17" w:rsidR="00EE2FAF" w:rsidRPr="00EE2FAF" w:rsidRDefault="00EE2FAF" w:rsidP="00EE2FAF">
      <w:commentRangeStart w:id="111"/>
      <w:commentRangeStart w:id="112"/>
      <w:r>
        <w:t>Im Spielekontext wird Immersion als wichtiger Faktor für gute Spiele genannt</w:t>
      </w:r>
      <w:commentRangeEnd w:id="111"/>
      <w:r w:rsidR="00D971C8">
        <w:rPr>
          <w:rStyle w:val="Kommentarzeichen"/>
        </w:rPr>
        <w:commentReference w:id="111"/>
      </w:r>
      <w:commentRangeEnd w:id="112"/>
      <w:r w:rsidR="00412708">
        <w:rPr>
          <w:rStyle w:val="Kommentarzeichen"/>
        </w:rPr>
        <w:commentReference w:id="112"/>
      </w:r>
      <w:r>
        <w:t>. Immersion bezieht sich auf den Realismus der Spielwelt, also realitätsnahe Grafiken, sowie Sounds oder physikalische Gegebenheiten</w:t>
      </w:r>
      <w:r w:rsidR="00DA28BE">
        <w:t xml:space="preserve"> (Cheng &amp; Cairns, 2005)</w:t>
      </w:r>
      <w:r>
        <w:t>.</w:t>
      </w:r>
      <w:r w:rsidR="00DA28BE">
        <w:t xml:space="preserve"> </w:t>
      </w:r>
      <w:r w:rsidR="006818DF">
        <w:t xml:space="preserve">Immersion wird auch als „Essenz von Spielen“ (Radford, 2000) beschrieben, die sich durch das Spielen und die Gebundenheit an Regeln entwickelt, jedoch wird hier keine Definition genannt. </w:t>
      </w:r>
      <w:r w:rsidR="007A519F">
        <w:t xml:space="preserve">Immersion in der virtuellen Realität wird von Patrick et al. (2000) als Ausmaß dafür beschrieben, inwieweit die kognitiven und perzeptuellen Systeme des Nutzers getäuscht werden können zu glauben, sich an einem anderen Ort zu befinden. </w:t>
      </w:r>
    </w:p>
    <w:p w14:paraId="47A8F4A3" w14:textId="3D454971" w:rsidR="00DA789F" w:rsidRDefault="00DA789F" w:rsidP="00EE2FAF">
      <w:pPr>
        <w:pStyle w:val="Folgeabsatz"/>
        <w:rPr>
          <w:ins w:id="113" w:author="Autor"/>
        </w:rPr>
      </w:pPr>
      <w:r>
        <w:t xml:space="preserve">Brown und Cairns (2004) stellten fest, dass der Begriff Immersion zwar oft verwendet wird, es jedoch keine genaue Definition davon gab und es fraglich war, ob der Begriff auf andere Domänen übertragen werden konnte. Aufgrund dieser Tatsache fand eine Befragung statt, um zu erfahren, wie Immersion </w:t>
      </w:r>
      <w:r w:rsidR="00EE2FAF">
        <w:t>von Gamern</w:t>
      </w:r>
      <w:r>
        <w:t xml:space="preserve"> aufgefasst wird.</w:t>
      </w:r>
      <w:r w:rsidR="00EE2FAF">
        <w:t xml:space="preserve"> </w:t>
      </w:r>
      <w:r w:rsidR="00D1450A">
        <w:t xml:space="preserve">Der Begriff beschreibt den Grad der Einbindung des Nutzers mit dem Spiel und kann von Hindernissen blockiert werden. Diese können zum einen durch den Nutzer selbst überwunden werden, wie z.B. durch Konzentration. Andere hingegen sind im Spiel selbst verankert, wie der Aufbau eines Spiels. Es gibt drei Stufen der Immersion: </w:t>
      </w:r>
      <w:r w:rsidR="00D1450A">
        <w:rPr>
          <w:i/>
        </w:rPr>
        <w:t xml:space="preserve">Bindung, Vertiefung </w:t>
      </w:r>
      <w:r w:rsidR="00D1450A">
        <w:t xml:space="preserve">und </w:t>
      </w:r>
      <w:r w:rsidR="00D1450A">
        <w:rPr>
          <w:i/>
        </w:rPr>
        <w:t>totale Immersion</w:t>
      </w:r>
      <w:ins w:id="114" w:author="Autor">
        <w:r w:rsidR="005B74F9">
          <w:rPr>
            <w:i/>
          </w:rPr>
          <w:t xml:space="preserve"> </w:t>
        </w:r>
        <w:r w:rsidR="005B74F9">
          <w:t>(Abb. 2)</w:t>
        </w:r>
      </w:ins>
      <w:r w:rsidR="00D1450A">
        <w:t xml:space="preserve">. </w:t>
      </w:r>
      <w:commentRangeStart w:id="115"/>
      <w:commentRangeStart w:id="116"/>
      <w:r w:rsidR="00D1450A">
        <w:t xml:space="preserve">Bei jeder Stufe müssen </w:t>
      </w:r>
      <w:del w:id="117" w:author="Autor">
        <w:r w:rsidR="00D1450A" w:rsidDel="00D971C8">
          <w:delText xml:space="preserve">gewisse </w:delText>
        </w:r>
      </w:del>
      <w:ins w:id="118" w:author="Autor">
        <w:r w:rsidR="00D971C8">
          <w:t xml:space="preserve">bestimmte </w:t>
        </w:r>
      </w:ins>
      <w:r w:rsidR="00D1450A">
        <w:t>Barrieren überwunden werden</w:t>
      </w:r>
      <w:del w:id="119" w:author="Autor">
        <w:r w:rsidR="00D1450A" w:rsidDel="00D971C8">
          <w:delText>.</w:delText>
        </w:r>
      </w:del>
      <w:r w:rsidR="00D1450A">
        <w:t xml:space="preserve"> </w:t>
      </w:r>
      <w:r w:rsidR="00BA57FF">
        <w:t>Die Beseitigung der Barrieren ist jedoch keine Garantie für Immersion, sondern eine Voraussetzung.</w:t>
      </w:r>
      <w:r w:rsidR="00B25557">
        <w:t xml:space="preserve"> Barrieren bei der </w:t>
      </w:r>
      <w:r w:rsidR="00B25557">
        <w:rPr>
          <w:i/>
        </w:rPr>
        <w:t xml:space="preserve">Bindung </w:t>
      </w:r>
      <w:r w:rsidR="00B25557">
        <w:t xml:space="preserve">sind </w:t>
      </w:r>
      <w:r w:rsidR="00B25557">
        <w:rPr>
          <w:i/>
        </w:rPr>
        <w:t xml:space="preserve">Zugriff </w:t>
      </w:r>
      <w:r w:rsidR="00B25557">
        <w:t xml:space="preserve">und </w:t>
      </w:r>
      <w:r w:rsidR="00B25557">
        <w:rPr>
          <w:i/>
        </w:rPr>
        <w:t>Aufwand</w:t>
      </w:r>
      <w:r w:rsidR="00B25557">
        <w:t xml:space="preserve">. </w:t>
      </w:r>
      <w:r w:rsidR="00B25557">
        <w:rPr>
          <w:i/>
        </w:rPr>
        <w:t xml:space="preserve">Zugriff </w:t>
      </w:r>
      <w:r w:rsidR="00B25557">
        <w:t>heißt, dass das Spiel erstens den Geschmack des Nutzers treffen muss (z.B. Genre) und zweitens die Controls des Spiels eine Entwick</w:t>
      </w:r>
      <w:r w:rsidR="00534AA6">
        <w:t xml:space="preserve">lung der Expertise erlauben. Die Zeit, in der </w:t>
      </w:r>
      <w:r w:rsidR="00534AA6">
        <w:lastRenderedPageBreak/>
        <w:t>sich der Spieler mit dem Spiel beschäftigt um es zu beherrschen, ist der</w:t>
      </w:r>
      <w:r w:rsidR="00B25557">
        <w:t xml:space="preserve"> </w:t>
      </w:r>
      <w:r w:rsidR="00534AA6">
        <w:rPr>
          <w:i/>
        </w:rPr>
        <w:t>Aufwand.</w:t>
      </w:r>
      <w:r w:rsidR="004D6DC0">
        <w:rPr>
          <w:i/>
        </w:rPr>
        <w:t xml:space="preserve"> </w:t>
      </w:r>
      <w:r w:rsidR="004D6DC0">
        <w:t xml:space="preserve">Die </w:t>
      </w:r>
      <w:r w:rsidR="004D6DC0">
        <w:rPr>
          <w:i/>
        </w:rPr>
        <w:t xml:space="preserve">Vertiefung </w:t>
      </w:r>
      <w:r w:rsidR="004D6DC0">
        <w:t xml:space="preserve">lässt den Spieler die </w:t>
      </w:r>
      <w:ins w:id="120" w:author="Autor">
        <w:r w:rsidR="00D653AE">
          <w:t xml:space="preserve">äußere </w:t>
        </w:r>
      </w:ins>
      <w:r w:rsidR="004D6DC0">
        <w:t xml:space="preserve">Umgebung nicht komplett vergessen, aber weitestehend ausblenden. Vor allem der Spielaufbau (Grafiken, spannende Aufgaben, Handlung, usw.) ist hier der entscheidende Faktor. Bei der </w:t>
      </w:r>
      <w:r w:rsidR="004D6DC0">
        <w:rPr>
          <w:i/>
        </w:rPr>
        <w:t xml:space="preserve">totalen Immersion </w:t>
      </w:r>
      <w:r w:rsidR="004D6DC0">
        <w:t xml:space="preserve">beschrieben die Teilnehmer die Abspaltung von der Realität sodass „[…] nur noch das Videospiel von Bedeutung war.“. </w:t>
      </w:r>
      <w:commentRangeEnd w:id="115"/>
      <w:r w:rsidR="00D971C8">
        <w:rPr>
          <w:rStyle w:val="Kommentarzeichen"/>
        </w:rPr>
        <w:commentReference w:id="115"/>
      </w:r>
      <w:commentRangeEnd w:id="116"/>
      <w:r w:rsidR="005B74F9">
        <w:rPr>
          <w:rStyle w:val="Kommentarzeichen"/>
        </w:rPr>
        <w:commentReference w:id="116"/>
      </w:r>
      <w:commentRangeStart w:id="121"/>
      <w:r w:rsidR="006E1E08">
        <w:rPr>
          <w:i/>
        </w:rPr>
        <w:t>Totale Immersion</w:t>
      </w:r>
      <w:del w:id="122" w:author="Autor">
        <w:r w:rsidR="006E1E08" w:rsidDel="005B74F9">
          <w:rPr>
            <w:i/>
          </w:rPr>
          <w:delText xml:space="preserve">, </w:delText>
        </w:r>
        <w:r w:rsidR="006E1E08" w:rsidDel="005B74F9">
          <w:delText xml:space="preserve">oder auch </w:delText>
        </w:r>
        <w:r w:rsidR="006E1E08" w:rsidDel="005B74F9">
          <w:rPr>
            <w:i/>
          </w:rPr>
          <w:delText>Präsenz,</w:delText>
        </w:r>
      </w:del>
      <w:r w:rsidR="006E1E08">
        <w:rPr>
          <w:i/>
        </w:rPr>
        <w:t xml:space="preserve"> </w:t>
      </w:r>
      <w:r w:rsidR="006E1E08">
        <w:t xml:space="preserve">hängt von </w:t>
      </w:r>
      <w:r w:rsidR="006E1E08">
        <w:rPr>
          <w:i/>
        </w:rPr>
        <w:t xml:space="preserve">Empathie </w:t>
      </w:r>
      <w:r w:rsidR="006E1E08">
        <w:t xml:space="preserve">und </w:t>
      </w:r>
      <w:r w:rsidR="006E1E08">
        <w:rPr>
          <w:i/>
        </w:rPr>
        <w:t xml:space="preserve">Atmosphäre </w:t>
      </w:r>
      <w:r w:rsidR="006E1E08">
        <w:t xml:space="preserve">ab. </w:t>
      </w:r>
      <w:r w:rsidR="006E1E08">
        <w:rPr>
          <w:i/>
        </w:rPr>
        <w:t xml:space="preserve">Empathie </w:t>
      </w:r>
      <w:r w:rsidR="006E1E08">
        <w:t>beschreibt inwieweit der Spieler die Situation des Spielcharakters nachempfinden</w:t>
      </w:r>
      <w:r w:rsidR="00563B9C">
        <w:t xml:space="preserve"> kann, </w:t>
      </w:r>
      <w:r w:rsidR="00563B9C">
        <w:rPr>
          <w:i/>
        </w:rPr>
        <w:t xml:space="preserve">Atmosphäre </w:t>
      </w:r>
      <w:r w:rsidR="00563B9C">
        <w:t>wird durch spielrelevante Game Features erzeugt, wie Sound, Grafik und Handlung.</w:t>
      </w:r>
      <w:r w:rsidR="00451F6F">
        <w:t xml:space="preserve"> Zusätzlich gibt es noch drei Arten von </w:t>
      </w:r>
      <w:r w:rsidR="00451F6F">
        <w:rPr>
          <w:i/>
        </w:rPr>
        <w:t>Aufmerksamkeit</w:t>
      </w:r>
      <w:r w:rsidR="00451F6F">
        <w:t xml:space="preserve">: visuell, auditiv und mental. </w:t>
      </w:r>
      <w:commentRangeEnd w:id="121"/>
      <w:r w:rsidR="00D971C8">
        <w:rPr>
          <w:rStyle w:val="Kommentarzeichen"/>
        </w:rPr>
        <w:commentReference w:id="121"/>
      </w:r>
    </w:p>
    <w:p w14:paraId="3618978E" w14:textId="77777777" w:rsidR="005B74F9" w:rsidRDefault="005B74F9">
      <w:pPr>
        <w:pStyle w:val="Folgeabsatz"/>
        <w:keepNext/>
        <w:rPr>
          <w:ins w:id="123" w:author="Autor"/>
        </w:rPr>
        <w:pPrChange w:id="124" w:author="Autor">
          <w:pPr>
            <w:pStyle w:val="Folgeabsatz"/>
          </w:pPr>
        </w:pPrChange>
      </w:pPr>
      <w:ins w:id="125" w:author="Autor">
        <w:r>
          <w:rPr>
            <w:noProof/>
          </w:rPr>
          <w:drawing>
            <wp:inline distT="0" distB="0" distL="0" distR="0" wp14:anchorId="4582EDCD" wp14:editId="1FFADC0C">
              <wp:extent cx="5398865" cy="313138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ersion.jpg"/>
                      <pic:cNvPicPr/>
                    </pic:nvPicPr>
                    <pic:blipFill>
                      <a:blip r:embed="rId20">
                        <a:extLst>
                          <a:ext uri="{28A0092B-C50C-407E-A947-70E740481C1C}">
                            <a14:useLocalDpi xmlns:a14="http://schemas.microsoft.com/office/drawing/2010/main" val="0"/>
                          </a:ext>
                        </a:extLst>
                      </a:blip>
                      <a:stretch>
                        <a:fillRect/>
                      </a:stretch>
                    </pic:blipFill>
                    <pic:spPr>
                      <a:xfrm>
                        <a:off x="0" y="0"/>
                        <a:ext cx="5407046" cy="3136134"/>
                      </a:xfrm>
                      <a:prstGeom prst="rect">
                        <a:avLst/>
                      </a:prstGeom>
                    </pic:spPr>
                  </pic:pic>
                </a:graphicData>
              </a:graphic>
            </wp:inline>
          </w:drawing>
        </w:r>
      </w:ins>
    </w:p>
    <w:p w14:paraId="58A94921" w14:textId="16E7A147" w:rsidR="005B74F9" w:rsidRPr="00451F6F" w:rsidRDefault="005B74F9">
      <w:pPr>
        <w:pStyle w:val="Beschriftung"/>
        <w:jc w:val="both"/>
        <w:pPrChange w:id="126" w:author="Autor">
          <w:pPr>
            <w:pStyle w:val="Folgeabsatz"/>
          </w:pPr>
        </w:pPrChange>
      </w:pPr>
      <w:bookmarkStart w:id="127" w:name="_Toc502322122"/>
      <w:ins w:id="128" w:author="Autor">
        <w:r>
          <w:t xml:space="preserve">Abbildung </w:t>
        </w:r>
        <w:r>
          <w:fldChar w:fldCharType="begin"/>
        </w:r>
        <w:r>
          <w:instrText xml:space="preserve"> SEQ Abbildung \* ARABIC </w:instrText>
        </w:r>
      </w:ins>
      <w:r>
        <w:fldChar w:fldCharType="separate"/>
      </w:r>
      <w:r w:rsidR="009764C3">
        <w:rPr>
          <w:noProof/>
        </w:rPr>
        <w:t>2</w:t>
      </w:r>
      <w:ins w:id="129" w:author="Autor">
        <w:r>
          <w:fldChar w:fldCharType="end"/>
        </w:r>
        <w:r>
          <w:t>: Immersionslevel und ihre Barrieren (nach Brown und Cairns, 2004))</w:t>
        </w:r>
      </w:ins>
      <w:bookmarkEnd w:id="127"/>
    </w:p>
    <w:p w14:paraId="3C5F6CBE" w14:textId="28914021" w:rsidR="00563B9C" w:rsidRPr="00563B9C" w:rsidRDefault="00563B9C" w:rsidP="00563B9C">
      <w:pPr>
        <w:pStyle w:val="Folgeabsatz"/>
      </w:pPr>
      <w:r>
        <w:t xml:space="preserve">Cheng und Cairns (2005) konnten zusätzlich zu den Erkenntnissen von Brown </w:t>
      </w:r>
      <w:del w:id="130" w:author="Autor">
        <w:r w:rsidDel="005B74F9">
          <w:delText>und Cairns</w:delText>
        </w:r>
      </w:del>
      <w:ins w:id="131" w:author="Autor">
        <w:r w:rsidR="005B74F9">
          <w:t>et al. (2004)</w:t>
        </w:r>
      </w:ins>
      <w:r>
        <w:t xml:space="preserve"> noch zeigen, dass fehlende bzw. schwache Kohärenz zwischen Spiel und echtem Leben, keine negativen Effekte auf die Immersion hat sobald der Spieler diese erreicht hat. Unstimmigkeiten sind erlaubt, sobald der Spieler bereits ein wenig in das Spiel vertieft ist. Zusätzlich wurde nachgewiesen, dass die Immersion den Blick für schlechte Usability schwächt und den Spieler diese übersehen lässt. Für zukünftige Studien könnten hier Versuche durchgeführt werden, um zu erforschen, welche anderen Barrieren (neben schlechter Usability) noch durch Immersion überwunden werden können. </w:t>
      </w:r>
    </w:p>
    <w:p w14:paraId="7116A183" w14:textId="7DC7952F" w:rsidR="008E7D87" w:rsidRDefault="00680C96" w:rsidP="008E7D87">
      <w:pPr>
        <w:pStyle w:val="Folgeabsatz"/>
      </w:pPr>
      <w:commentRangeStart w:id="132"/>
      <w:commentRangeStart w:id="133"/>
      <w:r>
        <w:lastRenderedPageBreak/>
        <w:t xml:space="preserve">Jennett (2009) führte eine Studie zum Thema Immersion durch und betrachtete dabei speziell die Komponente „real life dissociation“, also Verlust des Zeitgefühls und der Wahrnehmung der Umgebung sowie mentale Abwesenheit (Jennett, 2008). </w:t>
      </w:r>
      <w:r w:rsidR="000D1E25">
        <w:t>Die „real life dissociation</w:t>
      </w:r>
      <w:commentRangeEnd w:id="132"/>
      <w:r w:rsidR="00B307C6">
        <w:rPr>
          <w:rStyle w:val="Kommentarzeichen"/>
        </w:rPr>
        <w:commentReference w:id="132"/>
      </w:r>
      <w:commentRangeEnd w:id="133"/>
      <w:r w:rsidR="001B1CD1">
        <w:rPr>
          <w:rStyle w:val="Kommentarzeichen"/>
        </w:rPr>
        <w:commentReference w:id="133"/>
      </w:r>
      <w:r w:rsidR="000D1E25">
        <w:t>“ entspricht beiden theoretischen Ans</w:t>
      </w:r>
      <w:r w:rsidR="001C2C77">
        <w:t>ätzen der Immersion, nämlich dem</w:t>
      </w:r>
      <w:r w:rsidR="000D1E25">
        <w:t xml:space="preserve"> </w:t>
      </w:r>
      <w:r w:rsidR="000D1E25">
        <w:rPr>
          <w:i/>
        </w:rPr>
        <w:t xml:space="preserve">wahrnehmenden </w:t>
      </w:r>
      <w:r w:rsidR="001C2C77">
        <w:t>und dem</w:t>
      </w:r>
      <w:r w:rsidR="000D1E25">
        <w:t xml:space="preserve"> </w:t>
      </w:r>
      <w:r w:rsidR="000D1E25">
        <w:rPr>
          <w:i/>
        </w:rPr>
        <w:t>psychologischen</w:t>
      </w:r>
      <w:del w:id="134" w:author="Autor">
        <w:r w:rsidR="000D1E25" w:rsidDel="004C2087">
          <w:rPr>
            <w:i/>
          </w:rPr>
          <w:delText xml:space="preserve"> </w:delText>
        </w:r>
      </w:del>
      <w:r w:rsidR="000D1E25">
        <w:t xml:space="preserve"> Ansatz, die Carr (2006) beschreibt. Ersterer beschreibt Immersion als „[…] Grad dafür inwieweit eine Technologie oder eine Erfahrung die Sinne des Nutzers monopolisiert“. Der psychologische Ansatz hingegen betrachtet mehr die kognitiven als die sensorischen Features eines Spiels bzw. die „mental absorption“ des Spielers in der Spielwelt. </w:t>
      </w:r>
      <w:r w:rsidR="00D941B8">
        <w:t xml:space="preserve">Jennetts Studie gab zu erkennen, dass es zwei Möglichkeiten von Ablenkungen gibt: irrelevante und relevante. Zu ersteren zählen z.B. Fernsehgeräusche. Zweitere können zusätzlich noch in </w:t>
      </w:r>
      <w:r w:rsidR="00D941B8">
        <w:rPr>
          <w:i/>
        </w:rPr>
        <w:t>persönlich relevant</w:t>
      </w:r>
      <w:r w:rsidR="00D941B8">
        <w:t xml:space="preserve"> (eigener Name wird gerufen) und </w:t>
      </w:r>
      <w:r w:rsidR="00D941B8">
        <w:rPr>
          <w:i/>
        </w:rPr>
        <w:t>spielrelevant</w:t>
      </w:r>
      <w:r w:rsidR="001C2C77">
        <w:rPr>
          <w:i/>
        </w:rPr>
        <w:t xml:space="preserve"> </w:t>
      </w:r>
      <w:r w:rsidR="001C2C77">
        <w:t>unterteilt werden</w:t>
      </w:r>
      <w:r w:rsidR="00D941B8">
        <w:rPr>
          <w:i/>
        </w:rPr>
        <w:t xml:space="preserve">. </w:t>
      </w:r>
      <w:r w:rsidR="00D941B8">
        <w:t>Außerdem konnte man feststellen, dass irrelevante Störungen</w:t>
      </w:r>
      <w:r w:rsidR="00B64282">
        <w:t xml:space="preserve"> von Spielern</w:t>
      </w:r>
      <w:r w:rsidR="00D941B8">
        <w:t xml:space="preserve"> schlichtweg nicht wahrgenommen werden wohingegen relevante Störungen absichtlich ignoriert werden, wie z.B. die Aufforderung (einer anderen Person) das Spielen zu beenden.</w:t>
      </w:r>
      <w:r w:rsidR="009563BF">
        <w:t xml:space="preserve"> </w:t>
      </w:r>
      <w:r w:rsidR="00474913">
        <w:t xml:space="preserve">Das in dieser Studie verwendete Spiel mit höherer Immersion (bessere Grafik, Sound, Feedback sowie höhere Challenge) ließ die Spieler irrelevante Störungen ganz überhören, im Gegensatz zum Spiel mit niedrigerer Immersion, bei der die Probanden auch solche Störungen wahrnahmen. </w:t>
      </w:r>
    </w:p>
    <w:p w14:paraId="4561319F" w14:textId="444FC0B7" w:rsidR="00C43A8F" w:rsidRPr="002543BD" w:rsidRDefault="00CE6F87" w:rsidP="008E7D87">
      <w:pPr>
        <w:pStyle w:val="Folgeabsatz"/>
        <w:rPr>
          <w:lang w:val="en-US"/>
        </w:rPr>
      </w:pPr>
      <w:r>
        <w:t xml:space="preserve">McMahan (2003) unterscheidet zwischen </w:t>
      </w:r>
      <w:r w:rsidRPr="00CE6F87">
        <w:rPr>
          <w:i/>
        </w:rPr>
        <w:t>diegetischer</w:t>
      </w:r>
      <w:r>
        <w:t xml:space="preserve"> und </w:t>
      </w:r>
      <w:r w:rsidRPr="00CE6F87">
        <w:rPr>
          <w:i/>
        </w:rPr>
        <w:t>nicht-diegetischer</w:t>
      </w:r>
      <w:r>
        <w:t xml:space="preserve"> Immersion. Die </w:t>
      </w:r>
      <w:r>
        <w:rPr>
          <w:i/>
        </w:rPr>
        <w:t xml:space="preserve">diegetische Immersion </w:t>
      </w:r>
      <w:r>
        <w:t xml:space="preserve">wird durch sichtbare Spielelemente bestimmt (Grafik, Sound), die </w:t>
      </w:r>
      <w:r>
        <w:rPr>
          <w:i/>
        </w:rPr>
        <w:t xml:space="preserve">nicht-diegetische Immersion </w:t>
      </w:r>
      <w:r>
        <w:t>durch die Zuwendung des Spielers und andere nicht visuell sichtbare Elemente</w:t>
      </w:r>
      <w:r w:rsidRPr="00C141C7">
        <w:t>.</w:t>
      </w:r>
      <w:r w:rsidR="00C43A8F" w:rsidRPr="00C141C7">
        <w:t xml:space="preserve"> </w:t>
      </w:r>
      <w:r w:rsidR="00C43A8F" w:rsidRPr="00740881">
        <w:rPr>
          <w:lang w:val="en-US"/>
        </w:rPr>
        <w:t xml:space="preserve">Des </w:t>
      </w:r>
      <w:del w:id="135" w:author="Autor">
        <w:r w:rsidR="00C43A8F" w:rsidRPr="00740881" w:rsidDel="00B307C6">
          <w:rPr>
            <w:lang w:val="en-US"/>
          </w:rPr>
          <w:delText xml:space="preserve">weiteren </w:delText>
        </w:r>
      </w:del>
      <w:ins w:id="136" w:author="Autor">
        <w:r w:rsidR="00B307C6" w:rsidRPr="00641A17">
          <w:rPr>
            <w:lang w:val="en-US"/>
            <w:rPrChange w:id="137" w:author="Autor">
              <w:rPr/>
            </w:rPrChange>
          </w:rPr>
          <w:t>Weiteren</w:t>
        </w:r>
        <w:r w:rsidR="00B307C6" w:rsidRPr="00740881">
          <w:rPr>
            <w:lang w:val="en-US"/>
          </w:rPr>
          <w:t xml:space="preserve"> </w:t>
        </w:r>
      </w:ins>
      <w:r w:rsidR="00C43A8F" w:rsidRPr="00740881">
        <w:rPr>
          <w:lang w:val="en-US"/>
        </w:rPr>
        <w:t>wird</w:t>
      </w:r>
      <w:r w:rsidR="00C43A8F" w:rsidRPr="002543BD">
        <w:rPr>
          <w:lang w:val="en-US"/>
        </w:rPr>
        <w:t xml:space="preserve"> Murrays Definition von Immersion verwendet (Murray, 1997):</w:t>
      </w:r>
    </w:p>
    <w:p w14:paraId="01AD5AC1" w14:textId="77777777" w:rsidR="00C43A8F" w:rsidRDefault="00C43A8F" w:rsidP="00C43A8F">
      <w:pPr>
        <w:pStyle w:val="Blockzitat"/>
      </w:pPr>
      <w:r>
        <w:t>“A stirring narrative in any medium can be experienced as a virtual reaility because our brains are programmed to tune into stories with an intensity that can obliterate the world around us…The experience of being transported to an elaborately simulated place is pleasurable itself, regardless of the fantasy content. We refer to this experience as immersion. Immersion is a metaphorical term derived from the physical experience of being submerged in water […]”</w:t>
      </w:r>
    </w:p>
    <w:p w14:paraId="4C397A46" w14:textId="77777777" w:rsidR="006953FC" w:rsidRDefault="006953FC" w:rsidP="00C43A8F">
      <w:pPr>
        <w:pStyle w:val="Blockzitat"/>
      </w:pPr>
    </w:p>
    <w:p w14:paraId="72CF5CAD" w14:textId="2DA6B95D" w:rsidR="00336675" w:rsidRDefault="00C01193" w:rsidP="006953FC">
      <w:pPr>
        <w:rPr>
          <w:ins w:id="138" w:author="Autor"/>
        </w:rPr>
      </w:pPr>
      <w:r w:rsidRPr="00C01193">
        <w:t>Entgegen vieler</w:t>
      </w:r>
      <w:r>
        <w:t xml:space="preserve"> Erwartungen beeinflussen nicht die technologischen Voraussetzungen, wie ein großer Bildschirm oder eine Surround-Sound-Anlage, das Gefühl der Immersion. </w:t>
      </w:r>
      <w:r w:rsidR="006953FC">
        <w:t xml:space="preserve">Auch der Realismus von Bild und Ton spielen eine untergeordnete Rolle. Wichtig </w:t>
      </w:r>
      <w:r w:rsidR="006953FC">
        <w:lastRenderedPageBreak/>
        <w:t xml:space="preserve">für eine immersive Erfahrung sind drei andere Faktoren. Erstens müssen die Erwartungen des Spielers an die Spielumgebung angemessen erfüllt sein. Des Weiteren müssen die Aktionen des Nutzers einen Einfluss auf diese Umgebung haben. Zuletzt sollten die Gegebenheiten der Spielwelt widerspruchsfrei sein, auch wenn diese nicht denen der realen Welt entsprechen. </w:t>
      </w:r>
    </w:p>
    <w:p w14:paraId="6EA6EA29" w14:textId="29AF4CE1" w:rsidR="00301CCC" w:rsidDel="00804D7A" w:rsidRDefault="00E27044" w:rsidP="00804D7A">
      <w:pPr>
        <w:rPr>
          <w:del w:id="139" w:author="Autor"/>
        </w:rPr>
      </w:pPr>
      <w:ins w:id="140" w:author="Autor">
        <w:r w:rsidRPr="00E27044">
          <w:t>Csikszentmihalyi</w:t>
        </w:r>
        <w:r>
          <w:t xml:space="preserve"> (1975) entwickelte in Abgrenzung zur Immersion das „Flow“-Modell und charakterisiert „Flow“ durch die Balance von Herausforderung und Fähigkeiten der Spieler, klare Ziele, explizites Feedback, verschwommenes Zeitge</w:t>
        </w:r>
        <w:r w:rsidR="009E2CAC">
          <w:t xml:space="preserve">fühl, Verlust der Befangenheit, Gefühle der Freude sowie Kontrolle einer autarken Aktivität. </w:t>
        </w:r>
        <w:r w:rsidR="00FA652E" w:rsidRPr="00FA652E">
          <w:rPr>
            <w:lang w:val="en-US"/>
            <w:rPrChange w:id="141" w:author="Autor">
              <w:rPr/>
            </w:rPrChange>
          </w:rPr>
          <w:t xml:space="preserve">„Flow“ wird als eine Erfahrung </w:t>
        </w:r>
        <w:r w:rsidR="00FA652E" w:rsidRPr="00FA652E">
          <w:rPr>
            <w:szCs w:val="22"/>
            <w:lang w:val="en-US"/>
            <w:rPrChange w:id="142" w:author="Autor">
              <w:rPr/>
            </w:rPrChange>
          </w:rPr>
          <w:t>beschrieben, „</w:t>
        </w:r>
        <w:r w:rsidR="00FA652E" w:rsidRPr="00FA652E">
          <w:rPr>
            <w:szCs w:val="22"/>
            <w:lang w:val="en-US"/>
            <w:rPrChange w:id="143" w:author="Autor">
              <w:rPr>
                <w:rFonts w:ascii="Times New Roman" w:hAnsi="Times New Roman"/>
                <w:sz w:val="25"/>
                <w:szCs w:val="25"/>
                <w:lang w:val="en-US"/>
              </w:rPr>
            </w:rPrChange>
          </w:rPr>
          <w:t xml:space="preserve">so gratifying that </w:t>
        </w:r>
        <w:r w:rsidR="00FA652E" w:rsidRPr="00FA652E">
          <w:rPr>
            <w:szCs w:val="22"/>
            <w:lang w:val="en-US"/>
            <w:rPrChange w:id="144" w:author="Autor">
              <w:rPr>
                <w:rFonts w:ascii="Times New Roman" w:hAnsi="Times New Roman"/>
                <w:sz w:val="25"/>
                <w:szCs w:val="25"/>
              </w:rPr>
            </w:rPrChange>
          </w:rPr>
          <w:t>people are willing to do it for its own sake, with little concern for what they will get out of it, even when it is difficult or dangerous</w:t>
        </w:r>
        <w:r w:rsidR="00FA652E" w:rsidRPr="00FA652E">
          <w:rPr>
            <w:szCs w:val="22"/>
            <w:lang w:val="en-US"/>
            <w:rPrChange w:id="145" w:author="Autor">
              <w:rPr>
                <w:rFonts w:ascii="Times New Roman" w:hAnsi="Times New Roman"/>
                <w:sz w:val="25"/>
                <w:szCs w:val="25"/>
                <w:lang w:val="en-US"/>
              </w:rPr>
            </w:rPrChange>
          </w:rPr>
          <w:t>”</w:t>
        </w:r>
        <w:r w:rsidR="00FA652E">
          <w:rPr>
            <w:szCs w:val="22"/>
            <w:lang w:val="en-US"/>
          </w:rPr>
          <w:t xml:space="preserve"> (</w:t>
        </w:r>
        <w:r w:rsidR="00FA652E" w:rsidRPr="00FA652E">
          <w:rPr>
            <w:lang w:val="en-US"/>
            <w:rPrChange w:id="146" w:author="Autor">
              <w:rPr/>
            </w:rPrChange>
          </w:rPr>
          <w:t>Csikszentmihalyi</w:t>
        </w:r>
        <w:r w:rsidR="00FA652E">
          <w:rPr>
            <w:lang w:val="en-US"/>
          </w:rPr>
          <w:t>, 1990).</w:t>
        </w:r>
        <w:r w:rsidR="009F08DD">
          <w:rPr>
            <w:lang w:val="en-US"/>
          </w:rPr>
          <w:t xml:space="preserve"> </w:t>
        </w:r>
        <w:r w:rsidR="00F3540F">
          <w:t xml:space="preserve">Weitere Charakteristika sind zudem die Möglichkeit, sich auf die gestellte Aufgabe zu konzentrieren sowie die Frustrationen des Alltags vergessen zu können. </w:t>
        </w:r>
        <w:r w:rsidR="00F3540F" w:rsidRPr="00E27044">
          <w:t>Csikszentmihalyi</w:t>
        </w:r>
        <w:r w:rsidR="00F3540F">
          <w:t>s Studien e</w:t>
        </w:r>
        <w:r w:rsidR="00301CCC">
          <w:t>rgaben, dass weltweit Lesen als sehr unterhaltsam angesehen wird. Lesen hat ein Ziel, wie z.B. Wissenserwerb oder Unterhaltung, und der Leser benötigt Wissen über die Regeln von Schrift und Sprache</w:t>
        </w:r>
        <w:r w:rsidR="00F7475D">
          <w:t xml:space="preserve">. Er muss die Fähigkeit besitzen mit fiktionellen Charakteren mitzuempfinden, historische sowie kulturelle Kontexte zu erschließen und Wendungen der Handlung vorherzusehen </w:t>
        </w:r>
        <w:r w:rsidR="00F7475D" w:rsidRPr="00577789">
          <w:rPr>
            <w:szCs w:val="22"/>
            <w:rPrChange w:id="147" w:author="Autor">
              <w:rPr>
                <w:szCs w:val="22"/>
                <w:lang w:val="en-US"/>
              </w:rPr>
            </w:rPrChange>
          </w:rPr>
          <w:t>(</w:t>
        </w:r>
        <w:r w:rsidR="00F7475D" w:rsidRPr="00577789">
          <w:rPr>
            <w:rPrChange w:id="148" w:author="Autor">
              <w:rPr>
                <w:lang w:val="en-US"/>
              </w:rPr>
            </w:rPrChange>
          </w:rPr>
          <w:t>Csikszentmihalyi, 1990)</w:t>
        </w:r>
        <w:r w:rsidR="00F7475D">
          <w:t>. „Flow“</w:t>
        </w:r>
        <w:r w:rsidR="00577789">
          <w:t xml:space="preserve"> berücksichtigt im Gegensatz zur Immersion noch mehr die Komponente </w:t>
        </w:r>
        <w:r w:rsidR="00577789">
          <w:rPr>
            <w:i/>
          </w:rPr>
          <w:t xml:space="preserve">Vergnügen </w:t>
        </w:r>
        <w:r w:rsidR="00577789">
          <w:t>und</w:t>
        </w:r>
        <w:r w:rsidR="00F7475D">
          <w:t xml:space="preserve"> beschreibt </w:t>
        </w:r>
        <w:r w:rsidR="00577789">
          <w:t>somit</w:t>
        </w:r>
        <w:r w:rsidR="00F7475D">
          <w:t xml:space="preserve"> eine Erfahrung, die darauf beruht, dass Menschen ihre Aktivität aus freiem Willen und Interesse ausführen und sich voll und</w:t>
        </w:r>
        <w:r w:rsidR="00577789">
          <w:t xml:space="preserve"> ganz in diese hinein versetzen.</w:t>
        </w:r>
      </w:ins>
    </w:p>
    <w:p w14:paraId="158CE827" w14:textId="77777777" w:rsidR="00804D7A" w:rsidRPr="00804D7A" w:rsidRDefault="00804D7A">
      <w:pPr>
        <w:pStyle w:val="Folgeabsatz"/>
        <w:rPr>
          <w:ins w:id="149" w:author="Autor"/>
          <w:rPrChange w:id="150" w:author="Autor">
            <w:rPr>
              <w:ins w:id="151" w:author="Autor"/>
              <w:rFonts w:ascii="Times New Roman" w:hAnsi="Times New Roman"/>
              <w:sz w:val="25"/>
              <w:szCs w:val="25"/>
            </w:rPr>
          </w:rPrChange>
        </w:rPr>
        <w:pPrChange w:id="152" w:author="Autor">
          <w:pPr>
            <w:spacing w:line="240" w:lineRule="auto"/>
            <w:jc w:val="left"/>
          </w:pPr>
        </w:pPrChange>
      </w:pPr>
    </w:p>
    <w:p w14:paraId="1125D446" w14:textId="59B2E22E" w:rsidR="00E27044" w:rsidRPr="007526C4" w:rsidRDefault="00804D7A">
      <w:pPr>
        <w:pStyle w:val="berschrift4"/>
        <w:pPrChange w:id="153" w:author="Autor">
          <w:pPr/>
        </w:pPrChange>
      </w:pPr>
      <w:ins w:id="154" w:author="Autor">
        <w:r>
          <w:t>Präsenz</w:t>
        </w:r>
      </w:ins>
    </w:p>
    <w:p w14:paraId="6643F188" w14:textId="60F19E03" w:rsidR="00F11612" w:rsidRPr="00F11612" w:rsidRDefault="00F11612" w:rsidP="00F11612">
      <w:pPr>
        <w:pStyle w:val="Folgeabsatz"/>
      </w:pPr>
      <w:r>
        <w:t xml:space="preserve">Der Begriff Präsenz wird heutzutage oft mit Immersion gleichgesetzt, obwohl es Unterschiede gibt. Steuer </w:t>
      </w:r>
      <w:r w:rsidR="00C17942">
        <w:t xml:space="preserve">(1993) lehnt den Begriff der Präsenz nah daran an, dass der Mensch eine Welt außerhalb der Grenzen seiner sensorischen </w:t>
      </w:r>
      <w:r w:rsidR="00F959FD">
        <w:t>Wahrnehmung erfassen kann. Gibt es keine weiteren Einflüsse, nimmt der Men</w:t>
      </w:r>
      <w:r w:rsidR="002E4547">
        <w:t>sch sein unmittelbares Umfeld wahr</w:t>
      </w:r>
      <w:r w:rsidR="00F959FD">
        <w:t>. Durch den Einsatz von Technologie ist es jedoch möglich, noch weitere Umgebungen zu vermitteln, sodass der Nutzer letztendlich zwei unterschiedliche Umgebungen wahrnimmt</w:t>
      </w:r>
      <w:r w:rsidR="008347D0">
        <w:t xml:space="preserve">: Zum Einen die physische Umgebung in der er sich körperlich befindet, zum Anderen die Umgebung die ihm durch Technologie vermittelt wird. Die Telepräsenz beschreibt das Ausmaß wie präsent man sich in der vermittelten Welt fühlt. </w:t>
      </w:r>
      <w:r w:rsidR="002E4547">
        <w:t xml:space="preserve">Der </w:t>
      </w:r>
      <w:r w:rsidR="002E4547">
        <w:lastRenderedPageBreak/>
        <w:t xml:space="preserve">heutige Begriff der Präsenz in Spielen leitet sich also von Steuers Begriff der Telepräsenz ab, der ursprünglich die erfolgreiche Vermittlung von Präsenz in </w:t>
      </w:r>
      <w:del w:id="155" w:author="Autor">
        <w:r w:rsidR="009E18F5" w:rsidRPr="009E18F5" w:rsidDel="007526C4">
          <w:rPr>
            <w:color w:val="FF0000"/>
          </w:rPr>
          <w:delText>TELEOPERATION ENVIRONMENTS</w:delText>
        </w:r>
        <w:r w:rsidR="002E4547" w:rsidDel="007526C4">
          <w:delText xml:space="preserve"> </w:delText>
        </w:r>
      </w:del>
      <w:ins w:id="156" w:author="Autor">
        <w:r w:rsidR="007526C4">
          <w:rPr>
            <w:color w:val="FF0000"/>
          </w:rPr>
          <w:t xml:space="preserve">„Teleoperation Environments“ </w:t>
        </w:r>
      </w:ins>
      <w:r w:rsidR="002E4547">
        <w:t xml:space="preserve">beschrieben hat. </w:t>
      </w:r>
      <w:r w:rsidR="009E18F5">
        <w:t>Ryan (2001) verwendet den Begriff Präsenz als Gefühl in künstlichen Umgebungen. Wie McMahan anmerkt, beschreiben Lombard und Ditton</w:t>
      </w:r>
      <w:r w:rsidR="00A42E65">
        <w:t xml:space="preserve"> (2000)</w:t>
      </w:r>
      <w:r w:rsidR="009E18F5">
        <w:t xml:space="preserve"> Präsenz zwar als „künstliches Gefühl“, welches jedoch den Nutzer die vermittelte Realität nicht als solche wahrnehmen lässt.</w:t>
      </w:r>
      <w:r w:rsidR="00A42E65">
        <w:t xml:space="preserve"> Zusätzlich wird erwähnt, dass Sie  Literatur zum Thema Präsenz untersuchten und herausfanden, dass diese von der Kombination aus sechs</w:t>
      </w:r>
      <w:r w:rsidR="00D47726">
        <w:t xml:space="preserve"> folgenden</w:t>
      </w:r>
      <w:r w:rsidR="00A42E65">
        <w:t xml:space="preserve"> unterschi</w:t>
      </w:r>
      <w:r w:rsidR="00D47726">
        <w:t>edlichen Faktoren</w:t>
      </w:r>
      <w:r w:rsidR="00A42E65">
        <w:t xml:space="preserve"> </w:t>
      </w:r>
      <w:r w:rsidR="00D47726">
        <w:t xml:space="preserve">abhängig ist: Qualität der sozialen Interaktion, Realismus der Umgebung, Effekt der </w:t>
      </w:r>
      <w:r w:rsidR="00120699">
        <w:t>Transports (die Empfindung des „Daseins“ in der virtuellen Realität)</w:t>
      </w:r>
      <w:r w:rsidR="00D47726">
        <w:t xml:space="preserve">, Grad der Immersion durch das User Interface, die Fähigkeit des Nutzers wesentliche Handlungen vorzunehmen und der soziale Einfluss des Geschehens in besagter Umgebung sowie die Reaktion des Nutzers auf den Computer als intelligente Entität. </w:t>
      </w:r>
      <w:r w:rsidR="00120699">
        <w:t xml:space="preserve">Die einzelnen Faktoren sind </w:t>
      </w:r>
      <w:commentRangeStart w:id="157"/>
      <w:r w:rsidR="00120699">
        <w:t xml:space="preserve">untereinander sehr </w:t>
      </w:r>
      <w:del w:id="158" w:author="Autor">
        <w:r w:rsidR="00120699" w:rsidDel="007526C4">
          <w:delText>unterschiedlich</w:delText>
        </w:r>
        <w:commentRangeEnd w:id="157"/>
        <w:r w:rsidR="00B307C6" w:rsidDel="007526C4">
          <w:rPr>
            <w:rStyle w:val="Kommentarzeichen"/>
          </w:rPr>
          <w:commentReference w:id="157"/>
        </w:r>
      </w:del>
      <w:ins w:id="159" w:author="Autor">
        <w:r w:rsidR="007526C4">
          <w:t>verschiedenartig</w:t>
        </w:r>
      </w:ins>
      <w:r w:rsidR="00120699">
        <w:t>, haben aber eines gemeinsam, nämlich das Ziel den Nutzer die Vermittlung einer künstlichen Realität so wenig wie möglich spüren zu lassen.</w:t>
      </w:r>
    </w:p>
    <w:p w14:paraId="2B2C92CE" w14:textId="2BF786D2" w:rsidR="0068477C" w:rsidRDefault="004F1D8D" w:rsidP="008E7D87">
      <w:pPr>
        <w:pStyle w:val="Folgeabsatz"/>
      </w:pPr>
      <w:r>
        <w:t>Held &amp; Durlach (1992)</w:t>
      </w:r>
      <w:r w:rsidR="0045469A">
        <w:t xml:space="preserve"> sowie Sheridan (1992) übertrugen Anfang der 90er Jahre Konzepte der Präsenz auf die virtuelle Realität. Dörner (2013) erwähnt drei Teilaspekte, aus denen sich d</w:t>
      </w:r>
      <w:r w:rsidR="00B8234A">
        <w:t>as Präsenzgefühl zusammensetzt. Erstens d</w:t>
      </w:r>
      <w:r w:rsidR="0045469A">
        <w:t>ie Ortsillusion (Slater</w:t>
      </w:r>
      <w:r w:rsidR="00B8234A">
        <w:t xml:space="preserve">, 2009), also das Gefühl sich an einem dargestellten Ort zu befinden. Zweitens die Plausibilitätsillusion (Slater, 2009), welche entsteht, wenn der Nutzer die Ereignisse in der virtuellen Umgebung so wahrnimmt, als ob sie wirklich stattfinden würden. Hier steht vor allem die Glaubwürdigkeit der Umgebung im Vordergrund. Als Beispiel wird hier ein „[…]visuell perfekt dargestellter virtueller Mensch“ genannt, mit welchem aber nicht richtig kommuniziert werden kann, was einen Bruch der Plausibilitätsillusion zur Folge haben könnte. Drittens </w:t>
      </w:r>
      <w:r w:rsidR="00584A2F">
        <w:t xml:space="preserve">die Involviertheit (Witmer &amp; Singer, 1998), d.h. der Grad der Aufmerksamkeit und wie sehr sich der Nutzer für die simulierte Welt interessiert. </w:t>
      </w:r>
      <w:r w:rsidR="008C1969">
        <w:t xml:space="preserve">Störungen der genannten Illusionen können einen Präsenzbruch (engl. Break in Presence) zur Folge haben. </w:t>
      </w:r>
    </w:p>
    <w:p w14:paraId="1A4FC3CD" w14:textId="77777777" w:rsidR="004608D2" w:rsidRDefault="004608D2" w:rsidP="008E7D87">
      <w:pPr>
        <w:pStyle w:val="Folgeabsatz"/>
      </w:pPr>
    </w:p>
    <w:p w14:paraId="02005D31" w14:textId="4925B073" w:rsidR="004608D2" w:rsidRPr="003163BE" w:rsidRDefault="004608D2" w:rsidP="004608D2">
      <w:pPr>
        <w:pStyle w:val="berschrift2"/>
      </w:pPr>
      <w:bookmarkStart w:id="160" w:name="_Toc502322085"/>
      <w:r>
        <w:lastRenderedPageBreak/>
        <w:t>Virtual Reality</w:t>
      </w:r>
      <w:bookmarkEnd w:id="160"/>
    </w:p>
    <w:p w14:paraId="6808AC7E" w14:textId="193CD261" w:rsidR="0068477C" w:rsidRDefault="00306F4B" w:rsidP="00306F4B">
      <w:pPr>
        <w:pStyle w:val="berschrift3"/>
      </w:pPr>
      <w:bookmarkStart w:id="161" w:name="_Toc502322086"/>
      <w:r>
        <w:t>Was ist Virtual Reality?</w:t>
      </w:r>
      <w:bookmarkEnd w:id="161"/>
    </w:p>
    <w:p w14:paraId="3753C7E5" w14:textId="74AD6889" w:rsidR="00CD6EC5" w:rsidRPr="00CD6EC5" w:rsidRDefault="00CD6EC5" w:rsidP="00CD6EC5">
      <w:r>
        <w:t xml:space="preserve">Brill (2009) verweist </w:t>
      </w:r>
      <w:r w:rsidR="0010058C">
        <w:t xml:space="preserve">in seinem Buch „Virtuelle Realität“ auf die verschiedenen Einsatzbereiche von Virtual Reality wie z.B. in der Automobilindustrie oder der Medizin, </w:t>
      </w:r>
      <w:r w:rsidR="003073E4">
        <w:t>in denen m</w:t>
      </w:r>
      <w:r w:rsidR="0010058C">
        <w:t xml:space="preserve">it Hilfe von VR-Anwendungen Simulationen oder Visualisierungen durchgeführt werden. </w:t>
      </w:r>
      <w:r w:rsidR="003073E4">
        <w:t xml:space="preserve">In den letzten Jahren haben VR-Applikationen auch Einzug in den Gaming-Bereich gefunden. Im Folgenden werden Anwendungsbeispiele sowie die VR-Technologie an sich näher erläutert. Jedoch soll zunächst </w:t>
      </w:r>
      <w:r w:rsidR="0010058C">
        <w:t>der Begriff Virtual Reality näher erläutert werden.</w:t>
      </w:r>
    </w:p>
    <w:p w14:paraId="6223E66F" w14:textId="58D3ABD6" w:rsidR="00541287" w:rsidRDefault="00411289" w:rsidP="008E7D87">
      <w:pPr>
        <w:pStyle w:val="Folgeabsatz"/>
      </w:pPr>
      <w:r>
        <w:t>Virtual Reality, virtuelle Realität oder kurz VR wurde 1965 als erstes von Ivan Sutherland</w:t>
      </w:r>
      <w:r w:rsidR="00CD6EC5">
        <w:t xml:space="preserve"> (1965)</w:t>
      </w:r>
      <w:r>
        <w:t xml:space="preserve"> beschrieben. </w:t>
      </w:r>
      <w:r w:rsidR="00CD6EC5">
        <w:t xml:space="preserve">In seinem Artikel beschreibt er einen Raum, in dem es sogar möglich ist Materie zu manipulieren, d.h. ein dargestellter Stuhl könnte tatsächlich als Sitzgelegenheit verwendet werden. </w:t>
      </w:r>
      <w:r w:rsidR="0010058C">
        <w:t>Brill (2009) erwähnt zusätzlich die Definition des Brockhaus</w:t>
      </w:r>
      <w:r w:rsidR="00161ADC">
        <w:t xml:space="preserve"> </w:t>
      </w:r>
      <w:commentRangeStart w:id="162"/>
      <w:commentRangeStart w:id="163"/>
      <w:r w:rsidR="00161ADC">
        <w:t xml:space="preserve">(2003, </w:t>
      </w:r>
      <w:r w:rsidR="00161ADC" w:rsidRPr="00161ADC">
        <w:rPr>
          <w:color w:val="FF0000"/>
        </w:rPr>
        <w:t>KEINE PDF DAZU GEFUNDEN</w:t>
      </w:r>
      <w:r w:rsidR="00161ADC">
        <w:rPr>
          <w:color w:val="FF0000"/>
        </w:rPr>
        <w:t>)</w:t>
      </w:r>
      <w:r w:rsidR="00161ADC">
        <w:t xml:space="preserve">, </w:t>
      </w:r>
      <w:commentRangeEnd w:id="162"/>
      <w:r w:rsidR="00B307C6">
        <w:rPr>
          <w:rStyle w:val="Kommentarzeichen"/>
        </w:rPr>
        <w:commentReference w:id="162"/>
      </w:r>
      <w:commentRangeEnd w:id="163"/>
      <w:r w:rsidR="007526C4">
        <w:rPr>
          <w:rStyle w:val="Kommentarzeichen"/>
        </w:rPr>
        <w:commentReference w:id="163"/>
      </w:r>
      <w:r w:rsidR="00161ADC">
        <w:t>welcher VR als „…mittels Computer simulierte Wirklichkeit oder künstliche Welt, in die Personen mit Hilfe technischer Geräte sowie umfangreicher Software versetz</w:t>
      </w:r>
      <w:r w:rsidR="003073E4">
        <w:t>t und eingebunden werden</w:t>
      </w:r>
      <w:r w:rsidR="00161ADC">
        <w:t>“</w:t>
      </w:r>
      <w:r w:rsidR="003073E4">
        <w:t xml:space="preserve"> beschreibt.</w:t>
      </w:r>
      <w:r w:rsidR="00161ADC">
        <w:t xml:space="preserve"> Außerdem werden Synonyme wie „virtuelle Umgebung“ oder „virtual environment“ genannt, welche dem Autor zufolge viel zutreffender sind, da der Begriff Virtual Reality eigentlich ein Oxymoron ist, welcher sich aber im Laufe der Zeit durchgesetzt hat und deshalb weiterhin verwendet wird. </w:t>
      </w:r>
      <w:r w:rsidR="00D1347F">
        <w:t>Ziel dieser Anwendungen ist es, dem Nutzer das Gefühl zu vermitteln, sich in besagter</w:t>
      </w:r>
      <w:r w:rsidR="003073E4">
        <w:t xml:space="preserve"> virtueller</w:t>
      </w:r>
      <w:r w:rsidR="00D1347F">
        <w:t xml:space="preserve"> Realität zu befinden (siehe Punkt 2.1.3 Immersion und Präsenz). </w:t>
      </w:r>
      <w:r w:rsidR="00A3477D">
        <w:t>Luciani (2014) nennt mehrere Autoren, die sich mit dem Begriff Virtual Reality befassten und definierten, d</w:t>
      </w:r>
      <w:r w:rsidR="00DC6906">
        <w:t>arunter Lanier, Krueger und Foley</w:t>
      </w:r>
      <w:r w:rsidR="00A3477D">
        <w:t xml:space="preserve">. Genannt wurde der Begriff Virtual Reality </w:t>
      </w:r>
      <w:r w:rsidR="001C474B">
        <w:t xml:space="preserve">zwar </w:t>
      </w:r>
      <w:r w:rsidR="00A3477D">
        <w:t>zuer</w:t>
      </w:r>
      <w:r w:rsidR="001C474B">
        <w:t>st von J. Lanier 1988, jedoch beinhalten alle Definitionen dieselbe Aussage</w:t>
      </w:r>
      <w:ins w:id="164" w:author="Autor">
        <w:r w:rsidR="00B307C6">
          <w:t xml:space="preserve">: </w:t>
        </w:r>
      </w:ins>
      <w:del w:id="165" w:author="Autor">
        <w:r w:rsidR="001C474B" w:rsidDel="00B307C6">
          <w:delText>, nämlich die, dass v</w:delText>
        </w:r>
      </w:del>
      <w:ins w:id="166" w:author="Autor">
        <w:r w:rsidR="00B307C6">
          <w:t>V</w:t>
        </w:r>
      </w:ins>
      <w:commentRangeStart w:id="167"/>
      <w:r w:rsidR="001C474B">
        <w:t xml:space="preserve">irtuelle Umgebungen, Realitäten, etc. Computer und deren Simulationen </w:t>
      </w:r>
      <w:ins w:id="168" w:author="Autor">
        <w:r w:rsidR="00B307C6">
          <w:t>werden ben</w:t>
        </w:r>
        <w:r w:rsidR="00277D9B">
          <w:t>ö</w:t>
        </w:r>
        <w:del w:id="169" w:author="Autor">
          <w:r w:rsidR="00B307C6" w:rsidDel="00277D9B">
            <w:delText>oe</w:delText>
          </w:r>
        </w:del>
        <w:r w:rsidR="00B307C6">
          <w:t>tigt</w:t>
        </w:r>
      </w:ins>
      <w:del w:id="170" w:author="Autor">
        <w:r w:rsidR="001C474B" w:rsidDel="00B307C6">
          <w:delText>benötigen</w:delText>
        </w:r>
      </w:del>
      <w:r w:rsidR="001C474B">
        <w:t xml:space="preserve">, um digitale Repräsentationen in für den Menschen visuell, akustisch oder mechanisch wahrnehmbare Reize umzuwandeln. </w:t>
      </w:r>
      <w:commentRangeEnd w:id="167"/>
      <w:r w:rsidR="00B307C6">
        <w:rPr>
          <w:rStyle w:val="Kommentarzeichen"/>
        </w:rPr>
        <w:commentReference w:id="167"/>
      </w:r>
    </w:p>
    <w:p w14:paraId="18B3D288" w14:textId="070CC2BD" w:rsidR="00BE6661" w:rsidRDefault="00BE6661" w:rsidP="008E7D87">
      <w:pPr>
        <w:pStyle w:val="Folgeabsatz"/>
      </w:pPr>
      <w:r>
        <w:t xml:space="preserve">Dörner et al. (Dörner, 2013) </w:t>
      </w:r>
      <w:r w:rsidR="00D34269">
        <w:t>beruft sich ebenfalls auf Sutherlands Artikel „The Ultimate Display“ aus dem Jahre 1965. Zusätzlich wird Steve Bryson zitiert, der VR mit der Nutzung von drei-dimensionalen Displays und Geräten zur Interaktion verbindet, wel</w:t>
      </w:r>
      <w:r w:rsidR="00D34269">
        <w:lastRenderedPageBreak/>
        <w:t xml:space="preserve">che dem Nutzer erlauben computer-generierte Umgebungen zu erforschen. </w:t>
      </w:r>
      <w:r w:rsidR="00A611B3">
        <w:t>Dörner charakterisiert VR auch in Abgrenzung zur 3D-Computergrafik (Tab. 1).</w:t>
      </w:r>
      <w:r w:rsidR="00FF3B8E">
        <w:t xml:space="preserve"> Hier beruhen die Unterschiede beispielsweise auf drei-dimensionalen Displays zur Darstellung von 3D-Inhalten, das Ansprechen weiterer Sinne wie dem Hör- und Tastsinn sowie dem Einsatz von speziellen Eingabegeräten, die es erlauben, den Nutzer im 3D-Raum zu tracken. Somit ist die Anwendung von Gesten möglich, durch die der Nutzer Gegenstände im virtuellen Raum greifen oder anderweitig mit ihnen interagieren kann. Zusätzlich findet eine blickpunktabhängige Bildgenerierung statt, d.h. sobald der Nutzer seinen Kopf bewegt, passt das System die Umgebung automatisch an die neue</w:t>
      </w:r>
      <w:r w:rsidR="00E86266">
        <w:t xml:space="preserve"> Perspektive an. Dörner verweist hier noch einmal auf ein Zitat von Bryson, welches wie folgt lautet: „If I turn my head and nothing happens, it ain’t VR!“</w:t>
      </w:r>
      <w:r w:rsidR="00FF3B8E">
        <w:t xml:space="preserve"> </w:t>
      </w:r>
    </w:p>
    <w:p w14:paraId="7F7F01D4" w14:textId="4D6383E6" w:rsidR="00DE56F0" w:rsidRDefault="00DE56F0" w:rsidP="00DE56F0">
      <w:pPr>
        <w:pStyle w:val="Beschriftung"/>
        <w:keepNext/>
      </w:pPr>
      <w:r>
        <w:t xml:space="preserve">Tabelle </w:t>
      </w:r>
      <w:fldSimple w:instr=" SEQ Tabelle \* ARABIC ">
        <w:r w:rsidR="006D6C5F">
          <w:rPr>
            <w:noProof/>
          </w:rPr>
          <w:t>1</w:t>
        </w:r>
      </w:fldSimple>
      <w:r>
        <w:t xml:space="preserve">: Merkmale von VR im Vergleich zu konventioneller Computergrafik (Quelle: Dörner, 2013) </w:t>
      </w:r>
    </w:p>
    <w:tbl>
      <w:tblPr>
        <w:tblStyle w:val="Tabellenraster"/>
        <w:tblW w:w="0" w:type="auto"/>
        <w:tblLook w:val="04A0" w:firstRow="1" w:lastRow="0" w:firstColumn="1" w:lastColumn="0" w:noHBand="0" w:noVBand="1"/>
      </w:tblPr>
      <w:tblGrid>
        <w:gridCol w:w="4246"/>
        <w:gridCol w:w="4247"/>
      </w:tblGrid>
      <w:tr w:rsidR="00A611B3" w14:paraId="6557BCCC" w14:textId="77777777" w:rsidTr="00DE56F0">
        <w:tc>
          <w:tcPr>
            <w:tcW w:w="4246" w:type="dxa"/>
            <w:shd w:val="clear" w:color="auto" w:fill="C4BC96" w:themeFill="background2" w:themeFillShade="BF"/>
          </w:tcPr>
          <w:p w14:paraId="4AC2975B" w14:textId="4C4D449F" w:rsidR="00A611B3" w:rsidRDefault="00A611B3" w:rsidP="00DE56F0">
            <w:pPr>
              <w:pStyle w:val="Folgeabsatz"/>
              <w:ind w:firstLine="0"/>
              <w:jc w:val="center"/>
            </w:pPr>
            <w:r>
              <w:t>3D-Computergrafik</w:t>
            </w:r>
          </w:p>
        </w:tc>
        <w:tc>
          <w:tcPr>
            <w:tcW w:w="4247" w:type="dxa"/>
            <w:shd w:val="clear" w:color="auto" w:fill="C4BC96" w:themeFill="background2" w:themeFillShade="BF"/>
          </w:tcPr>
          <w:p w14:paraId="263549AA" w14:textId="4B4E5C81" w:rsidR="00A611B3" w:rsidRDefault="00A611B3" w:rsidP="00DE56F0">
            <w:pPr>
              <w:pStyle w:val="Folgeabsatz"/>
              <w:ind w:firstLine="0"/>
              <w:jc w:val="center"/>
            </w:pPr>
            <w:r>
              <w:t>Virtuelle Realität</w:t>
            </w:r>
          </w:p>
        </w:tc>
      </w:tr>
      <w:tr w:rsidR="00A611B3" w14:paraId="5C9EC383" w14:textId="77777777" w:rsidTr="00DE56F0">
        <w:tc>
          <w:tcPr>
            <w:tcW w:w="4246" w:type="dxa"/>
            <w:shd w:val="clear" w:color="auto" w:fill="D9D9D9" w:themeFill="background1" w:themeFillShade="D9"/>
          </w:tcPr>
          <w:p w14:paraId="71F2C73B" w14:textId="183FAB6A" w:rsidR="00A611B3" w:rsidRPr="00DE56F0" w:rsidRDefault="00A611B3" w:rsidP="008E7D87">
            <w:pPr>
              <w:pStyle w:val="Folgeabsatz"/>
              <w:ind w:firstLine="0"/>
              <w:rPr>
                <w:sz w:val="18"/>
                <w:szCs w:val="18"/>
              </w:rPr>
            </w:pPr>
            <w:r w:rsidRPr="00DE56F0">
              <w:rPr>
                <w:sz w:val="18"/>
                <w:szCs w:val="18"/>
              </w:rPr>
              <w:t>Rein visuelle Präsentation</w:t>
            </w:r>
          </w:p>
        </w:tc>
        <w:tc>
          <w:tcPr>
            <w:tcW w:w="4247" w:type="dxa"/>
            <w:shd w:val="clear" w:color="auto" w:fill="D9D9D9" w:themeFill="background1" w:themeFillShade="D9"/>
          </w:tcPr>
          <w:p w14:paraId="09D21C92" w14:textId="5A1BA2F0" w:rsidR="00A611B3" w:rsidRPr="00DE56F0" w:rsidRDefault="00A611B3" w:rsidP="008E7D87">
            <w:pPr>
              <w:pStyle w:val="Folgeabsatz"/>
              <w:ind w:firstLine="0"/>
              <w:rPr>
                <w:sz w:val="18"/>
                <w:szCs w:val="18"/>
              </w:rPr>
            </w:pPr>
            <w:r w:rsidRPr="00DE56F0">
              <w:rPr>
                <w:sz w:val="18"/>
                <w:szCs w:val="18"/>
              </w:rPr>
              <w:t>Multimodale Präsentation: visuell, akustisch, haptisch</w:t>
            </w:r>
          </w:p>
        </w:tc>
      </w:tr>
      <w:tr w:rsidR="00A611B3" w14:paraId="0C66A64B" w14:textId="77777777" w:rsidTr="00A611B3">
        <w:tc>
          <w:tcPr>
            <w:tcW w:w="4246" w:type="dxa"/>
          </w:tcPr>
          <w:p w14:paraId="51BF5474" w14:textId="088D0C07" w:rsidR="00A611B3" w:rsidRPr="00DE56F0" w:rsidRDefault="00A611B3" w:rsidP="008E7D87">
            <w:pPr>
              <w:pStyle w:val="Folgeabsatz"/>
              <w:ind w:firstLine="0"/>
              <w:rPr>
                <w:sz w:val="18"/>
                <w:szCs w:val="18"/>
              </w:rPr>
            </w:pPr>
            <w:r w:rsidRPr="00DE56F0">
              <w:rPr>
                <w:sz w:val="18"/>
                <w:szCs w:val="18"/>
              </w:rPr>
              <w:t>Präsentation nicht notwendigerweise zeitkritisch</w:t>
            </w:r>
          </w:p>
        </w:tc>
        <w:tc>
          <w:tcPr>
            <w:tcW w:w="4247" w:type="dxa"/>
          </w:tcPr>
          <w:p w14:paraId="3417B424" w14:textId="5B2D2308" w:rsidR="00A611B3" w:rsidRPr="00DE56F0" w:rsidRDefault="00A611B3" w:rsidP="008E7D87">
            <w:pPr>
              <w:pStyle w:val="Folgeabsatz"/>
              <w:ind w:firstLine="0"/>
              <w:rPr>
                <w:sz w:val="18"/>
                <w:szCs w:val="18"/>
              </w:rPr>
            </w:pPr>
            <w:r w:rsidRPr="00DE56F0">
              <w:rPr>
                <w:sz w:val="18"/>
                <w:szCs w:val="18"/>
              </w:rPr>
              <w:t>Echtzeitdarstellung</w:t>
            </w:r>
          </w:p>
        </w:tc>
      </w:tr>
      <w:tr w:rsidR="00A611B3" w14:paraId="23911B51" w14:textId="77777777" w:rsidTr="00DE56F0">
        <w:tc>
          <w:tcPr>
            <w:tcW w:w="4246" w:type="dxa"/>
            <w:shd w:val="clear" w:color="auto" w:fill="D9D9D9" w:themeFill="background1" w:themeFillShade="D9"/>
          </w:tcPr>
          <w:p w14:paraId="59063D39" w14:textId="52A4D58E" w:rsidR="00A611B3" w:rsidRPr="00DE56F0" w:rsidRDefault="00A611B3" w:rsidP="008E7D87">
            <w:pPr>
              <w:pStyle w:val="Folgeabsatz"/>
              <w:ind w:firstLine="0"/>
              <w:rPr>
                <w:sz w:val="18"/>
                <w:szCs w:val="18"/>
              </w:rPr>
            </w:pPr>
            <w:r w:rsidRPr="00DE56F0">
              <w:rPr>
                <w:sz w:val="18"/>
                <w:szCs w:val="18"/>
              </w:rPr>
              <w:t>Betrachterunabhängige Präsentation (exozentrische Perspektive)</w:t>
            </w:r>
          </w:p>
        </w:tc>
        <w:tc>
          <w:tcPr>
            <w:tcW w:w="4247" w:type="dxa"/>
            <w:shd w:val="clear" w:color="auto" w:fill="D9D9D9" w:themeFill="background1" w:themeFillShade="D9"/>
          </w:tcPr>
          <w:p w14:paraId="5F679377" w14:textId="7DD71D25" w:rsidR="00A611B3" w:rsidRPr="00DE56F0" w:rsidRDefault="00A611B3" w:rsidP="008E7D87">
            <w:pPr>
              <w:pStyle w:val="Folgeabsatz"/>
              <w:ind w:firstLine="0"/>
              <w:rPr>
                <w:sz w:val="18"/>
                <w:szCs w:val="18"/>
              </w:rPr>
            </w:pPr>
            <w:r w:rsidRPr="00DE56F0">
              <w:rPr>
                <w:sz w:val="18"/>
                <w:szCs w:val="18"/>
              </w:rPr>
              <w:t>Betrachterabhängige Präsentation (egozentrische Perspektive)</w:t>
            </w:r>
          </w:p>
        </w:tc>
      </w:tr>
      <w:tr w:rsidR="00A611B3" w14:paraId="50F4A825" w14:textId="77777777" w:rsidTr="00A611B3">
        <w:tc>
          <w:tcPr>
            <w:tcW w:w="4246" w:type="dxa"/>
          </w:tcPr>
          <w:p w14:paraId="10D1B929" w14:textId="6D791F10" w:rsidR="00A611B3" w:rsidRPr="00DE56F0" w:rsidRDefault="00DE56F0" w:rsidP="008E7D87">
            <w:pPr>
              <w:pStyle w:val="Folgeabsatz"/>
              <w:ind w:firstLine="0"/>
              <w:rPr>
                <w:sz w:val="18"/>
                <w:szCs w:val="18"/>
              </w:rPr>
            </w:pPr>
            <w:r w:rsidRPr="00DE56F0">
              <w:rPr>
                <w:sz w:val="18"/>
                <w:szCs w:val="18"/>
              </w:rPr>
              <w:t>Statische Szene oder vorberechnete Animation</w:t>
            </w:r>
          </w:p>
        </w:tc>
        <w:tc>
          <w:tcPr>
            <w:tcW w:w="4247" w:type="dxa"/>
          </w:tcPr>
          <w:p w14:paraId="58B91F5A" w14:textId="7857377B" w:rsidR="00A611B3" w:rsidRPr="00DE56F0" w:rsidRDefault="00DE56F0" w:rsidP="008E7D87">
            <w:pPr>
              <w:pStyle w:val="Folgeabsatz"/>
              <w:ind w:firstLine="0"/>
              <w:rPr>
                <w:sz w:val="18"/>
                <w:szCs w:val="18"/>
              </w:rPr>
            </w:pPr>
            <w:r w:rsidRPr="00DE56F0">
              <w:rPr>
                <w:sz w:val="18"/>
                <w:szCs w:val="18"/>
              </w:rPr>
              <w:t>Echtzeitinteraktion und –simulation</w:t>
            </w:r>
          </w:p>
        </w:tc>
      </w:tr>
      <w:tr w:rsidR="00A611B3" w14:paraId="7DF35AD0" w14:textId="77777777" w:rsidTr="00DE56F0">
        <w:tc>
          <w:tcPr>
            <w:tcW w:w="4246" w:type="dxa"/>
            <w:shd w:val="clear" w:color="auto" w:fill="D9D9D9" w:themeFill="background1" w:themeFillShade="D9"/>
          </w:tcPr>
          <w:p w14:paraId="54E37539" w14:textId="18B46673" w:rsidR="00A611B3" w:rsidRPr="00DE56F0" w:rsidRDefault="00DE56F0" w:rsidP="008E7D87">
            <w:pPr>
              <w:pStyle w:val="Folgeabsatz"/>
              <w:ind w:firstLine="0"/>
              <w:rPr>
                <w:sz w:val="18"/>
                <w:szCs w:val="18"/>
              </w:rPr>
            </w:pPr>
            <w:r w:rsidRPr="00DE56F0">
              <w:rPr>
                <w:sz w:val="18"/>
                <w:szCs w:val="18"/>
              </w:rPr>
              <w:t>2D-Interaktion (Maus, Tastatur)</w:t>
            </w:r>
          </w:p>
        </w:tc>
        <w:tc>
          <w:tcPr>
            <w:tcW w:w="4247" w:type="dxa"/>
            <w:shd w:val="clear" w:color="auto" w:fill="D9D9D9" w:themeFill="background1" w:themeFillShade="D9"/>
          </w:tcPr>
          <w:p w14:paraId="3514E71F" w14:textId="343F5D76" w:rsidR="00A611B3" w:rsidRPr="00DE56F0" w:rsidRDefault="00DE56F0" w:rsidP="008E7D87">
            <w:pPr>
              <w:pStyle w:val="Folgeabsatz"/>
              <w:ind w:firstLine="0"/>
              <w:rPr>
                <w:sz w:val="18"/>
                <w:szCs w:val="18"/>
              </w:rPr>
            </w:pPr>
            <w:r w:rsidRPr="00DE56F0">
              <w:rPr>
                <w:sz w:val="18"/>
                <w:szCs w:val="18"/>
              </w:rPr>
              <w:t>3D-Interaktion (Körperbewegung, Hand-, Kopf- und Körpergestik) + Spracheingabe</w:t>
            </w:r>
          </w:p>
        </w:tc>
      </w:tr>
      <w:tr w:rsidR="00A611B3" w14:paraId="01767490" w14:textId="77777777" w:rsidTr="00A611B3">
        <w:tc>
          <w:tcPr>
            <w:tcW w:w="4246" w:type="dxa"/>
          </w:tcPr>
          <w:p w14:paraId="7BEFD37F" w14:textId="2E0EFBF8" w:rsidR="00A611B3" w:rsidRPr="00DE56F0" w:rsidRDefault="00DE56F0" w:rsidP="008E7D87">
            <w:pPr>
              <w:pStyle w:val="Folgeabsatz"/>
              <w:ind w:firstLine="0"/>
              <w:rPr>
                <w:sz w:val="18"/>
                <w:szCs w:val="18"/>
              </w:rPr>
            </w:pPr>
            <w:r w:rsidRPr="00DE56F0">
              <w:rPr>
                <w:sz w:val="18"/>
                <w:szCs w:val="18"/>
              </w:rPr>
              <w:t>Nicht-immersive Präsentation</w:t>
            </w:r>
          </w:p>
        </w:tc>
        <w:tc>
          <w:tcPr>
            <w:tcW w:w="4247" w:type="dxa"/>
          </w:tcPr>
          <w:p w14:paraId="3A91ABBE" w14:textId="66950FDB" w:rsidR="00A611B3" w:rsidRPr="00DE56F0" w:rsidRDefault="00DE56F0" w:rsidP="008E7D87">
            <w:pPr>
              <w:pStyle w:val="Folgeabsatz"/>
              <w:ind w:firstLine="0"/>
              <w:rPr>
                <w:sz w:val="18"/>
                <w:szCs w:val="18"/>
              </w:rPr>
            </w:pPr>
            <w:r w:rsidRPr="00DE56F0">
              <w:rPr>
                <w:sz w:val="18"/>
                <w:szCs w:val="18"/>
              </w:rPr>
              <w:t>Immersive Präsentation</w:t>
            </w:r>
          </w:p>
        </w:tc>
      </w:tr>
    </w:tbl>
    <w:p w14:paraId="28304C48" w14:textId="77777777" w:rsidR="00A611B3" w:rsidRDefault="00A611B3" w:rsidP="006D07FA">
      <w:pPr>
        <w:pStyle w:val="Folgeabsatz"/>
        <w:ind w:firstLine="0"/>
      </w:pPr>
    </w:p>
    <w:p w14:paraId="4B7412D3" w14:textId="03CF27F3" w:rsidR="00277D9B" w:rsidRDefault="00277D9B">
      <w:pPr>
        <w:pStyle w:val="Folgeabsatz"/>
        <w:ind w:firstLine="0"/>
        <w:rPr>
          <w:ins w:id="171" w:author="Autor"/>
        </w:rPr>
        <w:pPrChange w:id="172" w:author="Autor">
          <w:pPr>
            <w:pStyle w:val="Folgeabsatz"/>
          </w:pPr>
        </w:pPrChange>
      </w:pPr>
      <w:ins w:id="173" w:author="Autor">
        <w:r>
          <w:t xml:space="preserve">VR wird auch als Umgebung oder synthetische Welt beschrieben, in die der Nutzer völlig vertieft ist und mit der er interagieren kann. Diese Umgebung kann sowohl die echte Welt mit ihren physikalischen Gesetzen nachstellen, aber auch deren Grenzen überwinden und Regeln über Raum, Zeit und sonstige Naturgesetze außer Kraft setzen (Milgram &amp; Kishino, 1994). Es gibt jedoch auch </w:t>
        </w:r>
        <w:r w:rsidR="00837021">
          <w:t>Anwendungsfälle, die nicht auf volle Immersion und Synthese ausgelegt sind, sondern wie von Milgram et al. in ein sog. „Virtuality Continuum“ fallen (Abb. 3)</w:t>
        </w:r>
        <w:r w:rsidR="00055FA7">
          <w:t xml:space="preserve">. Am einen Ende dieser Skala steht das „Real Environment“, also Umgebungen die ausschließlich aus echten Objekten bestehen, beispielsweise Displays oder Szenen der echten Welt. Am anderen Ende findet sich das „Virtual Environment“, wie es z.B. durch eine VR-Brille gesehen werden kann. </w:t>
        </w:r>
        <w:r w:rsidR="00080302">
          <w:t xml:space="preserve">Dazwischen liegt der Bereich der </w:t>
        </w:r>
        <w:r w:rsidR="00B2337D">
          <w:lastRenderedPageBreak/>
          <w:t>Augmented</w:t>
        </w:r>
        <w:r w:rsidR="00080302">
          <w:t xml:space="preserve"> Reality</w:t>
        </w:r>
        <w:r w:rsidR="00B2337D">
          <w:t xml:space="preserve"> (AR</w:t>
        </w:r>
        <w:r w:rsidR="00080302">
          <w:t xml:space="preserve">), in dem echte und künstlich erzeugte Objekte gleichzeitig angezeigt werden. </w:t>
        </w:r>
      </w:ins>
    </w:p>
    <w:p w14:paraId="1AFD5349" w14:textId="77777777" w:rsidR="00837021" w:rsidRDefault="00837021">
      <w:pPr>
        <w:pStyle w:val="Folgeabsatz"/>
        <w:keepNext/>
        <w:ind w:firstLine="0"/>
        <w:jc w:val="center"/>
        <w:rPr>
          <w:ins w:id="174" w:author="Autor"/>
        </w:rPr>
        <w:pPrChange w:id="175" w:author="Autor">
          <w:pPr>
            <w:pStyle w:val="Folgeabsatz"/>
            <w:ind w:firstLine="0"/>
          </w:pPr>
        </w:pPrChange>
      </w:pPr>
      <w:ins w:id="176" w:author="Autor">
        <w:r>
          <w:rPr>
            <w:noProof/>
          </w:rPr>
          <w:drawing>
            <wp:inline distT="0" distB="0" distL="0" distR="0" wp14:anchorId="3E169528" wp14:editId="2EE5F93B">
              <wp:extent cx="4250023" cy="1352739"/>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ity continuum.PNG"/>
                      <pic:cNvPicPr/>
                    </pic:nvPicPr>
                    <pic:blipFill>
                      <a:blip r:embed="rId21">
                        <a:extLst>
                          <a:ext uri="{28A0092B-C50C-407E-A947-70E740481C1C}">
                            <a14:useLocalDpi xmlns:a14="http://schemas.microsoft.com/office/drawing/2010/main" val="0"/>
                          </a:ext>
                        </a:extLst>
                      </a:blip>
                      <a:stretch>
                        <a:fillRect/>
                      </a:stretch>
                    </pic:blipFill>
                    <pic:spPr>
                      <a:xfrm>
                        <a:off x="0" y="0"/>
                        <a:ext cx="4250023" cy="1352739"/>
                      </a:xfrm>
                      <a:prstGeom prst="rect">
                        <a:avLst/>
                      </a:prstGeom>
                    </pic:spPr>
                  </pic:pic>
                </a:graphicData>
              </a:graphic>
            </wp:inline>
          </w:drawing>
        </w:r>
      </w:ins>
    </w:p>
    <w:p w14:paraId="56922643" w14:textId="764921BE" w:rsidR="00837021" w:rsidRDefault="00837021">
      <w:pPr>
        <w:pStyle w:val="Beschriftung"/>
        <w:rPr>
          <w:ins w:id="177" w:author="Autor"/>
        </w:rPr>
        <w:pPrChange w:id="178" w:author="Autor">
          <w:pPr>
            <w:pStyle w:val="Folgeabsatz"/>
          </w:pPr>
        </w:pPrChange>
      </w:pPr>
      <w:bookmarkStart w:id="179" w:name="_Toc502322123"/>
      <w:ins w:id="180" w:author="Autor">
        <w:r>
          <w:t xml:space="preserve">Abbildung </w:t>
        </w:r>
        <w:r>
          <w:fldChar w:fldCharType="begin"/>
        </w:r>
        <w:r>
          <w:instrText xml:space="preserve"> SEQ Abbildung \* ARABIC </w:instrText>
        </w:r>
      </w:ins>
      <w:r>
        <w:fldChar w:fldCharType="separate"/>
      </w:r>
      <w:r w:rsidR="009764C3">
        <w:rPr>
          <w:noProof/>
        </w:rPr>
        <w:t>3</w:t>
      </w:r>
      <w:ins w:id="181" w:author="Autor">
        <w:r>
          <w:fldChar w:fldCharType="end"/>
        </w:r>
        <w:r>
          <w:t>: virtuality continuum</w:t>
        </w:r>
        <w:r w:rsidR="00080302">
          <w:t xml:space="preserve"> (nach Milgram et al., 1994)</w:t>
        </w:r>
        <w:bookmarkEnd w:id="179"/>
      </w:ins>
    </w:p>
    <w:p w14:paraId="10A707F5" w14:textId="3115F306" w:rsidR="00B2337D" w:rsidRDefault="00B2337D">
      <w:pPr>
        <w:pStyle w:val="Folgeabsatz"/>
        <w:ind w:firstLine="0"/>
        <w:rPr>
          <w:ins w:id="182" w:author="Autor"/>
        </w:rPr>
        <w:pPrChange w:id="183" w:author="Autor">
          <w:pPr>
            <w:pStyle w:val="Folgeabsatz"/>
          </w:pPr>
        </w:pPrChange>
      </w:pPr>
      <w:commentRangeStart w:id="184"/>
      <w:ins w:id="185" w:author="Autor">
        <w:r>
          <w:t>Die Abgrenzung von AR zur VR liegt darin, dass bei AR die echte Welt durch künstlich erzeugte Objekte erweitert wird.</w:t>
        </w:r>
        <w:r w:rsidR="00D76704">
          <w:t xml:space="preserve"> Die echte Umgebung wird somit durch virtuelle Computergrafiken augmentiert.</w:t>
        </w:r>
        <w:r>
          <w:t xml:space="preserve"> Ein </w:t>
        </w:r>
        <w:r w:rsidR="00301938">
          <w:t>bekanntes Beispiel ist die „Pokémon Go“ App für Smartphones (</w:t>
        </w:r>
        <w:r w:rsidR="00301938" w:rsidRPr="00301938">
          <w:t>http://pokemongo.nianticlabs.com/de/</w:t>
        </w:r>
        <w:r w:rsidR="00301938">
          <w:t xml:space="preserve">), bei der die Spieler durch Erkundung der echten Welt auf Pokémon stoßen können, die ihnen auf dem Display ihres Smartphones dann angezeigt werden. </w:t>
        </w:r>
      </w:ins>
      <w:commentRangeEnd w:id="184"/>
      <w:r w:rsidR="00A32CD7">
        <w:rPr>
          <w:rStyle w:val="Kommentarzeichen"/>
        </w:rPr>
        <w:commentReference w:id="184"/>
      </w:r>
    </w:p>
    <w:p w14:paraId="32A9FFC4" w14:textId="79A47812" w:rsidR="006D07FA" w:rsidDel="00B307C6" w:rsidRDefault="006D07FA" w:rsidP="00C141C7">
      <w:pPr>
        <w:pStyle w:val="Folgeabsatz"/>
        <w:ind w:firstLine="0"/>
        <w:rPr>
          <w:del w:id="186" w:author="Autor"/>
        </w:rPr>
      </w:pPr>
      <w:r>
        <w:t>Als Motivation für die Weiterentwicklung von VR nennen Dörner et al. mehrere Aspekte. Zum einen spielt die Natürlichkeit der Interaktion eine große Rolle. Bei einem guten VR-System können Nutzer intuitiv handeln und sich so verhalten, wie sie es in der wirklichen Welt tun würden, ohne die virtuelle Umgebung überhaupt als solche wahrzunehmen. Zudem bietet die virtuelle Realität in vielen Bereichen der Forschung und in der Industrie Möglichkeiten Daten zu veranschaulichen und Arbeitsschritte zu visualisieren. Architekten können durch VR-Applikationen Baupläne dreidimensional darstellen um diese für Kunden ersichtlicher zu machen. Die Autoindustrie kann</w:t>
      </w:r>
      <w:r w:rsidR="00BE50D9">
        <w:t xml:space="preserve"> </w:t>
      </w:r>
      <w:r>
        <w:t xml:space="preserve">Prototypen kostengünstiger </w:t>
      </w:r>
      <w:r w:rsidR="00BE50D9">
        <w:t xml:space="preserve">und realitätsnäher darstellen und angehende Piloten sammeln erste Erfahrungen in Flugsimulatoren. Diese Möglichkeiten beruhen auf der Eigenschaft, dass Menschen willentlich die virtuelle Realität als tatsächliche Realität anerkennen, wobei der vom </w:t>
      </w:r>
      <w:commentRangeStart w:id="187"/>
      <w:r w:rsidR="00BE50D9">
        <w:t>Philosophen Samuel T. Cole</w:t>
      </w:r>
      <w:del w:id="188" w:author="Autor">
        <w:r w:rsidR="00BE50D9" w:rsidDel="00B16A63">
          <w:delText>b</w:delText>
        </w:r>
      </w:del>
      <w:r w:rsidR="00BE50D9">
        <w:t>ridge 1817 (</w:t>
      </w:r>
      <w:ins w:id="189" w:author="Autor">
        <w:r w:rsidR="00B16A63">
          <w:t xml:space="preserve">Coleridge, 1817) </w:t>
        </w:r>
      </w:ins>
      <w:del w:id="190" w:author="Autor">
        <w:r w:rsidR="00BE50D9" w:rsidDel="00B16A63">
          <w:delText xml:space="preserve">QUELLE??) </w:delText>
        </w:r>
        <w:commentRangeEnd w:id="187"/>
        <w:r w:rsidR="00B307C6" w:rsidDel="00B16A63">
          <w:rPr>
            <w:rStyle w:val="Kommentarzeichen"/>
          </w:rPr>
          <w:commentReference w:id="187"/>
        </w:r>
      </w:del>
      <w:r w:rsidR="00BE50D9">
        <w:t>geprägte Begriff „willing suspension of disbelief“ (dt.: willentliche</w:t>
      </w:r>
      <w:del w:id="191" w:author="Autor">
        <w:r w:rsidR="00BE50D9" w:rsidDel="00B16A63">
          <w:delText>s</w:delText>
        </w:r>
      </w:del>
      <w:r w:rsidR="00BE50D9">
        <w:t xml:space="preserve"> </w:t>
      </w:r>
      <w:del w:id="192" w:author="Autor">
        <w:r w:rsidR="00BE50D9" w:rsidDel="00B16A63">
          <w:delText xml:space="preserve">Ausblenden </w:delText>
        </w:r>
      </w:del>
      <w:ins w:id="193" w:author="Autor">
        <w:r w:rsidR="00B16A63">
          <w:t xml:space="preserve">Aussetzung </w:t>
        </w:r>
      </w:ins>
      <w:r w:rsidR="00BE50D9">
        <w:t xml:space="preserve">der </w:t>
      </w:r>
      <w:commentRangeStart w:id="194"/>
      <w:del w:id="195" w:author="Autor">
        <w:r w:rsidR="00BE50D9" w:rsidDel="00B16A63">
          <w:delText>Realität</w:delText>
        </w:r>
        <w:commentRangeEnd w:id="194"/>
        <w:r w:rsidR="00B307C6" w:rsidDel="00B16A63">
          <w:rPr>
            <w:rStyle w:val="Kommentarzeichen"/>
          </w:rPr>
          <w:commentReference w:id="194"/>
        </w:r>
      </w:del>
      <w:ins w:id="196" w:author="Autor">
        <w:r w:rsidR="00B16A63">
          <w:t>Ungläubigkeit</w:t>
        </w:r>
      </w:ins>
      <w:r w:rsidR="00BE50D9">
        <w:t>) genannt wird.</w:t>
      </w:r>
      <w:r w:rsidR="003618A1">
        <w:t xml:space="preserve"> Er beschreibt, wie Menschen zu verschiedenen zwecken, wie zur Unterhaltung, virtuelle bzw. nicht-existente Dinge als wahr ansehen – z.B. Comic-Figuren oder virtuelle Welten in Romanen. </w:t>
      </w:r>
    </w:p>
    <w:p w14:paraId="58286FD3" w14:textId="77777777" w:rsidR="00EE5D34" w:rsidDel="00B307C6" w:rsidRDefault="00EE5D34" w:rsidP="00C141C7">
      <w:pPr>
        <w:pStyle w:val="Folgeabsatz"/>
        <w:rPr>
          <w:del w:id="197" w:author="Autor"/>
        </w:rPr>
      </w:pPr>
    </w:p>
    <w:p w14:paraId="423DE58D" w14:textId="77777777" w:rsidR="00EE5D34" w:rsidRDefault="00EE5D34">
      <w:pPr>
        <w:pStyle w:val="Folgeabsatz"/>
        <w:ind w:firstLine="0"/>
        <w:pPrChange w:id="198" w:author="Autor">
          <w:pPr>
            <w:pStyle w:val="Folgeabsatz"/>
          </w:pPr>
        </w:pPrChange>
      </w:pPr>
    </w:p>
    <w:p w14:paraId="2256E1E6" w14:textId="4BD551B0" w:rsidR="00EE5D34" w:rsidRDefault="00EE5D34" w:rsidP="00EE5D34">
      <w:pPr>
        <w:pStyle w:val="berschrift3"/>
      </w:pPr>
      <w:bookmarkStart w:id="199" w:name="_Toc502322087"/>
      <w:r>
        <w:lastRenderedPageBreak/>
        <w:t>Technologie</w:t>
      </w:r>
      <w:bookmarkEnd w:id="199"/>
    </w:p>
    <w:p w14:paraId="51ABADF8" w14:textId="6FCF480A" w:rsidR="00EE5D34" w:rsidRDefault="00EE5D34" w:rsidP="00EE5D34">
      <w:r>
        <w:t>Brill (2009) nennt zwei ausschlaggebende Bereiche, die zur Entwicklung von VR</w:t>
      </w:r>
      <w:r w:rsidR="00B61EBE">
        <w:t xml:space="preserve"> beigetragen haben: der militärisch-technische Bereich und die Filmtechnik. D</w:t>
      </w:r>
      <w:commentRangeStart w:id="200"/>
      <w:commentRangeStart w:id="201"/>
      <w:r w:rsidR="00B61EBE">
        <w:t xml:space="preserve">as Militär nutzte </w:t>
      </w:r>
      <w:r w:rsidR="0016154C">
        <w:t xml:space="preserve">mechanische Flugsimulatoren, </w:t>
      </w:r>
      <w:r w:rsidR="00B61EBE">
        <w:t>sogenannte „Link-Trainer“</w:t>
      </w:r>
      <w:r w:rsidR="0016154C">
        <w:t xml:space="preserve">, </w:t>
      </w:r>
      <w:r w:rsidR="00B61EBE">
        <w:t>während des ersten Weltkriegs zur Ausbildung von Piloten</w:t>
      </w:r>
      <w:commentRangeEnd w:id="200"/>
      <w:r w:rsidR="00B307C6">
        <w:rPr>
          <w:rStyle w:val="Kommentarzeichen"/>
        </w:rPr>
        <w:commentReference w:id="200"/>
      </w:r>
      <w:commentRangeEnd w:id="201"/>
      <w:r w:rsidR="00B16A63">
        <w:rPr>
          <w:rStyle w:val="Kommentarzeichen"/>
        </w:rPr>
        <w:commentReference w:id="201"/>
      </w:r>
      <w:r w:rsidR="00B61EBE">
        <w:t xml:space="preserve">. Dieser wurde später mit der Verfügbarkeit von Computergrafiken – und Simulationen ersetzt. </w:t>
      </w:r>
      <w:r w:rsidR="0016154C">
        <w:t>Aus diesem Bereich entwickelten sich die heutigen Flugsimulationen im Entertainmentbereich. Die University of Pennsylvania entwickelte den „UDOFT“ (Universal Digit</w:t>
      </w:r>
      <w:r w:rsidR="007A6B26">
        <w:t xml:space="preserve">al Operational Flight Trainer). Zur selben Zeit entstand der „Link Mark I“, ebenfalls ein Echtzeit-Flugsimulator. 1982 </w:t>
      </w:r>
      <w:r w:rsidR="008C1969">
        <w:t xml:space="preserve">erschien der </w:t>
      </w:r>
      <w:r w:rsidR="007A6B26">
        <w:t>„VCASS“ (Visually Coupled Airborne System)</w:t>
      </w:r>
      <w:r w:rsidR="008C1969">
        <w:t xml:space="preserve"> </w:t>
      </w:r>
      <w:commentRangeStart w:id="202"/>
      <w:r w:rsidR="008C1969">
        <w:t>WEITERMACHEN UND FILMTECHNIK</w:t>
      </w:r>
      <w:commentRangeEnd w:id="202"/>
      <w:r w:rsidR="00B307C6">
        <w:rPr>
          <w:rStyle w:val="Kommentarzeichen"/>
        </w:rPr>
        <w:commentReference w:id="202"/>
      </w:r>
    </w:p>
    <w:p w14:paraId="2363352E" w14:textId="4B1FF5F4" w:rsidR="00593E43" w:rsidRDefault="00CD2BD4" w:rsidP="008C1969">
      <w:pPr>
        <w:pStyle w:val="Folgeabsatz"/>
      </w:pPr>
      <w:r>
        <w:t xml:space="preserve">Die ersten VR-Ansätze beschreibt Sutherland 1965 in seinem „The Ultimate Display“ (Dörner, 2013). Sein von ihm entwickelter „Head-Mounted Display“ erlaubte dem Nutzer eine simulierte 3D-Umgeung zu betrachten. Das VIEW-Projekt (Virtual Environment Interface Workstation) der NASA sowie der „DataGlove“ der Firma VPL, gegründet von Thomas Zimmermann und Jason Lapier, einem der Pioniere der VR, folgten. Die Firma Polhemus 3Space entwickelte im Jahr 1989 elektromagnetische Tracker, die es erstmals ermöglichten, Ziele in bestimmter Entfernung zu bestimmen. Es folgten </w:t>
      </w:r>
      <w:r w:rsidR="00D44EEF">
        <w:t>Vertreter projektionsbasierter Darstellung wie der „Powerwall“, der</w:t>
      </w:r>
      <w:r w:rsidR="003A7EA0">
        <w:t xml:space="preserve"> 1992  an der University of Illinois entwickelten</w:t>
      </w:r>
      <w:r w:rsidR="00D44EEF">
        <w:t xml:space="preserve"> CAVE (Cave Automatic Virtual Envirnoment) oder die „Responsive Workbench“</w:t>
      </w:r>
      <w:r w:rsidR="003A7EA0">
        <w:t xml:space="preserve"> (1993 von GMD entwickelt)</w:t>
      </w:r>
      <w:r w:rsidR="00D44EEF">
        <w:t xml:space="preserve">. </w:t>
      </w:r>
      <w:r>
        <w:t>1993 stand mit dem „PHANTom“ das erste Gerät mit Kraftrückkopplung zur Verfügung.</w:t>
      </w:r>
      <w:r w:rsidR="00593E43">
        <w:t xml:space="preserve"> </w:t>
      </w:r>
      <w:r w:rsidR="00D36FA7">
        <w:t xml:space="preserve">Sega forschte Anfang der 90er Jahre an einem Add-On für die </w:t>
      </w:r>
      <w:r w:rsidR="00D36FA7">
        <w:rPr>
          <w:i/>
        </w:rPr>
        <w:t xml:space="preserve">Sega Mega Drive, </w:t>
      </w:r>
      <w:r w:rsidR="00D36FA7">
        <w:t xml:space="preserve">der sogenannten </w:t>
      </w:r>
      <w:r w:rsidR="00D36FA7">
        <w:rPr>
          <w:i/>
        </w:rPr>
        <w:t>Sega VR</w:t>
      </w:r>
      <w:r w:rsidR="00D36FA7">
        <w:t xml:space="preserve">. Dieses HMD war mit LCD-Screens und </w:t>
      </w:r>
      <w:r w:rsidR="00D36FA7" w:rsidRPr="00887F1D">
        <w:t xml:space="preserve">Stereokopfhörern ausgestattet und konnte </w:t>
      </w:r>
      <w:r w:rsidR="00D36FA7">
        <w:t>als erstes System durch Sensoren die Bewegungen des Nutzers mit einer Rate von 100Hz tracken und darauf reagieren</w:t>
      </w:r>
      <w:r w:rsidR="00740881">
        <w:t xml:space="preserve"> </w:t>
      </w:r>
      <w:r w:rsidR="00740881" w:rsidRPr="00641A17">
        <w:t>(n.a., 2017</w:t>
      </w:r>
      <w:r w:rsidR="00887F1D">
        <w:t>, 03.11.2017)</w:t>
      </w:r>
      <w:r w:rsidR="00740881" w:rsidRPr="00641A17">
        <w:t>)</w:t>
      </w:r>
      <w:r w:rsidR="00D36FA7">
        <w:t xml:space="preserve">. </w:t>
      </w:r>
      <w:r w:rsidR="00740881">
        <w:t>Das Projekt wurde jedoch 1994/95 eingestellt. Grund hierfür waren die hohen Kosten für die Ausrüstung zum Rendering einer 3D-Szenerie sowie das bis dato noch unerforschte Gebiet möglicher Interaktionstechniken mit der virtuellen Welt. Auch heutzutage sind die Kosten für HMDs immens hoch und somit für den privaten Gebrauch eher nicht geeignet. Der Bereich der Interaktionstechniken- und technologien wird heute von vielen Forschern untersucht um bestmögliche Lösungen zur Interaktionsgestaltung im 3D-Raum zu finden (siehe 2.2.5).</w:t>
      </w:r>
    </w:p>
    <w:p w14:paraId="6D6024FB" w14:textId="77777777" w:rsidR="00887F1D" w:rsidRDefault="00887F1D" w:rsidP="00D85676">
      <w:pPr>
        <w:pStyle w:val="Folgeabsatz"/>
        <w:keepNext/>
        <w:jc w:val="center"/>
      </w:pPr>
      <w:r>
        <w:rPr>
          <w:noProof/>
        </w:rPr>
        <w:lastRenderedPageBreak/>
        <w:drawing>
          <wp:inline distT="0" distB="0" distL="0" distR="0" wp14:anchorId="17E686C1" wp14:editId="77D9BC68">
            <wp:extent cx="2956684" cy="219973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a VR.jpg"/>
                    <pic:cNvPicPr/>
                  </pic:nvPicPr>
                  <pic:blipFill>
                    <a:blip r:embed="rId22">
                      <a:extLst>
                        <a:ext uri="{28A0092B-C50C-407E-A947-70E740481C1C}">
                          <a14:useLocalDpi xmlns:a14="http://schemas.microsoft.com/office/drawing/2010/main" val="0"/>
                        </a:ext>
                      </a:extLst>
                    </a:blip>
                    <a:stretch>
                      <a:fillRect/>
                    </a:stretch>
                  </pic:blipFill>
                  <pic:spPr>
                    <a:xfrm>
                      <a:off x="0" y="0"/>
                      <a:ext cx="2975400" cy="2213661"/>
                    </a:xfrm>
                    <a:prstGeom prst="rect">
                      <a:avLst/>
                    </a:prstGeom>
                  </pic:spPr>
                </pic:pic>
              </a:graphicData>
            </a:graphic>
          </wp:inline>
        </w:drawing>
      </w:r>
    </w:p>
    <w:p w14:paraId="5D1BE88D" w14:textId="5C02CBB0" w:rsidR="00887F1D" w:rsidRDefault="00887F1D" w:rsidP="00D85676">
      <w:pPr>
        <w:pStyle w:val="Beschriftung"/>
        <w:rPr>
          <w:ins w:id="203" w:author="Autor"/>
        </w:rPr>
      </w:pPr>
      <w:bookmarkStart w:id="204" w:name="_Toc502322124"/>
      <w:r>
        <w:t xml:space="preserve">Abbildung </w:t>
      </w:r>
      <w:fldSimple w:instr=" SEQ Abbildung \* ARABIC ">
        <w:r w:rsidR="009764C3">
          <w:rPr>
            <w:noProof/>
          </w:rPr>
          <w:t>4</w:t>
        </w:r>
      </w:fldSimple>
      <w:r>
        <w:t>: Sega VR (</w:t>
      </w:r>
      <w:ins w:id="205" w:author="Autor">
        <w:r w:rsidR="00D85676">
          <w:fldChar w:fldCharType="begin"/>
        </w:r>
        <w:r w:rsidR="00D85676">
          <w:instrText xml:space="preserve"> HYPERLINK "</w:instrText>
        </w:r>
      </w:ins>
      <w:r w:rsidR="00D85676" w:rsidRPr="00887F1D">
        <w:instrText>http://segaretro.org/images/4/43/Segavr_physical01.jpg</w:instrText>
      </w:r>
      <w:ins w:id="206" w:author="Autor">
        <w:r w:rsidR="00D85676">
          <w:instrText xml:space="preserve">" </w:instrText>
        </w:r>
        <w:r w:rsidR="00D85676">
          <w:fldChar w:fldCharType="separate"/>
        </w:r>
      </w:ins>
      <w:r w:rsidR="00D85676" w:rsidRPr="005D55C5">
        <w:rPr>
          <w:rStyle w:val="Hyperlink"/>
        </w:rPr>
        <w:t>http://segaretro.org/images/4/43/Segavr_physical01.jpg</w:t>
      </w:r>
      <w:ins w:id="207" w:author="Autor">
        <w:r w:rsidR="00D85676">
          <w:fldChar w:fldCharType="end"/>
        </w:r>
      </w:ins>
      <w:r>
        <w:t>)</w:t>
      </w:r>
      <w:bookmarkEnd w:id="204"/>
    </w:p>
    <w:p w14:paraId="475A4762" w14:textId="77777777" w:rsidR="00D85676" w:rsidRPr="00D85676" w:rsidRDefault="00D85676">
      <w:pPr>
        <w:pPrChange w:id="208" w:author="Autor">
          <w:pPr>
            <w:pStyle w:val="Beschriftung"/>
            <w:jc w:val="both"/>
          </w:pPr>
        </w:pPrChange>
      </w:pPr>
    </w:p>
    <w:p w14:paraId="470D99BA" w14:textId="5EA6A4C3" w:rsidR="008C1969" w:rsidRDefault="00593E43" w:rsidP="00265346">
      <w:pPr>
        <w:pStyle w:val="Folgeabsatz"/>
      </w:pPr>
      <w:r>
        <w:t xml:space="preserve">All diese Entwicklungen waren Vorreiter für aktuelle VR-Systeme. Head-Mounted Displays können in der heutigen Zeit größere Auflösungen darstellen – im Vergleich dazu stehen die 2016 erschienene HTC Vive mit einer Auflösung von 2160 x 1200 Pixel </w:t>
      </w:r>
      <w:r w:rsidR="00B04BA2">
        <w:t xml:space="preserve">(QUELLE </w:t>
      </w:r>
      <w:commentRangeStart w:id="209"/>
      <w:r w:rsidR="0039496D">
        <w:fldChar w:fldCharType="begin"/>
      </w:r>
      <w:r w:rsidR="0039496D">
        <w:instrText xml:space="preserve"> HYPERLINK "https://www.vive.com/de/product/" </w:instrText>
      </w:r>
      <w:r w:rsidR="0039496D">
        <w:fldChar w:fldCharType="separate"/>
      </w:r>
      <w:r w:rsidR="00B04BA2" w:rsidRPr="006F1BAA">
        <w:rPr>
          <w:rStyle w:val="Hyperlink"/>
        </w:rPr>
        <w:t>https://www.vive.com/de/product/</w:t>
      </w:r>
      <w:r w:rsidR="0039496D">
        <w:rPr>
          <w:rStyle w:val="Hyperlink"/>
        </w:rPr>
        <w:fldChar w:fldCharType="end"/>
      </w:r>
      <w:commentRangeEnd w:id="209"/>
      <w:r w:rsidR="00C141C7">
        <w:rPr>
          <w:rStyle w:val="Kommentarzeichen"/>
        </w:rPr>
        <w:commentReference w:id="209"/>
      </w:r>
      <w:r w:rsidR="00B04BA2">
        <w:t xml:space="preserve">) </w:t>
      </w:r>
      <w:r w:rsidR="00D02EB4">
        <w:t>und die HRX-Version des</w:t>
      </w:r>
      <w:r>
        <w:t xml:space="preserve"> „EyePhone“</w:t>
      </w:r>
      <w:r w:rsidR="00D02EB4">
        <w:t xml:space="preserve"> von VPL, einer Fortführung des HMD von Sutherland, mit einer Auflösung von 720 x 480 Pixel. </w:t>
      </w:r>
      <w:r w:rsidR="00EF5232">
        <w:t xml:space="preserve">Die vorher erwähnten elektromagnetischen Tracker wurden durch Infrarot-Stationen ersetzt, welche die in der VR-Brille verbauten Sensoren orten und somit die Bewegungen des Nutzers in die virtuelle Welt übertragen können. Zusätzlich werden inzwischen </w:t>
      </w:r>
      <w:r w:rsidR="00265346">
        <w:t>Controller verwendet. Diese werden ebenfalls getracked</w:t>
      </w:r>
      <w:r w:rsidR="00EF5232">
        <w:t xml:space="preserve"> </w:t>
      </w:r>
      <w:r w:rsidR="00265346">
        <w:t xml:space="preserve">und dienen </w:t>
      </w:r>
      <w:r w:rsidR="00EF5232">
        <w:t xml:space="preserve">zugleich als Ein-und Ausgabegeräte. Durch sie kann der Nutzer </w:t>
      </w:r>
      <w:r w:rsidR="00265346">
        <w:t>Gegenstände in der virtuellen Umgebung greifen und gleichzeitig haptisches Feedback bekommen. Abb. 2 zeigt die HTC Vive inklusive Tracker und Controller.</w:t>
      </w:r>
    </w:p>
    <w:p w14:paraId="070B057D" w14:textId="77777777" w:rsidR="00265346" w:rsidRDefault="00265346" w:rsidP="00265346">
      <w:pPr>
        <w:pStyle w:val="Folgeabsatz"/>
        <w:keepNext/>
      </w:pPr>
      <w:r>
        <w:rPr>
          <w:noProof/>
        </w:rPr>
        <w:lastRenderedPageBreak/>
        <w:drawing>
          <wp:inline distT="0" distB="0" distL="0" distR="0" wp14:anchorId="2886D11A" wp14:editId="614591FF">
            <wp:extent cx="5399405" cy="235458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C Vive Setup.png"/>
                    <pic:cNvPicPr/>
                  </pic:nvPicPr>
                  <pic:blipFill>
                    <a:blip r:embed="rId23">
                      <a:extLst>
                        <a:ext uri="{28A0092B-C50C-407E-A947-70E740481C1C}">
                          <a14:useLocalDpi xmlns:a14="http://schemas.microsoft.com/office/drawing/2010/main" val="0"/>
                        </a:ext>
                      </a:extLst>
                    </a:blip>
                    <a:stretch>
                      <a:fillRect/>
                    </a:stretch>
                  </pic:blipFill>
                  <pic:spPr>
                    <a:xfrm>
                      <a:off x="0" y="0"/>
                      <a:ext cx="5399405" cy="2354580"/>
                    </a:xfrm>
                    <a:prstGeom prst="rect">
                      <a:avLst/>
                    </a:prstGeom>
                  </pic:spPr>
                </pic:pic>
              </a:graphicData>
            </a:graphic>
          </wp:inline>
        </w:drawing>
      </w:r>
    </w:p>
    <w:p w14:paraId="6DFEAFAE" w14:textId="5CB667CD" w:rsidR="00265346" w:rsidRDefault="00265346" w:rsidP="00265346">
      <w:pPr>
        <w:pStyle w:val="Beschriftung"/>
        <w:jc w:val="both"/>
      </w:pPr>
      <w:bookmarkStart w:id="210" w:name="_Toc502322125"/>
      <w:r>
        <w:t xml:space="preserve">Abbildung </w:t>
      </w:r>
      <w:fldSimple w:instr=" SEQ Abbildung \* ARABIC ">
        <w:r w:rsidR="009764C3">
          <w:rPr>
            <w:noProof/>
          </w:rPr>
          <w:t>5</w:t>
        </w:r>
      </w:fldSimple>
      <w:r>
        <w:t xml:space="preserve">: HTC Vive inkl. Tracker und Controller (Quelle: </w:t>
      </w:r>
      <w:hyperlink r:id="rId24" w:history="1">
        <w:r w:rsidRPr="006F1BAA">
          <w:rPr>
            <w:rStyle w:val="Hyperlink"/>
          </w:rPr>
          <w:t>https://www.vive.com/media/filer_public/b1/5f/b15f1847-5e1a-4b35-8afe-dca0aa08f35a/vive-pdp-ce-ksp-family-2.png</w:t>
        </w:r>
      </w:hyperlink>
      <w:r>
        <w:t>)</w:t>
      </w:r>
      <w:bookmarkEnd w:id="210"/>
    </w:p>
    <w:p w14:paraId="48A8FD84" w14:textId="3B966845" w:rsidR="00265346" w:rsidRDefault="000C32E0" w:rsidP="00265346">
      <w:r>
        <w:t xml:space="preserve">Abb. 3 zeigt einen Überblick über die Teilsysteme eines VR-Systems. Sie beschreibt die einzelnen Schritte von der Eingabe und Erfassung der Daten bis hin zu der computergenerierten Ausgabe. </w:t>
      </w:r>
    </w:p>
    <w:p w14:paraId="3E2C0224" w14:textId="77777777" w:rsidR="000B4FD9" w:rsidRDefault="000B4FD9" w:rsidP="000B4FD9">
      <w:pPr>
        <w:pStyle w:val="Folgeabsatz"/>
        <w:keepNext/>
      </w:pPr>
      <w:commentRangeStart w:id="211"/>
      <w:commentRangeStart w:id="212"/>
      <w:r>
        <w:rPr>
          <w:noProof/>
        </w:rPr>
        <w:drawing>
          <wp:inline distT="0" distB="0" distL="0" distR="0" wp14:anchorId="4D31B1FE" wp14:editId="7E82AED8">
            <wp:extent cx="5399405" cy="30372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ilsystem VR.jpg"/>
                    <pic:cNvPicPr/>
                  </pic:nvPicPr>
                  <pic:blipFill>
                    <a:blip r:embed="rId25">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commentRangeEnd w:id="211"/>
      <w:r w:rsidR="00C141C7">
        <w:rPr>
          <w:rStyle w:val="Kommentarzeichen"/>
        </w:rPr>
        <w:commentReference w:id="211"/>
      </w:r>
      <w:commentRangeEnd w:id="212"/>
      <w:r w:rsidR="00B00C63">
        <w:rPr>
          <w:rStyle w:val="Kommentarzeichen"/>
        </w:rPr>
        <w:commentReference w:id="212"/>
      </w:r>
    </w:p>
    <w:p w14:paraId="31DC8D27" w14:textId="1A078265" w:rsidR="000B4FD9" w:rsidRPr="000B4FD9" w:rsidRDefault="000B4FD9" w:rsidP="000B4FD9">
      <w:pPr>
        <w:pStyle w:val="Beschriftung"/>
        <w:jc w:val="both"/>
      </w:pPr>
      <w:bookmarkStart w:id="213" w:name="_Toc502322126"/>
      <w:r>
        <w:t xml:space="preserve">Abbildung </w:t>
      </w:r>
      <w:fldSimple w:instr=" SEQ Abbildung \* ARABIC ">
        <w:r w:rsidR="009764C3">
          <w:rPr>
            <w:noProof/>
          </w:rPr>
          <w:t>6</w:t>
        </w:r>
      </w:fldSimple>
      <w:r>
        <w:t>: Teilsysteme eines VR-Systems (nach Dörner et al., 2013)</w:t>
      </w:r>
      <w:bookmarkEnd w:id="213"/>
    </w:p>
    <w:p w14:paraId="164C20A5" w14:textId="7C0B6161" w:rsidR="00541287" w:rsidRDefault="000C7D9B" w:rsidP="008E7D87">
      <w:pPr>
        <w:pStyle w:val="Folgeabsatz"/>
      </w:pPr>
      <w:r>
        <w:t xml:space="preserve">Zusätzlich hat man bei der HTC Vive die Möglichkeit, reale physische Objekte mittels der eingebauten Kamera an der Vorderseite der Brille in die virtuelle Umgebung einfließen zu lassen. Sie bietet ein Sichtfeld von 110 Grad und enthält 32 Bewegungssensoren die eine 360 Grad – Verfolgung der Bewegungen zulassen. Die Bewegungsverfolgung erfolgt über die bereits erwähnten Tracker oder Basisstationen, die sich in einem Raum gegenüberstehen. Die hier erfassten Daten werden anschließend an einen PC </w:t>
      </w:r>
      <w:r>
        <w:lastRenderedPageBreak/>
        <w:t xml:space="preserve">übermittelt, der dadurch die Position des Nutzers im Raum berechnen und diese auf die VR-Brille übertragen </w:t>
      </w:r>
      <w:commentRangeStart w:id="214"/>
      <w:r>
        <w:t>kann</w:t>
      </w:r>
      <w:commentRangeEnd w:id="214"/>
      <w:r w:rsidR="00C141C7">
        <w:rPr>
          <w:rStyle w:val="Kommentarzeichen"/>
        </w:rPr>
        <w:commentReference w:id="214"/>
      </w:r>
      <w:r>
        <w:t xml:space="preserve">. </w:t>
      </w:r>
    </w:p>
    <w:p w14:paraId="0CF7C90D" w14:textId="11BD7A5E" w:rsidR="00FA5517" w:rsidDel="00C141C7" w:rsidRDefault="00FA5517" w:rsidP="008E7D87">
      <w:pPr>
        <w:pStyle w:val="Folgeabsatz"/>
        <w:rPr>
          <w:del w:id="215" w:author="Autor"/>
        </w:rPr>
      </w:pPr>
    </w:p>
    <w:p w14:paraId="2D0C2956" w14:textId="77777777" w:rsidR="00C141C7" w:rsidRDefault="00C141C7" w:rsidP="008E7D87">
      <w:pPr>
        <w:pStyle w:val="Folgeabsatz"/>
        <w:rPr>
          <w:ins w:id="216" w:author="Autor"/>
        </w:rPr>
      </w:pPr>
    </w:p>
    <w:p w14:paraId="23B338F9" w14:textId="353A1ED4" w:rsidR="00C141C7" w:rsidRDefault="00C141C7" w:rsidP="008E7D87">
      <w:pPr>
        <w:pStyle w:val="Folgeabsatz"/>
        <w:rPr>
          <w:ins w:id="217" w:author="Autor"/>
        </w:rPr>
      </w:pPr>
      <w:ins w:id="218" w:author="Autor">
        <w:r>
          <w:t>Fehlender Inhalt</w:t>
        </w:r>
        <w:del w:id="219" w:author="Autor">
          <w:r w:rsidDel="00C141C7">
            <w:delText>r Kontent</w:delText>
          </w:r>
        </w:del>
        <w:r>
          <w:t xml:space="preserve">: Charakteristika von VR, Abgrenzung von Mixed Reality und Augmented Reality </w:t>
        </w:r>
      </w:ins>
    </w:p>
    <w:p w14:paraId="18E8ABCD" w14:textId="770352D9" w:rsidR="00FA5517" w:rsidDel="00C141C7" w:rsidRDefault="00C141C7" w:rsidP="008E7D87">
      <w:pPr>
        <w:pStyle w:val="Folgeabsatz"/>
        <w:rPr>
          <w:del w:id="220" w:author="Autor"/>
        </w:rPr>
      </w:pPr>
      <w:ins w:id="221" w:author="Autor">
        <w:r>
          <w:fldChar w:fldCharType="begin" w:fldLock="1"/>
        </w:r>
      </w:ins>
      <w:r>
        <w:instrText>ADDIN CSL_CITATION { "citationItems" : [ { "id" : "ITEM-1", "itemData" : { "DOI" : "10.1.1.102.4646", "ISBN" : "0916-8532", "ISSN" : "09168532", "abstract" : "This paper focuses on Mixed Reality (MR) visual displays, a particular subset of Virtual Reality (VR) related technologies that involve the merging of real and virtual worlds somewhere along the \"virtuality continuum\" which connects completely real environments to completely virtual ones. Probably the best known of these is Augmented Reality (AR), which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an attempt to distinguish these classes on the basis of whether they are primarily video or computer graphics based, whether the real world is viewed directly or via some electronic display medium, whether the viewer is intended to feel part of the world or on the outside looking in, and whether or not the scale of the display is intended to map orthoscopically onto the real world leads to quite different groupings among the six identified classes, thereby demonstrating the need for an efficient taxonomy, or classification framework, according to which essential differences can be identified. The 'obvious' distinction between the terms \"real\" and \"virtual\" is shown to have a number of different aspects, depending on whether one is dealing with real or virtual objects, real or virtual images, and direct or non-direct viewing of these. An (approximately) three dimensional taxonomy is proposed, comprising the following dimensions: Extent of World Knowledge (\"how much do we know about the world being displayed?\"), Reproduction Fidelity (\"how 'realistically' are we able to display it?\"), and Extent of Presence Metaphor (\"what is the extent of the illusion that the observer is present within that world?\"). key words: virtual reality (VR), augmented reality (AR), mixed reality (MR)", "author" : [ { "dropping-particle" : "", "family" : "Milgram", "given" : "Paul", "non-dropping-particle" : "", "parse-names" : false, "suffix" : "" }, { "dropping-particle" : "", "family" : "Kishino", "given" : "Fumio", "non-dropping-particle" : "", "parse-names" : false, "suffix" : "" } ], "container-title" : "IEICE Transactions on Information and Systems", "id" : "ITEM-1", "issue" : "12", "issued" : { "date-parts" : [ [ "1994" ] ] }, "page" : "1321-1329", "title" : "Taxonomy of mixed reality visual displays", "type" : "article-journal", "volume" : "E77-D" }, "uris" : [ "http://www.mendeley.com/documents/?uuid=944e7ee5-89f1-4a23-bcad-810efe2bdbb0" ] }, { "id" : "ITEM-2", "itemData" : { "DOI" : "10.1145/215585.215639", "ISBN" : "089791709X", "PMID" : "360", "abstract" : "Current user interface techniques such as WIMP or the desk- top metaphor do not support real world tasks, because the focus of these user interfaces is only on humancomputer in- teractions, not on humanreal world interactions. In this pa- per, we propose a method of building computer augmented environments using a situation-aware portable device. This device, called NaviCam, has the ability to recognize the users situation by detecting color-code IDs in real world environ- ments. It displays situation sensitive information by superim- posing messages on its video see-through screen. Combina- tion of ID-awareness and portable video-see-through display solves several problems with current ubiquitous computers systems and augmented reality systems.", "author" : [ { "dropping-particle" : "", "family" : "Rekimoto", "given" : "Jun", "non-dropping-particle" : "", "parse-names" : false, "suffix" : "" }, { "dropping-particle" : "", "family" : "Nagao", "given" : "Katashi", "non-dropping-particle" : "", "parse-names" : false, "suffix" : "" } ], "container-title" : "Proc 8th Ann ACM Symp User Interface and Software Technology UIST ACM Press", "id" : "ITEM-2", "issued" : { "date-parts" : [ [ "1995" ] ] }, "page" : "29-36", "title" : "The World through the Computer: Computer Augmented Interaction with Real World Environments", "type" : "article-journal", "volume" : "pages" }, "uris" : [ "http://www.mendeley.com/documents/?uuid=0f2abe59-7096-4ab4-a483-0c9bdbc0c50b" ] }, { "id" : "ITEM-3", "itemData" : { "ISSN" : "12938505", "PMID" : "8850839", "abstract" : "This note addresses the confounding of the term 'presence' with several different distinct aspects of experience. Distinctions should be made between immersion, presence, involvement, emotional response, degree of interest. An analogy with colour science is pursued, specifically the difference between wavelength distribution and perception of colour - where the former is like 'immersion' the latter is like 'presence' (a human response). On top of this colours may be experienced as interesting, emotion-producing and so on. Just as the emotional experience engendered by a colour is not the same as the perception of the colour, which is not a simple function of the wavelength distribution, so involvement, interest or emotional response in a virtual reality is not the same as presence, which is not the same as immersion.", "author" : [ { "dropping-particle" : "", "family" : "Slater", "given" : "Mel", "non-dropping-particle" : "", "parse-names" : false, "suffix" : "" } ], "container-title" : "Emotion", "id" : "ITEM-3", "issued" : { "date-parts" : [ [ "2003" ] ] }, "page" : "1-5", "title" : "A Note on Presence Terminology", "type" : "article-journal", "volume" : "3" }, "uris" : [ "http://www.mendeley.com/documents/?uuid=fb1940e5-3bc9-4b6b-868a-2d4f2e3c0551" ] } ], "mendeley" : { "formattedCitation" : "(Milgram &amp; Kishino, 1994; Rekimoto &amp; Nagao, 1995; Slater, 2003)", "plainTextFormattedCitation" : "(Milgram &amp; Kishino, 1994; Rekimoto &amp; Nagao, 1995; Slater, 2003)", "previouslyFormattedCitation" : "(Milgram &amp; Kishino, 1994; Rekimoto &amp; Nagao, 1995; Slater, 2003)" }, "properties" : { "noteIndex" : 25 }, "schema" : "https://github.com/citation-style-language/schema/raw/master/csl-citation.json" }</w:instrText>
      </w:r>
      <w:r>
        <w:fldChar w:fldCharType="separate"/>
      </w:r>
      <w:r w:rsidRPr="00C141C7">
        <w:rPr>
          <w:noProof/>
        </w:rPr>
        <w:t>(Milgram &amp; Kishino, 1994; Rekimoto &amp; Nagao, 1995; Slater, 2003)</w:t>
      </w:r>
      <w:ins w:id="222" w:author="Autor">
        <w:r>
          <w:fldChar w:fldCharType="end"/>
        </w:r>
      </w:ins>
    </w:p>
    <w:p w14:paraId="34E9C662" w14:textId="6185A0F5" w:rsidR="00C141C7" w:rsidRPr="00C141C7" w:rsidRDefault="00C141C7" w:rsidP="00C141C7">
      <w:pPr>
        <w:widowControl w:val="0"/>
        <w:autoSpaceDE w:val="0"/>
        <w:autoSpaceDN w:val="0"/>
        <w:adjustRightInd w:val="0"/>
        <w:ind w:left="480" w:hanging="480"/>
        <w:rPr>
          <w:noProof/>
          <w:szCs w:val="24"/>
        </w:rPr>
      </w:pPr>
      <w:ins w:id="223" w:author="Autor">
        <w:r>
          <w:fldChar w:fldCharType="begin" w:fldLock="1"/>
        </w:r>
        <w:r>
          <w:instrText xml:space="preserve">ADDIN Mendeley Bibliography CSL_BIBLIOGRAPHY </w:instrText>
        </w:r>
      </w:ins>
      <w:r>
        <w:fldChar w:fldCharType="separate"/>
      </w:r>
      <w:r w:rsidRPr="00C141C7">
        <w:rPr>
          <w:noProof/>
          <w:szCs w:val="24"/>
        </w:rPr>
        <w:t xml:space="preserve">Milgram, P., &amp; Kishino, F. (1994). Taxonomy of mixed reality visual displays. </w:t>
      </w:r>
      <w:r w:rsidRPr="00C141C7">
        <w:rPr>
          <w:i/>
          <w:iCs/>
          <w:noProof/>
          <w:szCs w:val="24"/>
        </w:rPr>
        <w:t>IEICE Transactions on Information and Systems</w:t>
      </w:r>
      <w:r w:rsidRPr="00C141C7">
        <w:rPr>
          <w:noProof/>
          <w:szCs w:val="24"/>
        </w:rPr>
        <w:t xml:space="preserve">, </w:t>
      </w:r>
      <w:r w:rsidRPr="00C141C7">
        <w:rPr>
          <w:i/>
          <w:iCs/>
          <w:noProof/>
          <w:szCs w:val="24"/>
        </w:rPr>
        <w:t>E77</w:t>
      </w:r>
      <w:r w:rsidRPr="00C141C7">
        <w:rPr>
          <w:noProof/>
          <w:szCs w:val="24"/>
        </w:rPr>
        <w:t>–</w:t>
      </w:r>
      <w:r w:rsidRPr="00C141C7">
        <w:rPr>
          <w:i/>
          <w:iCs/>
          <w:noProof/>
          <w:szCs w:val="24"/>
        </w:rPr>
        <w:t>D</w:t>
      </w:r>
      <w:r w:rsidRPr="00C141C7">
        <w:rPr>
          <w:noProof/>
          <w:szCs w:val="24"/>
        </w:rPr>
        <w:t>(12), 1321–1329. https://doi.org/10.1.1.102.4646</w:t>
      </w:r>
    </w:p>
    <w:p w14:paraId="076C5CD8" w14:textId="77777777" w:rsidR="00C141C7" w:rsidRPr="00C141C7" w:rsidRDefault="00C141C7" w:rsidP="00C141C7">
      <w:pPr>
        <w:widowControl w:val="0"/>
        <w:autoSpaceDE w:val="0"/>
        <w:autoSpaceDN w:val="0"/>
        <w:adjustRightInd w:val="0"/>
        <w:ind w:left="480" w:hanging="480"/>
        <w:rPr>
          <w:noProof/>
          <w:szCs w:val="24"/>
        </w:rPr>
      </w:pPr>
      <w:r w:rsidRPr="00C141C7">
        <w:rPr>
          <w:noProof/>
          <w:szCs w:val="24"/>
        </w:rPr>
        <w:t xml:space="preserve">Rekimoto, J., &amp; Nagao, K. (1995). The World through the Computer: Computer Augmented Interaction with Real World Environments. </w:t>
      </w:r>
      <w:r w:rsidRPr="00C141C7">
        <w:rPr>
          <w:i/>
          <w:iCs/>
          <w:noProof/>
          <w:szCs w:val="24"/>
        </w:rPr>
        <w:t>Proc 8th Ann ACM Symp User Interface and Software Technology UIST ACM Press</w:t>
      </w:r>
      <w:r w:rsidRPr="00C141C7">
        <w:rPr>
          <w:noProof/>
          <w:szCs w:val="24"/>
        </w:rPr>
        <w:t xml:space="preserve">, </w:t>
      </w:r>
      <w:r w:rsidRPr="00C141C7">
        <w:rPr>
          <w:i/>
          <w:iCs/>
          <w:noProof/>
          <w:szCs w:val="24"/>
        </w:rPr>
        <w:t>pages</w:t>
      </w:r>
      <w:r w:rsidRPr="00C141C7">
        <w:rPr>
          <w:noProof/>
          <w:szCs w:val="24"/>
        </w:rPr>
        <w:t>, 29–36. https://doi.org/10.1145/215585.215639</w:t>
      </w:r>
    </w:p>
    <w:p w14:paraId="633289A2" w14:textId="77777777" w:rsidR="00C141C7" w:rsidRPr="00C141C7" w:rsidRDefault="00C141C7" w:rsidP="00C141C7">
      <w:pPr>
        <w:widowControl w:val="0"/>
        <w:autoSpaceDE w:val="0"/>
        <w:autoSpaceDN w:val="0"/>
        <w:adjustRightInd w:val="0"/>
        <w:ind w:left="480" w:hanging="480"/>
        <w:rPr>
          <w:noProof/>
        </w:rPr>
      </w:pPr>
      <w:r w:rsidRPr="00C141C7">
        <w:rPr>
          <w:noProof/>
          <w:szCs w:val="24"/>
        </w:rPr>
        <w:t xml:space="preserve">Slater, M. (2003). A Note on Presence Terminology. </w:t>
      </w:r>
      <w:r w:rsidRPr="00C141C7">
        <w:rPr>
          <w:i/>
          <w:iCs/>
          <w:noProof/>
          <w:szCs w:val="24"/>
        </w:rPr>
        <w:t>Emotion</w:t>
      </w:r>
      <w:r w:rsidRPr="00C141C7">
        <w:rPr>
          <w:noProof/>
          <w:szCs w:val="24"/>
        </w:rPr>
        <w:t xml:space="preserve">, </w:t>
      </w:r>
      <w:r w:rsidRPr="00C141C7">
        <w:rPr>
          <w:i/>
          <w:iCs/>
          <w:noProof/>
          <w:szCs w:val="24"/>
        </w:rPr>
        <w:t>3</w:t>
      </w:r>
      <w:r w:rsidRPr="00C141C7">
        <w:rPr>
          <w:noProof/>
          <w:szCs w:val="24"/>
        </w:rPr>
        <w:t>, 1–5.</w:t>
      </w:r>
    </w:p>
    <w:p w14:paraId="3113942A" w14:textId="63EBA0D3" w:rsidR="00FA5517" w:rsidDel="00C141C7" w:rsidRDefault="00C141C7" w:rsidP="008E7D87">
      <w:pPr>
        <w:pStyle w:val="Folgeabsatz"/>
        <w:rPr>
          <w:del w:id="224" w:author="Autor"/>
        </w:rPr>
      </w:pPr>
      <w:ins w:id="225" w:author="Autor">
        <w:r>
          <w:fldChar w:fldCharType="end"/>
        </w:r>
      </w:ins>
    </w:p>
    <w:p w14:paraId="5727EE0A" w14:textId="213923FA" w:rsidR="00FA5517" w:rsidDel="00C141C7" w:rsidRDefault="00FA5517" w:rsidP="008E7D87">
      <w:pPr>
        <w:pStyle w:val="Folgeabsatz"/>
        <w:rPr>
          <w:del w:id="226" w:author="Autor"/>
        </w:rPr>
      </w:pPr>
    </w:p>
    <w:p w14:paraId="31E3ED38" w14:textId="2825E7F7" w:rsidR="00FA5517" w:rsidDel="00C141C7" w:rsidRDefault="00FA5517" w:rsidP="008E7D87">
      <w:pPr>
        <w:pStyle w:val="Folgeabsatz"/>
        <w:rPr>
          <w:del w:id="227" w:author="Autor"/>
        </w:rPr>
      </w:pPr>
    </w:p>
    <w:p w14:paraId="1010534A" w14:textId="5140C6C5" w:rsidR="00FA5517" w:rsidDel="00C141C7" w:rsidRDefault="00FA5517" w:rsidP="008E7D87">
      <w:pPr>
        <w:pStyle w:val="Folgeabsatz"/>
        <w:rPr>
          <w:del w:id="228" w:author="Autor"/>
        </w:rPr>
      </w:pPr>
    </w:p>
    <w:p w14:paraId="5D57FE78" w14:textId="3D165DD1" w:rsidR="00FA5517" w:rsidDel="00C141C7" w:rsidRDefault="00FA5517" w:rsidP="008E7D87">
      <w:pPr>
        <w:pStyle w:val="Folgeabsatz"/>
        <w:rPr>
          <w:del w:id="229" w:author="Autor"/>
        </w:rPr>
      </w:pPr>
    </w:p>
    <w:p w14:paraId="13CA3177" w14:textId="1E19E422" w:rsidR="00FA5517" w:rsidDel="00C141C7" w:rsidRDefault="00FA5517" w:rsidP="008E7D87">
      <w:pPr>
        <w:pStyle w:val="Folgeabsatz"/>
        <w:rPr>
          <w:del w:id="230" w:author="Autor"/>
        </w:rPr>
      </w:pPr>
    </w:p>
    <w:p w14:paraId="4ED85CF9" w14:textId="6251B195" w:rsidR="00FA5517" w:rsidDel="00C141C7" w:rsidRDefault="00FA5517" w:rsidP="008E7D87">
      <w:pPr>
        <w:pStyle w:val="Folgeabsatz"/>
        <w:rPr>
          <w:del w:id="231" w:author="Autor"/>
        </w:rPr>
      </w:pPr>
    </w:p>
    <w:p w14:paraId="5D73A5E1" w14:textId="77777777" w:rsidR="00FA5517" w:rsidRDefault="00FA5517" w:rsidP="008E7D87">
      <w:pPr>
        <w:pStyle w:val="Folgeabsatz"/>
      </w:pPr>
    </w:p>
    <w:p w14:paraId="5D2DE42B" w14:textId="65F84026" w:rsidR="004F1D8D" w:rsidRDefault="004F1D8D" w:rsidP="004F1D8D">
      <w:pPr>
        <w:pStyle w:val="berschrift3"/>
      </w:pPr>
      <w:bookmarkStart w:id="232" w:name="_Toc502322088"/>
      <w:r>
        <w:t>Anwendungs</w:t>
      </w:r>
      <w:r w:rsidR="00721B9E">
        <w:t>fälle</w:t>
      </w:r>
      <w:bookmarkEnd w:id="232"/>
    </w:p>
    <w:p w14:paraId="114819CD" w14:textId="7317C158" w:rsidR="009C621E" w:rsidRDefault="009C621E" w:rsidP="009C621E">
      <w:r>
        <w:t xml:space="preserve">Neben den genannten Beispielen in Punkt 2.2.1 gibt es große Anzahl weiterer Anwendungsmöglichkeiten von Virtual Reality </w:t>
      </w:r>
      <w:r w:rsidR="008502C8">
        <w:t xml:space="preserve">als Unterstützung und zur Visualisierung von </w:t>
      </w:r>
      <w:r>
        <w:t xml:space="preserve"> </w:t>
      </w:r>
      <w:r w:rsidR="008502C8">
        <w:t xml:space="preserve">Daten und Objekten. </w:t>
      </w:r>
      <w:r w:rsidR="007C189C">
        <w:t xml:space="preserve">Wie Döner (2013) darstellt, können </w:t>
      </w:r>
      <w:r w:rsidR="008502C8">
        <w:t xml:space="preserve">Ingenieure und Designer in der Automobilindustrie in der virtuellen Welt gemeinsam an Karosserien arbeiten, die ästhetisch ansprechend und zugleich </w:t>
      </w:r>
      <w:r w:rsidR="00113195">
        <w:t xml:space="preserve">aerodynamisch geformt sind. Mit anderen Simulationen können die Nutzer bzw. Spieler an andere Orte gebracht werden. So können bei Stadtführungen die Besucher in das historische Regensburg zurückversetzt werden und Museen können die Geschichte greifbar machen. </w:t>
      </w:r>
      <w:r w:rsidR="00727791">
        <w:t xml:space="preserve">Auch im Bereich Marketing können Kunden durch VR das Produkt besser kennenlernen. Wie der Punkt </w:t>
      </w:r>
      <w:r w:rsidR="00727791" w:rsidRPr="00727791">
        <w:rPr>
          <w:i/>
        </w:rPr>
        <w:t>Serious Games (2.1.1.2)</w:t>
      </w:r>
      <w:r w:rsidR="00727791">
        <w:rPr>
          <w:i/>
        </w:rPr>
        <w:t xml:space="preserve"> </w:t>
      </w:r>
      <w:r w:rsidR="00727791">
        <w:t xml:space="preserve">bereits anspricht, können VR-Applikationen auch dazu genutzt werden, </w:t>
      </w:r>
      <w:r w:rsidR="007C189C">
        <w:t xml:space="preserve">um Lerninhalte zu vermitteln. Dies gilt nicht nur für Schüler, sondern auch für </w:t>
      </w:r>
      <w:r w:rsidR="00727791">
        <w:t>Ärzte und Pflegepersonal</w:t>
      </w:r>
      <w:r w:rsidR="007C189C">
        <w:t>, die dadurch</w:t>
      </w:r>
      <w:r w:rsidR="00727791">
        <w:t xml:space="preserve"> gefahrlos den Umgang mit Patienten oder Operationen üben können. </w:t>
      </w:r>
      <w:r w:rsidR="0027488F">
        <w:t xml:space="preserve">Bei der Behandlung von Phobien gibt es den Vorteil, dass die angstauslösende Situation vollständig kontrolliert und somit jederzeit verändert werden kann sobald der Proband positiv oder negativ darauf reagiert. Schüler könnten durch VR-Anwendungen dazu motiviert werden, den Unterricht aufmerksamer zu verfolgen und </w:t>
      </w:r>
      <w:r w:rsidR="0027488F">
        <w:lastRenderedPageBreak/>
        <w:t xml:space="preserve">Lerninhalte schneller aufzunehmen. </w:t>
      </w:r>
      <w:r w:rsidR="007C189C">
        <w:t>In Zukunft könnte VR in fast jeden Bereich des alltäglichen Lebens Einzug finden, jedoch muss die Technologie bis dahin noch handlicher und portabler werden. Im Folgenden sollen Anwendungsfäl</w:t>
      </w:r>
      <w:r w:rsidR="005D0408">
        <w:t>le von VR-Anwendungen dargestellt werden.</w:t>
      </w:r>
    </w:p>
    <w:p w14:paraId="2C43F6CD" w14:textId="5FA4CE63" w:rsidR="00F52734" w:rsidRDefault="00495B89" w:rsidP="00F52734">
      <w:pPr>
        <w:pStyle w:val="Folgeabsatz"/>
      </w:pPr>
      <w:r>
        <w:t>Eckhardt, Huttner und Robra-Bissantz</w:t>
      </w:r>
      <w:r w:rsidR="00F80737">
        <w:t xml:space="preserve"> (2015) erstellen in ihrem Beitrag ein Konzept zur spielerischen Vermittlung von Lerninhalten für Studenten. </w:t>
      </w:r>
      <w:r w:rsidR="00854902">
        <w:t>Sie stellen eine virtuelle Umgebung vor, in der den Studierenden m</w:t>
      </w:r>
      <w:r w:rsidR="00F80737">
        <w:t>it H</w:t>
      </w:r>
      <w:r w:rsidR="00854902">
        <w:t>ilfe der</w:t>
      </w:r>
      <w:r w:rsidR="00F80737">
        <w:t xml:space="preserve"> Google C</w:t>
      </w:r>
      <w:r w:rsidR="00854902">
        <w:t xml:space="preserve">ardboard (Coz, Plagemann und Smus, 2015) Vorlesungsinhalte </w:t>
      </w:r>
      <w:r w:rsidR="0017617E">
        <w:t>präsentiert werden und diese die Möglichkeit haben ihre Lernzeiten individuell einzuteilen.</w:t>
      </w:r>
      <w:r w:rsidR="006D0EC8">
        <w:t xml:space="preserve"> Die Nutzer befinden sich hierzu in mehreren virtuellen Räumen, in denen sich Inhalte aus der Vorlesung, z.B. in der Form eines eBooks, befinden.</w:t>
      </w:r>
      <w:r w:rsidR="0017617E">
        <w:t xml:space="preserve"> Der Aspekt der Gamification, also der spielerischen Auseinandersetzung mit nicht-spielerischen Themen (Detderding, Khaled, Nacke und Dixon, 2011), wird hier verwendet um die Motivation der Nutzer aufrecht zu erhalten. </w:t>
      </w:r>
    </w:p>
    <w:p w14:paraId="6E0164F4" w14:textId="77777777" w:rsidR="00CD2673" w:rsidRDefault="00CD2673" w:rsidP="00F52734">
      <w:pPr>
        <w:pStyle w:val="Folgeabsatz"/>
      </w:pPr>
    </w:p>
    <w:p w14:paraId="468ACC31" w14:textId="77777777" w:rsidR="00CD2673" w:rsidRDefault="00CD2673" w:rsidP="00F52734">
      <w:pPr>
        <w:pStyle w:val="Folgeabsatz"/>
      </w:pPr>
    </w:p>
    <w:p w14:paraId="55C84ED6" w14:textId="00855C2F" w:rsidR="00CD2673" w:rsidRPr="00F52734" w:rsidRDefault="00CD2673" w:rsidP="00F52734">
      <w:pPr>
        <w:pStyle w:val="Folgeabsatz"/>
      </w:pPr>
      <w:r>
        <w:t>LEHRE</w:t>
      </w:r>
    </w:p>
    <w:p w14:paraId="172E34E5" w14:textId="412EFDD7" w:rsidR="00CD2673" w:rsidRDefault="006D0EC8" w:rsidP="00F52734">
      <w:pPr>
        <w:pStyle w:val="Folgeabsatz"/>
        <w:jc w:val="left"/>
      </w:pPr>
      <w:r>
        <w:t xml:space="preserve">Hoffman und Vu (1997) nutzten bereits 1997 Virtual Reality um biologische Konzepte und Wissen über Zellen zu vermitteln. </w:t>
      </w:r>
    </w:p>
    <w:p w14:paraId="42CCE72A" w14:textId="77777777" w:rsidR="0014492F" w:rsidRDefault="0014492F" w:rsidP="00F52734">
      <w:pPr>
        <w:pStyle w:val="Folgeabsatz"/>
        <w:jc w:val="left"/>
      </w:pPr>
    </w:p>
    <w:p w14:paraId="49CD09BA" w14:textId="0810011B" w:rsidR="0014492F" w:rsidRDefault="0014492F" w:rsidP="00F52734">
      <w:pPr>
        <w:pStyle w:val="Folgeabsatz"/>
        <w:jc w:val="left"/>
      </w:pPr>
      <w:r>
        <w:t>INDUSTRIE</w:t>
      </w:r>
    </w:p>
    <w:p w14:paraId="1670FFBF" w14:textId="011D58E2" w:rsidR="0014492F" w:rsidRDefault="005658E3" w:rsidP="00F52734">
      <w:pPr>
        <w:pStyle w:val="Folgeabsatz"/>
        <w:jc w:val="left"/>
      </w:pPr>
      <w:r>
        <w:t>MEDIZIN</w:t>
      </w:r>
    </w:p>
    <w:p w14:paraId="345E8108" w14:textId="01670E17" w:rsidR="005658E3" w:rsidRDefault="005658E3" w:rsidP="00F52734">
      <w:pPr>
        <w:pStyle w:val="Folgeabsatz"/>
        <w:jc w:val="left"/>
      </w:pPr>
      <w:r>
        <w:t xml:space="preserve">Virtual Reality kann, wie bereits angesprochen, als Hilfe für Ärzte und Pflegepersonal dienen. Doch auch die Patienten selbst können davon profitieren. Gershon, Zimand, Lemos, Rothbaum und Hodges (2003) führten eine Studie durch, in der untersucht wurde, wie verschiedene Arten der Ablenkung Einfluss auf das Schmerzempfinden und die Angst von Krebspatienten während einer schmerzhaften Behandlung haben. Hierfür wurden die Bedingungen „Ablenkung durch VR“, „Ablenkung durch einen Computerbildschirm“ und „keine Ablenkung“ gegenüber gestellt. </w:t>
      </w:r>
      <w:r w:rsidR="00F837CA">
        <w:t xml:space="preserve">Während der Behandlung wurden das Verhalten und Äußerungen bzgl. Schmerz und Angst sowie der Puls des Patienten beobachtet. Die Ergebnisse (ruhigerer Puls und geringeres </w:t>
      </w:r>
      <w:r w:rsidR="00F837CA">
        <w:lastRenderedPageBreak/>
        <w:t>Schmerzempfinde bei VR-Ablenkung) lassen auf einen positiven Effekt der „Ablenkung durch VR“</w:t>
      </w:r>
      <w:r w:rsidR="00BB0B75">
        <w:t xml:space="preserve"> schließen. Jedoch müssen hierzu noch weitere Studien mit größeren Versuchsreihen durchgeführt werden.</w:t>
      </w:r>
      <w:r w:rsidR="00F70931">
        <w:t xml:space="preserve"> </w:t>
      </w:r>
    </w:p>
    <w:p w14:paraId="47D2E9FB" w14:textId="139B78F1" w:rsidR="00F70931" w:rsidRDefault="00F70931" w:rsidP="00F52734">
      <w:pPr>
        <w:pStyle w:val="Folgeabsatz"/>
        <w:jc w:val="left"/>
      </w:pPr>
      <w:r>
        <w:t xml:space="preserve">Virtual Reality wird auch im psychologischen Bereich verwendet, beispielsweise bei der Behandlung von Phobien (Carlin, Hoffman &amp; Weghorst, 1997). Bei Spinnenphobien werden Patienten anfangs wie üblich mit Bildern von Spinnen konfrontiert. Später kommen z.B. Plastikspinnen oder Halloween-Spinnendekoration hinzu. Carlin et al. verwendeten anschließend ein HMD sowie einen 6D-Sensor der an einem Fahrradhandschuh befestigt war, um die Position der virtuellen Hand zu steuern. Ein zweiter Sensor wurde zur Positionierung der Spinne verwendet. Die virtuellen Spinnen wurden in Schränken und in ihren Netzen platziert, konnten hin und her springen und verhielten sich allgemein eher unvorhersehbar. Die Probandin musste mit der Spinne interagieren, d.h. sie oder ihr Netz aufheben bzw. entfernen. Nach dreimonatiger Behandlung konnte ein Rückgang der Angst festgestellt werden. Nach weiteren zwei Monaten konnte die VR-Spinne bei der Probandin keine Angst mehr auslösen. </w:t>
      </w:r>
      <w:r w:rsidR="00EF53CC">
        <w:t xml:space="preserve">Eine weitere Studie (Sierra, Haynes, Eysenck, Buela-Casal, Castro, Roca Sánchez &amp; Marco, 2014) befasst sich mit der Behandlung von Platzangst durch VR. Es wurden verschiedene Behandlungsarten verglichen, wobei festgestellt wurde, dass die VR-Therapie die geringste Abbruchquote aufwies (von 30 Probanden </w:t>
      </w:r>
      <w:r w:rsidR="00B321B6">
        <w:t>haben noch 14 die Studie beendet)</w:t>
      </w:r>
      <w:r w:rsidR="00EF53CC">
        <w:t>.</w:t>
      </w:r>
      <w:r w:rsidR="00B321B6">
        <w:t xml:space="preserve"> Auch im Gegensatz zur Gruppe, die nur mit Medikamenten behandelt wurde, konnten bessere Ergebnisse in Bezug auf Angstzustände erzielt werden. </w:t>
      </w:r>
      <w:r w:rsidR="00EF53CC">
        <w:t xml:space="preserve"> </w:t>
      </w:r>
      <w:r w:rsidR="00B321B6">
        <w:t xml:space="preserve">Zusammen mit der Einnahme von Medikamenten konnte die Wirksamkeit der Therapie gesteigert werden. </w:t>
      </w:r>
    </w:p>
    <w:p w14:paraId="23E43F72" w14:textId="77777777" w:rsidR="005658E3" w:rsidRDefault="005658E3" w:rsidP="00F52734">
      <w:pPr>
        <w:pStyle w:val="Folgeabsatz"/>
        <w:jc w:val="left"/>
      </w:pPr>
    </w:p>
    <w:p w14:paraId="62AFE30C" w14:textId="2888D1C5" w:rsidR="00CD2673" w:rsidRDefault="00CD2673" w:rsidP="00F52734">
      <w:pPr>
        <w:pStyle w:val="Folgeabsatz"/>
        <w:jc w:val="left"/>
      </w:pPr>
      <w:r>
        <w:t>GAMING</w:t>
      </w:r>
    </w:p>
    <w:p w14:paraId="0E066E12" w14:textId="1556F1D7" w:rsidR="00CD2673" w:rsidRDefault="00CD2673" w:rsidP="007C189C">
      <w:pPr>
        <w:pStyle w:val="Folgeabsatz"/>
      </w:pPr>
      <w:r w:rsidRPr="00CD2673">
        <w:t xml:space="preserve">In „An Ant’s Life“ (Leo, Tsai, Yoon und Liu, 2015) muss der Spieler </w:t>
      </w:r>
      <w:r>
        <w:t xml:space="preserve">als Ameise den Weg zurück zum heimischen Ameisenhügel meistern. Die Ameise befindet sich auf einem Blatt, welches als kleines Boot dient, da gerade Regen herrscht. Als VR-Brille wurde die Oculus Rift verwendet, womit das Gefühl des „klein seins“ noch verstärkt werden konnte. Zur Steuerung wurde der Playstation Move Controller verwendet, um die Bedienung so intuitiv wie möglich zu gestalten.  Zudem wurde der Spieler in der realen </w:t>
      </w:r>
      <w:r>
        <w:lastRenderedPageBreak/>
        <w:t>Welt auf ein großes, künstliches Blatt gestellt und der Controller an einem Stamm montiert, welcher dem Stamm des Blattes im Spiel glich (Abb. 4). Dies diente zusätzlich noch der Immersion.</w:t>
      </w:r>
    </w:p>
    <w:p w14:paraId="50552F46" w14:textId="5D3A6606" w:rsidR="00CD2673" w:rsidRDefault="00864D68" w:rsidP="00CD2673">
      <w:pPr>
        <w:pStyle w:val="Folgeabsatz"/>
        <w:keepNext/>
        <w:jc w:val="center"/>
      </w:pPr>
      <w:r>
        <w:rPr>
          <w:noProof/>
        </w:rPr>
        <w:drawing>
          <wp:inline distT="0" distB="0" distL="0" distR="0" wp14:anchorId="2468E2C7" wp14:editId="08DEF1DE">
            <wp:extent cx="5399405" cy="332041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ts life.PNG"/>
                    <pic:cNvPicPr/>
                  </pic:nvPicPr>
                  <pic:blipFill>
                    <a:blip r:embed="rId26">
                      <a:extLst>
                        <a:ext uri="{28A0092B-C50C-407E-A947-70E740481C1C}">
                          <a14:useLocalDpi xmlns:a14="http://schemas.microsoft.com/office/drawing/2010/main" val="0"/>
                        </a:ext>
                      </a:extLst>
                    </a:blip>
                    <a:stretch>
                      <a:fillRect/>
                    </a:stretch>
                  </pic:blipFill>
                  <pic:spPr>
                    <a:xfrm>
                      <a:off x="0" y="0"/>
                      <a:ext cx="5399405" cy="3320415"/>
                    </a:xfrm>
                    <a:prstGeom prst="rect">
                      <a:avLst/>
                    </a:prstGeom>
                  </pic:spPr>
                </pic:pic>
              </a:graphicData>
            </a:graphic>
          </wp:inline>
        </w:drawing>
      </w:r>
    </w:p>
    <w:p w14:paraId="47330406" w14:textId="444BAA56" w:rsidR="007C189C" w:rsidRDefault="00CD2673" w:rsidP="00CD2673">
      <w:pPr>
        <w:pStyle w:val="Beschriftung"/>
      </w:pPr>
      <w:bookmarkStart w:id="233" w:name="_Toc502322127"/>
      <w:r>
        <w:t xml:space="preserve">Abbildung </w:t>
      </w:r>
      <w:fldSimple w:instr=" SEQ Abbildung \* ARABIC ">
        <w:r w:rsidR="009764C3">
          <w:rPr>
            <w:noProof/>
          </w:rPr>
          <w:t>7</w:t>
        </w:r>
      </w:fldSimple>
      <w:r>
        <w:t>: „An Ant’s Life“ (Leo et al., 2015)</w:t>
      </w:r>
      <w:bookmarkEnd w:id="233"/>
    </w:p>
    <w:p w14:paraId="5AA89E60" w14:textId="77777777" w:rsidR="00CD2673" w:rsidRPr="00CD2673" w:rsidRDefault="00CD2673" w:rsidP="007C189C">
      <w:pPr>
        <w:pStyle w:val="Folgeabsatz"/>
      </w:pPr>
    </w:p>
    <w:p w14:paraId="3AD2D101" w14:textId="5F8C8B1F" w:rsidR="00727791" w:rsidRDefault="005D70F7" w:rsidP="00727791">
      <w:pPr>
        <w:pStyle w:val="Folgeabsatz"/>
        <w:rPr>
          <w:szCs w:val="22"/>
        </w:rPr>
      </w:pPr>
      <w:r w:rsidRPr="005D70F7">
        <w:rPr>
          <w:szCs w:val="22"/>
        </w:rPr>
        <w:t xml:space="preserve">„Injustice“ (Cho, Won, Kothari, Fawaz, Ding und Cheng, 2016) behandelt das Thema </w:t>
      </w:r>
      <w:r>
        <w:rPr>
          <w:szCs w:val="22"/>
        </w:rPr>
        <w:t xml:space="preserve">Rassendiskriminierung. Der Spieler befindet sich in einem VR-Szenario, in dem er Zeuge von Diskriminierung wird. </w:t>
      </w:r>
      <w:r w:rsidR="00D96B06">
        <w:rPr>
          <w:szCs w:val="22"/>
        </w:rPr>
        <w:t xml:space="preserve">Er muss dabei moralische Entscheidungen treffen und durch Blick- und Sprachsteuerung mit den Charakteren interagieren. Das Szenario wurde im Vorhinein mit 10 Go Pro Kameras aufgenommen und anschließend mit Hilfe spezieller Software zu einem Panorama-Video zusammengefügt. </w:t>
      </w:r>
      <w:r w:rsidR="00E9091E">
        <w:rPr>
          <w:szCs w:val="22"/>
        </w:rPr>
        <w:t>Je nach Entscheidung des Spielers wurde dann ein neuer Abschnitt des Videos geladen. Somit war es den Entwicklern möglich dem Spieler eine VR-Umgebung zu bieten die se</w:t>
      </w:r>
      <w:r w:rsidR="009F7034">
        <w:rPr>
          <w:szCs w:val="22"/>
        </w:rPr>
        <w:t>hr nahe an der echten Welt liegt</w:t>
      </w:r>
      <w:r w:rsidR="00E9091E">
        <w:rPr>
          <w:szCs w:val="22"/>
        </w:rPr>
        <w:t>.</w:t>
      </w:r>
    </w:p>
    <w:p w14:paraId="0ADBCD6B" w14:textId="2E632A2F" w:rsidR="00E9091E" w:rsidRPr="005D70F7" w:rsidRDefault="00DA27EF" w:rsidP="00727791">
      <w:pPr>
        <w:pStyle w:val="Folgeabsatz"/>
        <w:rPr>
          <w:szCs w:val="22"/>
        </w:rPr>
      </w:pPr>
      <w:r>
        <w:rPr>
          <w:szCs w:val="22"/>
        </w:rPr>
        <w:t>„CarVR“ (Hock, Benedikter, Gugenheimer und Rukzio, 2017) entwickelten ein VR-Spiel, welches während einer Autofahrt gespielt werden kann bzw. soll. Die Bewegungen des Fahrzeugs werden auf die virtuelle Umgebung im Spiel übertragen und fördern somit nicht nur den Spielspaß und die Immersion, sondern wirken zugleich der „simulator sickness“</w:t>
      </w:r>
      <w:r w:rsidR="0014492F">
        <w:rPr>
          <w:szCs w:val="22"/>
        </w:rPr>
        <w:t xml:space="preserve"> (QUELLE) entgegen, da die Bewegungen im echten Leben auf die des Spiels zutreffen. Es konnte festgestellt werden, dass die Spieler beim Spielen mehr Spaß </w:t>
      </w:r>
      <w:r w:rsidR="0014492F">
        <w:rPr>
          <w:szCs w:val="22"/>
        </w:rPr>
        <w:lastRenderedPageBreak/>
        <w:t>als in e</w:t>
      </w:r>
      <w:r w:rsidR="0070005C">
        <w:rPr>
          <w:szCs w:val="22"/>
        </w:rPr>
        <w:t>inem stehenden Fahrzeug hatten. Durch Forschung in diesem Bereich könnte es möglich sein, das Problem der simulator sickness zu lösen und somit VR als attraktive Möglichkeit zur Überbrückung der Reisezeit zu etablieren.</w:t>
      </w:r>
    </w:p>
    <w:p w14:paraId="6D4DBAE7" w14:textId="77777777" w:rsidR="008E7D87" w:rsidRPr="003163BE" w:rsidRDefault="008E7D87" w:rsidP="008E7D87">
      <w:pPr>
        <w:pStyle w:val="Folgeabsatz"/>
      </w:pPr>
    </w:p>
    <w:p w14:paraId="5A080FAD" w14:textId="56282466" w:rsidR="008E7D87" w:rsidRDefault="009520C3" w:rsidP="009520C3">
      <w:pPr>
        <w:pStyle w:val="berschrift3"/>
      </w:pPr>
      <w:bookmarkStart w:id="234" w:name="_Toc502322089"/>
      <w:r>
        <w:t>Virtual Reality und Exertion Games</w:t>
      </w:r>
      <w:bookmarkEnd w:id="234"/>
    </w:p>
    <w:p w14:paraId="1E62FA46" w14:textId="1B7B18FF" w:rsidR="009520C3" w:rsidRPr="004E2DD9" w:rsidRDefault="00C70C90" w:rsidP="009520C3">
      <w:r>
        <w:t xml:space="preserve">Wie bereits in Punkt </w:t>
      </w:r>
      <w:r w:rsidRPr="00C70C90">
        <w:rPr>
          <w:i/>
        </w:rPr>
        <w:t xml:space="preserve">2.1.1.1 </w:t>
      </w:r>
      <w:ins w:id="235" w:author="Autor">
        <w:r w:rsidR="00B16A63">
          <w:rPr>
            <w:i/>
          </w:rPr>
          <w:t>„</w:t>
        </w:r>
      </w:ins>
      <w:r w:rsidRPr="00C70C90">
        <w:rPr>
          <w:i/>
        </w:rPr>
        <w:t>Exertion Games</w:t>
      </w:r>
      <w:ins w:id="236" w:author="Autor">
        <w:r w:rsidR="00B16A63">
          <w:rPr>
            <w:i/>
          </w:rPr>
          <w:t>“</w:t>
        </w:r>
      </w:ins>
      <w:r>
        <w:rPr>
          <w:i/>
        </w:rPr>
        <w:t xml:space="preserve"> </w:t>
      </w:r>
      <w:r>
        <w:t xml:space="preserve">beschrieben, zeichnen sich </w:t>
      </w:r>
      <w:ins w:id="237" w:author="Autor">
        <w:r w:rsidR="00B16A63">
          <w:t>„</w:t>
        </w:r>
      </w:ins>
      <w:r>
        <w:t>Exertion Games</w:t>
      </w:r>
      <w:ins w:id="238" w:author="Autor">
        <w:r w:rsidR="00B16A63">
          <w:t>“</w:t>
        </w:r>
      </w:ins>
      <w:r>
        <w:t xml:space="preserve"> dadurch aus, dass die Spieler körperliche Bewegungen bzw. Übungen ausführen müssen (welche mit einem gewissen Grad an Anstrengung verbunden sind), um das Ziel des Spiels zu erreichen. </w:t>
      </w:r>
      <w:r w:rsidR="00A60F0D">
        <w:t>Diese Bewegungen und Anstrengungen können mit klassischen Spielekonsolen wie</w:t>
      </w:r>
      <w:ins w:id="239" w:author="Autor">
        <w:r w:rsidR="00D76704">
          <w:t xml:space="preserve"> </w:t>
        </w:r>
      </w:ins>
      <w:r w:rsidR="00A60F0D">
        <w:t>der Nintendo Wii oder der Xbox mit Kinect oder aber</w:t>
      </w:r>
      <w:ins w:id="240" w:author="Autor">
        <w:r w:rsidR="00D76704">
          <w:t xml:space="preserve"> auch</w:t>
        </w:r>
      </w:ins>
      <w:r w:rsidR="00A60F0D">
        <w:t xml:space="preserve"> mit Smartphones verfolgt und in das Spiel übertragen werden. Mit dem Fortschritt der Head-Mounted Displays eröffnen sich den Entwicklern und Nutzern neue Möglichkeiten, den Spieler noch weiter in das Spielgeschehen miteinzubeziehen. VR-Brillen können im R</w:t>
      </w:r>
      <w:r w:rsidR="00191168">
        <w:t>aum getrackt werden, wodurch auch die Position des Spielers in der virtuellen Welt darauf angepasst werden kann. Neben dem HMD gibt es bereits neue Eingabemöglichkeiten, die für eine immersivere Erfahrung s</w:t>
      </w:r>
      <w:r w:rsidR="004E2DD9">
        <w:t xml:space="preserve">orgen und klassische Controller ablösen sollen. Beispiele sind sog. </w:t>
      </w:r>
      <w:r w:rsidR="004E2DD9" w:rsidRPr="004E2DD9">
        <w:t>„Exer Cycles“ (Shaw, Wunsche, Lutteroth, Marks, Buckley &amp; Corballis, 2015; Bolton, Lambert Lirette &amp; Unsworth, 2014) oder aber auch Nachbildunge</w:t>
      </w:r>
      <w:r w:rsidR="004E2DD9">
        <w:t xml:space="preserve">n von den im Spiel verwendeten Waffen (Yasumoto, 2015). </w:t>
      </w:r>
    </w:p>
    <w:p w14:paraId="726742E1" w14:textId="17B08833" w:rsidR="00191168" w:rsidRDefault="00191168" w:rsidP="00191168">
      <w:pPr>
        <w:pStyle w:val="Folgeabsatz"/>
      </w:pPr>
      <w:r w:rsidRPr="00191168">
        <w:t xml:space="preserve">Yoo, Ackad, Heywood und Kay (2017) </w:t>
      </w:r>
      <w:r w:rsidR="00487EAF">
        <w:t>verwendeten</w:t>
      </w:r>
      <w:r w:rsidRPr="00191168">
        <w:t xml:space="preserve"> </w:t>
      </w:r>
      <w:r>
        <w:t xml:space="preserve">in ihrer Studie </w:t>
      </w:r>
      <w:r w:rsidR="00487EAF">
        <w:t xml:space="preserve">Virtual Reality Exertion Games und untersuchten den Unterschied zwischen tatsächlicher und wahrgenommener Anstrengung. </w:t>
      </w:r>
      <w:r w:rsidR="00513D7F">
        <w:t xml:space="preserve">Erstere ist die physische Anstrengung des Körpers, welche durch die Messung des Herzschlags bestimmt werden kann. Die wahrgenommene Anstrengung hingegen ist die subjektive Einschätzung des Nutzers wie belastend eine Übung bzw. das Spiel für diese Person ist. </w:t>
      </w:r>
      <w:r w:rsidR="003F2189">
        <w:t xml:space="preserve">Diese wird mit Hilfe des </w:t>
      </w:r>
      <w:r w:rsidR="003F2189">
        <w:rPr>
          <w:i/>
        </w:rPr>
        <w:t xml:space="preserve">Borg Rating of Perceived Exertion (RPE) </w:t>
      </w:r>
      <w:r w:rsidR="003F2189">
        <w:t xml:space="preserve">(Borg, 1998) ermittelt. Es </w:t>
      </w:r>
      <w:r w:rsidR="0035237A">
        <w:t>wurd</w:t>
      </w:r>
      <w:r w:rsidR="003F2189">
        <w:t xml:space="preserve">en vier Spiele, die jeweils verschiedene Bewegungen mit Armen oder Füßen erforderten, aus dem Steam Shop ausgewählt, </w:t>
      </w:r>
      <w:del w:id="241" w:author="Autor">
        <w:r w:rsidR="003F2189" w:rsidDel="00D76704">
          <w:delText>die mit der HTC Vive gespielt wurden</w:delText>
        </w:r>
      </w:del>
      <w:ins w:id="242" w:author="Autor">
        <w:r w:rsidR="00D76704">
          <w:t>und mit der HTC Vive gespielt</w:t>
        </w:r>
      </w:ins>
      <w:r w:rsidR="003F2189">
        <w:t xml:space="preserve">. </w:t>
      </w:r>
      <w:r w:rsidR="00F57444">
        <w:t xml:space="preserve">Die Ergebnisse lassen darauf schließen, dass </w:t>
      </w:r>
      <w:r w:rsidR="00C93934">
        <w:t xml:space="preserve">die Belastung bei </w:t>
      </w:r>
      <w:ins w:id="243" w:author="Autor">
        <w:r w:rsidR="00D76704">
          <w:t>„</w:t>
        </w:r>
      </w:ins>
      <w:r w:rsidR="004818C4">
        <w:t>Exer Games</w:t>
      </w:r>
      <w:ins w:id="244" w:author="Autor">
        <w:r w:rsidR="00D76704">
          <w:t>“</w:t>
        </w:r>
      </w:ins>
      <w:r w:rsidR="00C93934">
        <w:t xml:space="preserve"> der einer sportlichen Aktivität gleicht und</w:t>
      </w:r>
      <w:r w:rsidR="004818C4">
        <w:t xml:space="preserve"> </w:t>
      </w:r>
      <w:r w:rsidR="00C93934">
        <w:t xml:space="preserve">diese Spiele </w:t>
      </w:r>
      <w:r w:rsidR="004818C4">
        <w:t xml:space="preserve">von den Nutzern </w:t>
      </w:r>
      <w:r w:rsidR="00C93934">
        <w:t xml:space="preserve">auch </w:t>
      </w:r>
      <w:r w:rsidR="004818C4">
        <w:t xml:space="preserve">als sportliche Betätigung angesehen werden. </w:t>
      </w:r>
      <w:r w:rsidR="00C93934">
        <w:t xml:space="preserve">Bei hoher Vereinnahmung des </w:t>
      </w:r>
      <w:r w:rsidR="00C93934">
        <w:lastRenderedPageBreak/>
        <w:t>Spielers sinkt sogar die wahrgenommene Anstrengung, wobei die tatsächliche physische Anstrengung der beim Sport gleicht. Die Autoren sprechen sich noch für eine Etablierung eines Ratings aus, welches die Bewegungen in einem VR-Spiel bewertet.</w:t>
      </w:r>
      <w:r w:rsidR="00EC64BF">
        <w:t xml:space="preserve"> Auf Basis dieser Ergebnisse entwickelten Yoo, Parker</w:t>
      </w:r>
      <w:r w:rsidR="00BB61F8">
        <w:t xml:space="preserve"> und Kay (2017) ein VR-Spiel. Das Design soll sich an die Vorgaben halten, die aus der vorherigen Studie abgeleitet wurden:</w:t>
      </w:r>
    </w:p>
    <w:p w14:paraId="719E3C6C" w14:textId="277D7D6A" w:rsidR="00BB61F8" w:rsidRDefault="00BB61F8" w:rsidP="005A15FA">
      <w:pPr>
        <w:pStyle w:val="Folgeabsatz"/>
        <w:numPr>
          <w:ilvl w:val="0"/>
          <w:numId w:val="5"/>
        </w:numPr>
      </w:pPr>
      <w:r>
        <w:t xml:space="preserve">Das Spiel soll so designed sein, dass es nicht als Übung wahrgenommen wird. </w:t>
      </w:r>
      <w:r w:rsidR="00992F4E">
        <w:t>Es soll den Spieler beschäftigen, ihm Spaß machen und das Gameplay soll aus einer Mischung aus verschiedenen Bewegungen bestehen.</w:t>
      </w:r>
    </w:p>
    <w:p w14:paraId="14410C19" w14:textId="4D5FA6B6" w:rsidR="00992F4E" w:rsidRDefault="0090545A" w:rsidP="005A15FA">
      <w:pPr>
        <w:pStyle w:val="Folgeabsatz"/>
        <w:numPr>
          <w:ilvl w:val="0"/>
          <w:numId w:val="5"/>
        </w:numPr>
      </w:pPr>
      <w:r>
        <w:t>Wichtige Spielinformationen (Herzschlagrate, Anzahl an Leben) sollten in einem HUD (Heads Up Display) dargestellt werden. Das Design muss aber so gewählt werden, dass es nicht vom eigentlichen Spiel ablenkt.</w:t>
      </w:r>
    </w:p>
    <w:p w14:paraId="698B73B9" w14:textId="151E3F24" w:rsidR="0090545A" w:rsidRDefault="00E8653D" w:rsidP="005A15FA">
      <w:pPr>
        <w:pStyle w:val="Folgeabsatz"/>
        <w:numPr>
          <w:ilvl w:val="0"/>
          <w:numId w:val="5"/>
        </w:numPr>
      </w:pPr>
      <w:r>
        <w:t>Um die Überanstrengung des Spielers zu vermeiden, sollten dessen Ziele, Fitnesslevel und Fähigkeiten in Betracht gezogen werden.</w:t>
      </w:r>
    </w:p>
    <w:p w14:paraId="0F460983" w14:textId="3F8EDF92" w:rsidR="00C93934" w:rsidRDefault="006A302F" w:rsidP="00191168">
      <w:pPr>
        <w:pStyle w:val="Folgeabsatz"/>
      </w:pPr>
      <w:r>
        <w:t xml:space="preserve">Das Ziel des Spiels ist die höchstmögliche Anzahl an Runden zu überleben. Dabei wird er von Schneemännern angegriffen, die ihm bei Berührung ein Leben abziehen. Durch das Werfen von Schneebällen kann der Spieler die Gegner zerstören. Schneebälle können durch Bücken und Greifen aufgehoben und mit einer Wurfgeste geworfen werden. Um den Geschossen der Gegner auszuweichen muss der sich der Spieler in der Spielfläche bewegen. Dies stellt eine Mischung aus verschiedenen Bewegungen sicher. Der Schwierigkeitsgrad des Spiels (Geschwindigkeit der Gegner) berechnet sich durch das Fitnesslevel und die Performance des Spielers. Eine </w:t>
      </w:r>
      <w:r w:rsidR="0076552C">
        <w:t xml:space="preserve">geplante </w:t>
      </w:r>
      <w:r>
        <w:t xml:space="preserve">langfristige Studie, die vor allem die Überwachung der Werte des Spielers zur Vermeidung von Überanstrengung in den Mittelpunkt stellt, soll </w:t>
      </w:r>
      <w:r w:rsidR="0076552C">
        <w:t>Aufschluss über den Erfolg dieses Konzepts geben.</w:t>
      </w:r>
    </w:p>
    <w:p w14:paraId="51FA3F61" w14:textId="77777777" w:rsidR="0076552C" w:rsidRDefault="0076552C" w:rsidP="0076552C">
      <w:pPr>
        <w:pStyle w:val="Folgeabsatz"/>
        <w:keepNext/>
        <w:jc w:val="center"/>
      </w:pPr>
      <w:r>
        <w:rPr>
          <w:noProof/>
        </w:rPr>
        <w:lastRenderedPageBreak/>
        <w:drawing>
          <wp:inline distT="0" distB="0" distL="0" distR="0" wp14:anchorId="26B56F35" wp14:editId="22A8E117">
            <wp:extent cx="3820058" cy="2695951"/>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owballz.PNG"/>
                    <pic:cNvPicPr/>
                  </pic:nvPicPr>
                  <pic:blipFill>
                    <a:blip r:embed="rId27">
                      <a:extLst>
                        <a:ext uri="{28A0092B-C50C-407E-A947-70E740481C1C}">
                          <a14:useLocalDpi xmlns:a14="http://schemas.microsoft.com/office/drawing/2010/main" val="0"/>
                        </a:ext>
                      </a:extLst>
                    </a:blip>
                    <a:stretch>
                      <a:fillRect/>
                    </a:stretch>
                  </pic:blipFill>
                  <pic:spPr>
                    <a:xfrm>
                      <a:off x="0" y="0"/>
                      <a:ext cx="3820058" cy="2695951"/>
                    </a:xfrm>
                    <a:prstGeom prst="rect">
                      <a:avLst/>
                    </a:prstGeom>
                  </pic:spPr>
                </pic:pic>
              </a:graphicData>
            </a:graphic>
          </wp:inline>
        </w:drawing>
      </w:r>
    </w:p>
    <w:p w14:paraId="6723A885" w14:textId="1CDE50F6" w:rsidR="0076552C" w:rsidRPr="00191168" w:rsidRDefault="0076552C" w:rsidP="0076552C">
      <w:pPr>
        <w:pStyle w:val="Beschriftung"/>
      </w:pPr>
      <w:bookmarkStart w:id="245" w:name="_Toc502322128"/>
      <w:r>
        <w:t xml:space="preserve">Abbildung </w:t>
      </w:r>
      <w:fldSimple w:instr=" SEQ Abbildung \* ARABIC ">
        <w:r w:rsidR="009764C3">
          <w:rPr>
            <w:noProof/>
          </w:rPr>
          <w:t>8</w:t>
        </w:r>
      </w:fldSimple>
      <w:r>
        <w:t>: Ausschnitt aus dem Spiel „snowballz“ (Yoo et al., 2017)</w:t>
      </w:r>
      <w:bookmarkEnd w:id="245"/>
    </w:p>
    <w:p w14:paraId="024E3F16" w14:textId="469AA321" w:rsidR="008E7D87" w:rsidRDefault="00A56991" w:rsidP="008E7D87">
      <w:pPr>
        <w:pStyle w:val="Folgeabsatz"/>
        <w:rPr>
          <w:ins w:id="246" w:author="Autor"/>
        </w:rPr>
      </w:pPr>
      <w:r>
        <w:t xml:space="preserve">Um festzustellen, ob Spieler durch VR Exertion Games dazu motiviert werden können diese für regelmäßige sportliche Aktivität zu nutzen entwickelten Tang, Leung, Ng, Hui, Kong und Pang (2016) ein VR-Spiel das sich die Muskelaktivität des Spielers zu Nutzen machte. Hierfür verwendeten sie ein VR Headset, die Kinect sowie günstige Sensoren zur Messung der Muskelaktivität. Bei Letzterem handelt es sich um einen MyoWare-Sensor (QUELLE), welcher am Arm des Spielers festgemacht wurde. Durch ihn wurde die aufgewandte Muskelkraft gemessen und an den Computer weitergeleitet. </w:t>
      </w:r>
      <w:r w:rsidR="00BD41B9">
        <w:t xml:space="preserve">Das Ziel des Spiels bestand darin, so viele Monster wie möglich durch Tritte oder Faustschläge außer Gefecht zu setzen. Je fester der Schlag durchgeführt wurde, desto mehr Punkte konnten erzielt werden und Special Effects erschienen. Zusätzlich konnten Kombos freigeschaltet werden, die es erlaubten mehrere Monster gleichzeitig zu treffen. Die Studie zeigte, dass die Spieler Gefallen daran fanden, sich durch das Spiel sportlich zu betätigen und dies auch wieder tun </w:t>
      </w:r>
      <w:commentRangeStart w:id="247"/>
      <w:commentRangeStart w:id="248"/>
      <w:r w:rsidR="00BD41B9">
        <w:t>würden</w:t>
      </w:r>
      <w:commentRangeEnd w:id="247"/>
      <w:r w:rsidR="00C141C7">
        <w:rPr>
          <w:rStyle w:val="Kommentarzeichen"/>
        </w:rPr>
        <w:commentReference w:id="247"/>
      </w:r>
      <w:commentRangeEnd w:id="248"/>
      <w:r w:rsidR="000A31DC">
        <w:rPr>
          <w:rStyle w:val="Kommentarzeichen"/>
        </w:rPr>
        <w:commentReference w:id="248"/>
      </w:r>
      <w:r w:rsidR="00BD41B9">
        <w:t xml:space="preserve">. </w:t>
      </w:r>
    </w:p>
    <w:p w14:paraId="35710F7E" w14:textId="4C08B162" w:rsidR="00C141C7" w:rsidRDefault="00D76704" w:rsidP="008E7D87">
      <w:pPr>
        <w:pStyle w:val="Folgeabsatz"/>
      </w:pPr>
      <w:ins w:id="249" w:author="Autor">
        <w:r>
          <w:t xml:space="preserve">Zusammenfassend kann gesagt werden, dass „Exertion Games“ in VR tatsächlich eine Alternative zu traditionellen sportlichen Aktivitäten bieten können. </w:t>
        </w:r>
        <w:r w:rsidR="00E57E59">
          <w:t xml:space="preserve">Der Schwierigkeitsgrad kann von den Entwicklern angepasst werden um den Grad der Anstrengung zu bestimmen. Zusätzlich kann das spielerische Element dazu beitragen, dass der Spieler die aufgebrachte Anstrengung weniger wahr nimmt und somit länger Zeit damit verbringt, sich körperlich zu betätigen, als er es vielleicht beim normalen Sport tun würde. Diese Tatsache kann eventuell dazu genutzt werden, um Menschen näher an </w:t>
        </w:r>
        <w:r w:rsidR="00E57E59">
          <w:lastRenderedPageBreak/>
          <w:t>sportliche Betätigungen heranzuführen oder um die Motivation dafür längerfristig hoch zu halten.</w:t>
        </w:r>
      </w:ins>
    </w:p>
    <w:p w14:paraId="1AFB6D73" w14:textId="1E807FA2" w:rsidR="009C0962" w:rsidRDefault="003702E2" w:rsidP="008E7D87">
      <w:pPr>
        <w:pStyle w:val="Folgeabsatz"/>
      </w:pPr>
      <w:ins w:id="250" w:author="Autor">
        <w:r>
          <w:t>--- ENDE KORREKTUR 0.1 MD---</w:t>
        </w:r>
      </w:ins>
    </w:p>
    <w:p w14:paraId="3AA29D15" w14:textId="57219358" w:rsidR="009C0962" w:rsidRDefault="009C0962" w:rsidP="009C0962">
      <w:pPr>
        <w:pStyle w:val="berschrift3"/>
      </w:pPr>
      <w:bookmarkStart w:id="251" w:name="_Toc502322090"/>
      <w:r>
        <w:t>Interaktionsdesign für Virtual Reality</w:t>
      </w:r>
      <w:bookmarkEnd w:id="251"/>
    </w:p>
    <w:p w14:paraId="643EC53D" w14:textId="5374C724" w:rsidR="009C0962" w:rsidRDefault="006B57C2" w:rsidP="009C0962">
      <w:r>
        <w:t xml:space="preserve">Der Kern der Mensch-Computer-Interaktion (MCI) ist gute Usability (DEF. BZW. QUELLE??). Das Ziel ist es, unter Berücksichtigung von Erkenntnissen aus der Informatik, Psychologie, Kognitionswissenschaften, etc. Schnittstellen einfach zu gestalten. </w:t>
      </w:r>
      <w:r w:rsidR="00843670">
        <w:t>Dörner, Geiger, Oppermann</w:t>
      </w:r>
      <w:del w:id="252" w:author="Autor">
        <w:r w:rsidR="00843670" w:rsidDel="000A31DC">
          <w:delText xml:space="preserve"> </w:delText>
        </w:r>
      </w:del>
      <w:r w:rsidR="00843670">
        <w:t xml:space="preserve"> und Paelke (2013) nennen die vier Hauptinteraktionen des Nutzers mit dem System: Selektion, Manipulation, Navigation und die Systemsteuerung. </w:t>
      </w:r>
      <w:r>
        <w:t xml:space="preserve">Die klassischen Benutzerschnittstellen nach dem WIMP-Prinzip sind für VR weitestgehend nicht geeignet wodurch </w:t>
      </w:r>
      <w:r w:rsidR="007F07A8">
        <w:t xml:space="preserve">der Bedarf an neuen Designs entsteht. Bei VR-Interaktionstechniken kann zwischen </w:t>
      </w:r>
      <w:r w:rsidR="007F07A8">
        <w:rPr>
          <w:i/>
        </w:rPr>
        <w:t xml:space="preserve">natürlich </w:t>
      </w:r>
      <w:r w:rsidR="007F07A8">
        <w:t xml:space="preserve">und </w:t>
      </w:r>
      <w:r w:rsidR="007F07A8">
        <w:rPr>
          <w:i/>
        </w:rPr>
        <w:t xml:space="preserve">magisch </w:t>
      </w:r>
      <w:r w:rsidR="007F07A8">
        <w:t xml:space="preserve">unterschieden werden. </w:t>
      </w:r>
      <w:r w:rsidR="006D34B3">
        <w:rPr>
          <w:i/>
        </w:rPr>
        <w:t xml:space="preserve">Natürlich </w:t>
      </w:r>
      <w:r w:rsidR="006D34B3">
        <w:t xml:space="preserve">bedeutet, dass der Nutzer im virtuellen Raum nur Sachen greifen kann, die sich in seiner Nähe befinden, währenddessen die </w:t>
      </w:r>
      <w:r w:rsidR="006D34B3">
        <w:rPr>
          <w:i/>
        </w:rPr>
        <w:t xml:space="preserve">magische 3D-Interaktion </w:t>
      </w:r>
      <w:r w:rsidR="006D34B3">
        <w:t xml:space="preserve">die Manipulation von weit entfernten Gegenständen (z.B. durch Verlängerung der Arme) erlauben würde. </w:t>
      </w:r>
      <w:r w:rsidR="00AC1129">
        <w:t xml:space="preserve">Durch die notwendige Nutzung technischer Hilfsmittel </w:t>
      </w:r>
      <w:r w:rsidR="0048412C">
        <w:t xml:space="preserve"> </w:t>
      </w:r>
      <w:r w:rsidR="00AC1129">
        <w:t xml:space="preserve">ist die Interaktion mit virtuellen Objekten anders als die mit realen Objekten. Kann der Nutzer mit Eingabegeräten </w:t>
      </w:r>
      <w:r w:rsidR="00932BC5">
        <w:t xml:space="preserve">mit </w:t>
      </w:r>
      <w:r w:rsidR="00AC1129">
        <w:t>eine</w:t>
      </w:r>
      <w:r w:rsidR="00932BC5">
        <w:t>r</w:t>
      </w:r>
      <w:r w:rsidR="00AC1129">
        <w:t xml:space="preserve"> graphische</w:t>
      </w:r>
      <w:r w:rsidR="00932BC5">
        <w:t>n</w:t>
      </w:r>
      <w:r w:rsidR="00AC1129">
        <w:t xml:space="preserve"> Repräsentation eines Objekt</w:t>
      </w:r>
      <w:r w:rsidR="00932BC5">
        <w:t xml:space="preserve">s interagieren und bekommt sofortiges Feedback, so spricht man von </w:t>
      </w:r>
      <w:r w:rsidR="00932BC5">
        <w:rPr>
          <w:i/>
        </w:rPr>
        <w:t>direkter Manipulation</w:t>
      </w:r>
      <w:r w:rsidR="00932BC5">
        <w:t xml:space="preserve"> (Shneiderman &amp; Plaisant, 2009). </w:t>
      </w:r>
      <w:r w:rsidR="00843670">
        <w:t xml:space="preserve">Im Folgenden werden </w:t>
      </w:r>
      <w:r w:rsidR="00932BC5">
        <w:t xml:space="preserve">die oben </w:t>
      </w:r>
      <w:r w:rsidR="00843670">
        <w:t>genannte</w:t>
      </w:r>
      <w:r w:rsidR="00932BC5">
        <w:t>n</w:t>
      </w:r>
      <w:r w:rsidR="00843670">
        <w:t xml:space="preserve"> Interaktionsformen genauer beschrieben, wobei sich ebenfalls auf Dörner et al. (2013) berufen wird. </w:t>
      </w:r>
    </w:p>
    <w:p w14:paraId="1ACC61B8" w14:textId="434A2EE5" w:rsidR="00666562" w:rsidRPr="00666562" w:rsidRDefault="00666562" w:rsidP="00666562">
      <w:pPr>
        <w:pStyle w:val="Zwischenberschriftnichtnummeriert"/>
        <w:rPr>
          <w:rStyle w:val="Hervorhebung"/>
        </w:rPr>
      </w:pPr>
      <w:r w:rsidRPr="00666562">
        <w:rPr>
          <w:rStyle w:val="Hervorhebung"/>
          <w:i w:val="0"/>
          <w:iCs w:val="0"/>
        </w:rPr>
        <w:t>Selektion</w:t>
      </w:r>
    </w:p>
    <w:p w14:paraId="4F04D47C" w14:textId="77777777" w:rsidR="00666562" w:rsidRDefault="00437773" w:rsidP="00113F4C">
      <w:r>
        <w:t xml:space="preserve">„Selektion bedeutet, dass der Nutzer einen Punkt, eine Fläche oder ein Volumen in der Virtuellen Welt bestimmt (z.B. um dort ein Objekt einzufügen) oder eine für ihn semantische bedeutsame Teilmenge dieser Welt auswählt (z.B. ein bestimmtes virtuelles Objekt oder Teilobjekt, um es zu bewegen)“ (Dörner et al., 2013). Man unterscheidet zwischen </w:t>
      </w:r>
      <w:r>
        <w:rPr>
          <w:i/>
        </w:rPr>
        <w:t xml:space="preserve">direkten </w:t>
      </w:r>
      <w:r>
        <w:t xml:space="preserve">und </w:t>
      </w:r>
      <w:r>
        <w:rPr>
          <w:i/>
        </w:rPr>
        <w:t>indirekten Zeigegeräten</w:t>
      </w:r>
      <w:r>
        <w:t xml:space="preserve">. Der </w:t>
      </w:r>
      <w:r>
        <w:rPr>
          <w:i/>
        </w:rPr>
        <w:t xml:space="preserve">Fokus </w:t>
      </w:r>
      <w:r>
        <w:t xml:space="preserve">beschreibt die Aufmerksamkeit des Nutzers auf einen bestimmten Teilbereich des Gesamtraums, wohingegen der </w:t>
      </w:r>
      <w:r>
        <w:rPr>
          <w:i/>
        </w:rPr>
        <w:t xml:space="preserve">Nimbus </w:t>
      </w:r>
      <w:r>
        <w:t xml:space="preserve">die Aktivitäten zur Interaktion, die in einem anderen Teilbereich stattfinden, definiert (Benford &amp; Fahlén, 1993). Bei direkten Zeigegeräten, wie z.B. einem Zeigestab mit dem Cursor an der Spitze, werden absolute Koordinaten zur Manipulation verwendet, was </w:t>
      </w:r>
      <w:r>
        <w:lastRenderedPageBreak/>
        <w:t>eine leichte Bedienung aber auch eine schnellere Ermüdung</w:t>
      </w:r>
      <w:r w:rsidR="00992A26">
        <w:t xml:space="preserve"> des Nutzers und Ungenauigkeit</w:t>
      </w:r>
      <w:r>
        <w:t xml:space="preserve"> zur Folge hat. </w:t>
      </w:r>
      <w:r w:rsidR="00992A26">
        <w:t xml:space="preserve">Hier stimmen Fokus und Nimbus überein. Bei indirekten Zeigegeräten wird die Veränderung der Position durch Richtungsvektoren beschrieben, d.h. die neue Position wird relativ zur vorherigen Position ermittelt. Hier kann es vorkommen, dass Fokus und Nimbus nicht übereinstimmen. Ein Beispiel hierfür ist die Verwendung der Maus. Stößt diese auf ein Hindernis in der realen Welt, so richtet sich die Aufmerksamkeit des Nutzers auf das Interaktionsgerät, was vermieden werden sollte. </w:t>
      </w:r>
      <w:r w:rsidR="00113F4C">
        <w:t xml:space="preserve">Zusätzlich lassen sich noch nahe (dt. local) und entfernte (dt. remote) Interaktionstechniken unterscheiden. Fitts Gesetz wird hauptsächlich im 2D-Bereich verwendet, um zu bestimmen, wie </w:t>
      </w:r>
      <w:r w:rsidR="0025490C">
        <w:t>lange ein Nutzer für die Selektion eines bestimmten Objekts benötigt. Hierbei werden Größe und Entfernung des Objekts vom Cursor</w:t>
      </w:r>
      <w:r w:rsidR="00113F4C">
        <w:t xml:space="preserve"> </w:t>
      </w:r>
      <w:r w:rsidR="0025490C">
        <w:t>miteinbezogen</w:t>
      </w:r>
      <w:r w:rsidR="00774B8E">
        <w:t xml:space="preserve"> (Fitts, 1992)</w:t>
      </w:r>
      <w:r w:rsidR="0025490C">
        <w:t>. Dies kann auch im 3D-Kontext verwendet werden um Aussagen über die Dauer der Selektion eines weiter entfernten Ziels im virtuellen Raum zu treffen.</w:t>
      </w:r>
      <w:r w:rsidR="00C911A7">
        <w:t xml:space="preserve"> Bei dreidimensionalen Räumen sind grundsätzlich sechs Freiheitsgrade für die Positionierung entlang der x-, y- und z-Achsen sowie für die Rotation um diese Achsen erforderlich. Bei vielen Anwendungsfällen sind jedoch nicht alle Freiheitsgrade notwendig. </w:t>
      </w:r>
    </w:p>
    <w:p w14:paraId="009289F6" w14:textId="60E892FD" w:rsidR="0025490C" w:rsidRDefault="00666562" w:rsidP="00365CA3">
      <w:pPr>
        <w:pStyle w:val="Folgeabsatz"/>
      </w:pPr>
      <w:r>
        <w:t xml:space="preserve">Das Midas Touch Problem </w:t>
      </w:r>
      <w:r w:rsidR="00365CA3">
        <w:t xml:space="preserve">(Jacob, 1990) beschreibt den Umstand, dass bei der Selektion mit den Augen, die weit blicken und schnell fokussieren könne, nicht nur das gewünschte Objekte, sondern auch alle anderen Objekte auf dem Blickpfad selektiert werden. Somit könnte der Nutzer nirgendwo mehr hinblicken, ohne unbeabsichtigt automatisch Objekte zu selektieren, was für den Nutzer sehr unkomfortabel sein würde. </w:t>
      </w:r>
      <w:r w:rsidR="008358F4">
        <w:t>Zu diesem Zweck, wurden fünf Fragen entwickelt, die sich an Gestalter interaktiver Systeme richten (Belotti, Back, Edwards, Grinter, Henderson &amp; Lopes, 2002):</w:t>
      </w:r>
    </w:p>
    <w:p w14:paraId="5C11BB1D" w14:textId="3CCB2D1A" w:rsidR="008358F4" w:rsidRDefault="008358F4" w:rsidP="005A15FA">
      <w:pPr>
        <w:pStyle w:val="Folgeabsatz"/>
        <w:numPr>
          <w:ilvl w:val="0"/>
          <w:numId w:val="6"/>
        </w:numPr>
      </w:pPr>
      <w:r>
        <w:t>Wenn ich das System anspreche, wie weiß das System, dass ich es anspreche?</w:t>
      </w:r>
    </w:p>
    <w:p w14:paraId="31163A66" w14:textId="28D69A93" w:rsidR="008358F4" w:rsidRDefault="006405AA" w:rsidP="005A15FA">
      <w:pPr>
        <w:pStyle w:val="Folgeabsatz"/>
        <w:numPr>
          <w:ilvl w:val="0"/>
          <w:numId w:val="6"/>
        </w:numPr>
      </w:pPr>
      <w:r>
        <w:t>Wenn ich das System anspreche, wie weiß ich, dass es mir zuhört?</w:t>
      </w:r>
    </w:p>
    <w:p w14:paraId="4BF4BB44" w14:textId="26218930" w:rsidR="006405AA" w:rsidRDefault="006405AA" w:rsidP="005A15FA">
      <w:pPr>
        <w:pStyle w:val="Folgeabsatz"/>
        <w:numPr>
          <w:ilvl w:val="0"/>
          <w:numId w:val="6"/>
        </w:numPr>
      </w:pPr>
      <w:r>
        <w:t>Wenn ich ein Kommando gebe, woher weiß das System, worauf es sich bezieht?</w:t>
      </w:r>
    </w:p>
    <w:p w14:paraId="46FAFF50" w14:textId="18FC0F85" w:rsidR="006405AA" w:rsidRDefault="006405AA" w:rsidP="005A15FA">
      <w:pPr>
        <w:pStyle w:val="Folgeabsatz"/>
        <w:numPr>
          <w:ilvl w:val="0"/>
          <w:numId w:val="6"/>
        </w:numPr>
      </w:pPr>
      <w:r>
        <w:t>Wie weiß ich, dass das System mich versteht und die von mir gewollte Aktion ausführt?</w:t>
      </w:r>
    </w:p>
    <w:p w14:paraId="64D52B6F" w14:textId="141D9C60" w:rsidR="008358F4" w:rsidRDefault="006405AA" w:rsidP="005A15FA">
      <w:pPr>
        <w:pStyle w:val="Folgeabsatz"/>
        <w:numPr>
          <w:ilvl w:val="0"/>
          <w:numId w:val="6"/>
        </w:numPr>
      </w:pPr>
      <w:r>
        <w:t>Wie kann ich einen Fehler korrigieren?</w:t>
      </w:r>
    </w:p>
    <w:p w14:paraId="555BEC78" w14:textId="5FE83C1E" w:rsidR="00365CA3" w:rsidRPr="00365CA3" w:rsidRDefault="00365CA3" w:rsidP="00365CA3">
      <w:pPr>
        <w:pStyle w:val="Folgeabsatz"/>
        <w:ind w:firstLine="0"/>
      </w:pPr>
      <w:r>
        <w:lastRenderedPageBreak/>
        <w:t xml:space="preserve">Verschiedene Ansätze wie z.B. das </w:t>
      </w:r>
      <w:r>
        <w:rPr>
          <w:i/>
        </w:rPr>
        <w:t>Ray-Casting</w:t>
      </w:r>
      <w:r>
        <w:t xml:space="preserve">, bei dem Objekte anhand eines vom Cursor ausgehenden Strahls selektiert werden, oder die </w:t>
      </w:r>
      <w:r>
        <w:rPr>
          <w:i/>
        </w:rPr>
        <w:t xml:space="preserve">Go-Go-Technik </w:t>
      </w:r>
      <w:r>
        <w:t>die eine Verlängerung des virtuellen Arms ermöglicht, versuchen die Interaktion des Nutzers mit dem System zu vereinfachen.</w:t>
      </w:r>
    </w:p>
    <w:p w14:paraId="12B4D4E9" w14:textId="6BF6B269" w:rsidR="00666562" w:rsidRPr="008358F4" w:rsidRDefault="00666562" w:rsidP="00666562">
      <w:pPr>
        <w:pStyle w:val="Zwischenberschriftnichtnummeriert"/>
      </w:pPr>
      <w:r>
        <w:t>Manipulation</w:t>
      </w:r>
    </w:p>
    <w:p w14:paraId="3E1E7D2C" w14:textId="36D700D5" w:rsidR="009C0962" w:rsidRDefault="00252295" w:rsidP="00252295">
      <w:pPr>
        <w:pStyle w:val="Folgeabsatz"/>
        <w:ind w:firstLine="0"/>
      </w:pPr>
      <w:r>
        <w:t xml:space="preserve">Dörner et al. (2013) definieren die Manipulation von Objekten als „interaktive Änderung von den das Objekt charakterisierenden Objektparametern, wie z.B. dessen Ort, dessen Orientierung im Raum, dessen Größe, dessen Form, dessen Gewicht, dessen Geschwindigkeit oder dessen Erscheinung (engl. Appearance) bestimmt durch Objektparameter wie Farbe oder Textur“. Wie auch bei der Selektion, ist es bei der Manipulation möglich, nicht nur realistische sondern auch magische Techniken anzuwenden. Bei Trainingssimulationen ist es eher wünschenswert, dass der Nutzer realitätsnahe Interaktionstechniken verwenden muss. Im Entertainmentbereich können jedoch auch </w:t>
      </w:r>
      <w:r w:rsidR="00C1026D">
        <w:t>beispielsweise Objekte manipulierbar sein, die eigentlich außerhalb der Reichweite des Nutzers liegen würden. Dieser Punkt bietet die Möglichkeit, den wichtigen Teil der Interaktion, z.B. die Verschiebung eines Objekts, hervorzuheben, ohne dass der Nutzer sich zuerst in greifbare</w:t>
      </w:r>
      <w:r w:rsidR="00674F00">
        <w:t xml:space="preserve"> Nähe des Objekts bewegen muss. </w:t>
      </w:r>
    </w:p>
    <w:p w14:paraId="7147B51B" w14:textId="054C875F" w:rsidR="00674F00" w:rsidRDefault="00674F00" w:rsidP="00674F00">
      <w:pPr>
        <w:pStyle w:val="Folgeabsatz"/>
        <w:rPr>
          <w:i/>
        </w:rPr>
      </w:pPr>
      <w:r>
        <w:t xml:space="preserve">Die </w:t>
      </w:r>
      <w:r>
        <w:rPr>
          <w:i/>
        </w:rPr>
        <w:t xml:space="preserve">egozentrische Manipulation </w:t>
      </w:r>
      <w:r>
        <w:t xml:space="preserve">ist der Nutzer selbst Teil der virtuellen Welt und sieht alles aus der Ich-Perspektive und ist somit sehr präsent in der Virtuellen Realität. Bei der </w:t>
      </w:r>
      <w:r>
        <w:rPr>
          <w:i/>
        </w:rPr>
        <w:t xml:space="preserve">exozentrischen Manipulation </w:t>
      </w:r>
      <w:r>
        <w:t xml:space="preserve">befindet sich der Nutzer außerhalb der virtuellen Umgebung und nimmt diese von außen wahr. Diese Perspektive kann hilfreich sein, wenn der Umgang mit komplexen räumlichen Inhalten priorisiert werden soll. Ein Beispiel hierfür sind </w:t>
      </w:r>
      <w:r>
        <w:rPr>
          <w:i/>
        </w:rPr>
        <w:t>World-In-Miniature (WIM) Techniken</w:t>
      </w:r>
      <w:r w:rsidR="00A03F1E">
        <w:rPr>
          <w:i/>
        </w:rPr>
        <w:t xml:space="preserve"> </w:t>
      </w:r>
      <w:r w:rsidR="00A03F1E">
        <w:t>(Abb. 6)</w:t>
      </w:r>
      <w:r>
        <w:rPr>
          <w:i/>
        </w:rPr>
        <w:t xml:space="preserve">. </w:t>
      </w:r>
    </w:p>
    <w:p w14:paraId="66E75CCF" w14:textId="77777777" w:rsidR="00A03F1E" w:rsidRDefault="00A03F1E" w:rsidP="00A03F1E">
      <w:pPr>
        <w:pStyle w:val="Folgeabsatz"/>
        <w:keepNext/>
        <w:jc w:val="center"/>
      </w:pPr>
      <w:r>
        <w:rPr>
          <w:noProof/>
        </w:rPr>
        <w:lastRenderedPageBreak/>
        <w:drawing>
          <wp:inline distT="0" distB="0" distL="0" distR="0" wp14:anchorId="1AE1B9FC" wp14:editId="22647EC4">
            <wp:extent cx="3721210" cy="282712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M.gif"/>
                    <pic:cNvPicPr/>
                  </pic:nvPicPr>
                  <pic:blipFill>
                    <a:blip r:embed="rId28">
                      <a:extLst>
                        <a:ext uri="{28A0092B-C50C-407E-A947-70E740481C1C}">
                          <a14:useLocalDpi xmlns:a14="http://schemas.microsoft.com/office/drawing/2010/main" val="0"/>
                        </a:ext>
                      </a:extLst>
                    </a:blip>
                    <a:stretch>
                      <a:fillRect/>
                    </a:stretch>
                  </pic:blipFill>
                  <pic:spPr>
                    <a:xfrm>
                      <a:off x="0" y="0"/>
                      <a:ext cx="3725829" cy="2830631"/>
                    </a:xfrm>
                    <a:prstGeom prst="rect">
                      <a:avLst/>
                    </a:prstGeom>
                  </pic:spPr>
                </pic:pic>
              </a:graphicData>
            </a:graphic>
          </wp:inline>
        </w:drawing>
      </w:r>
    </w:p>
    <w:p w14:paraId="7BF28013" w14:textId="6F20C5E1" w:rsidR="00A03F1E" w:rsidRPr="00A03F1E" w:rsidDel="000A31DC" w:rsidRDefault="00A03F1E" w:rsidP="008B3090">
      <w:pPr>
        <w:pStyle w:val="Beschriftung"/>
        <w:rPr>
          <w:del w:id="253" w:author="Autor"/>
        </w:rPr>
      </w:pPr>
      <w:bookmarkStart w:id="254" w:name="_Toc502322129"/>
      <w:r>
        <w:t xml:space="preserve">Abbildung </w:t>
      </w:r>
      <w:r w:rsidR="00BB1CD3">
        <w:rPr>
          <w:b w:val="0"/>
          <w:bCs w:val="0"/>
        </w:rPr>
        <w:fldChar w:fldCharType="begin"/>
      </w:r>
      <w:r w:rsidR="00BB1CD3">
        <w:rPr>
          <w:b w:val="0"/>
          <w:bCs w:val="0"/>
        </w:rPr>
        <w:instrText xml:space="preserve"> SEQ Abbildung \* ARABIC </w:instrText>
      </w:r>
      <w:r w:rsidR="00BB1CD3">
        <w:rPr>
          <w:b w:val="0"/>
          <w:bCs w:val="0"/>
        </w:rPr>
        <w:fldChar w:fldCharType="separate"/>
      </w:r>
      <w:r w:rsidR="009764C3">
        <w:rPr>
          <w:b w:val="0"/>
          <w:bCs w:val="0"/>
          <w:noProof/>
        </w:rPr>
        <w:t>9</w:t>
      </w:r>
      <w:r w:rsidR="00BB1CD3">
        <w:rPr>
          <w:b w:val="0"/>
          <w:bCs w:val="0"/>
          <w:noProof/>
        </w:rPr>
        <w:fldChar w:fldCharType="end"/>
      </w:r>
      <w:r>
        <w:t xml:space="preserve">: Ausschnitt einer World-In-Miniature Ansicht (Stoakley, Conway &amp; Pausch, </w:t>
      </w:r>
      <w:r w:rsidRPr="00A03F1E">
        <w:t>1995)</w:t>
      </w:r>
      <w:bookmarkEnd w:id="254"/>
    </w:p>
    <w:p w14:paraId="05405BB7" w14:textId="77777777" w:rsidR="00D76704" w:rsidRDefault="00D76704">
      <w:pPr>
        <w:pStyle w:val="Beschriftung"/>
        <w:rPr>
          <w:ins w:id="255" w:author="Autor"/>
        </w:rPr>
        <w:pPrChange w:id="256" w:author="Autor">
          <w:pPr>
            <w:pStyle w:val="Folgeabsatz"/>
          </w:pPr>
        </w:pPrChange>
      </w:pPr>
    </w:p>
    <w:p w14:paraId="110B3C26" w14:textId="77777777" w:rsidR="00D76704" w:rsidRDefault="00D76704" w:rsidP="009C0962">
      <w:pPr>
        <w:pStyle w:val="Folgeabsatz"/>
      </w:pPr>
    </w:p>
    <w:p w14:paraId="5DD7325C" w14:textId="56D0273C" w:rsidR="009C0962" w:rsidRDefault="002E4C15" w:rsidP="002E4C15">
      <w:pPr>
        <w:pStyle w:val="Zwischenberschriftnichtnummeriert"/>
      </w:pPr>
      <w:r>
        <w:t>Navigation</w:t>
      </w:r>
    </w:p>
    <w:p w14:paraId="1FDC059D" w14:textId="344BFF8B" w:rsidR="002E4C15" w:rsidRDefault="009E49C1" w:rsidP="002E4C15">
      <w:pPr>
        <w:pStyle w:val="Folgeabsatz"/>
      </w:pPr>
      <w:r>
        <w:t xml:space="preserve">In der realen Welt definiert Dörner die Navigation als „das Zurechtfinden in einem Raum durch die Ermittlung der Position und Berechnung einer Route, um einen gewünschten Ort zu erreichen sowie die notwendigen Aktivitäten, das gewählte Ziel zu erreichen“. In der MCI und vor allem in der VR ist die Navigation insofern wichtig, da sie sich auf das Immersionsgefühl des Nutzers auswirkt. Hierbei unterscheidet man zwischen der </w:t>
      </w:r>
      <w:r>
        <w:rPr>
          <w:i/>
        </w:rPr>
        <w:t xml:space="preserve">Wegfindung </w:t>
      </w:r>
      <w:r>
        <w:t xml:space="preserve">und der </w:t>
      </w:r>
      <w:r>
        <w:rPr>
          <w:i/>
        </w:rPr>
        <w:t>Bewegungskontrolle</w:t>
      </w:r>
      <w:r>
        <w:t xml:space="preserve">. </w:t>
      </w:r>
      <w:r w:rsidR="00774494">
        <w:t>Die</w:t>
      </w:r>
      <w:r w:rsidR="00226351">
        <w:t xml:space="preserve"> Wegfindung betrachtet die „Analyse, Planung und Entscheidung über Wege in der virtuellen Welt“ wohingegen die Bewegungskontrolle die „grundlegenden Aktionen, die benötigt werden, damit Position und Orientierung des virtuellen Kameraausschnitts passend verändert werden“ betrachtet. </w:t>
      </w:r>
      <w:r w:rsidR="00774494">
        <w:t xml:space="preserve">Mit Hilfe der Wegfindung sollen Nutzer imstande sein eine kognitive Karte der virtuellen Welt zu erzeugen. Das entstandene räumliche Wissen wird in drei Arten unterteilt. Das </w:t>
      </w:r>
      <w:r w:rsidR="00774494" w:rsidRPr="00774494">
        <w:rPr>
          <w:i/>
        </w:rPr>
        <w:t>Landmarkenwissen</w:t>
      </w:r>
      <w:r w:rsidR="00774494">
        <w:rPr>
          <w:i/>
        </w:rPr>
        <w:t xml:space="preserve"> </w:t>
      </w:r>
      <w:r w:rsidR="00330117">
        <w:t xml:space="preserve">ist das Wissen über besondere, hervorstehende Punkte im Raum, sog. Landmarken, welche sich oft durch ihr Äußeres (Größe, Form, Struktur) von der Umgebung absetzen. Das </w:t>
      </w:r>
      <w:r w:rsidR="00330117" w:rsidRPr="00330117">
        <w:rPr>
          <w:i/>
        </w:rPr>
        <w:t>Routenwissen</w:t>
      </w:r>
      <w:r w:rsidR="00330117">
        <w:t xml:space="preserve">, oder auch </w:t>
      </w:r>
      <w:r w:rsidR="00330117">
        <w:rPr>
          <w:i/>
        </w:rPr>
        <w:t>prozedurales Wissen</w:t>
      </w:r>
      <w:r w:rsidR="00330117">
        <w:t xml:space="preserve">, ist das Wissen über notwendige Aktionen zur Verfolgung einer Route. Dieses Wissen kann in der virtuellen Welt durch Hilfsmittel wie einem Kompass, Schildern oder Wegmarkierungen </w:t>
      </w:r>
      <w:r w:rsidR="00330117">
        <w:lastRenderedPageBreak/>
        <w:t xml:space="preserve">unterstütz werden. Das </w:t>
      </w:r>
      <w:r w:rsidR="00330117">
        <w:rPr>
          <w:i/>
        </w:rPr>
        <w:t>Übersichtswissen</w:t>
      </w:r>
      <w:r w:rsidR="00330117">
        <w:t xml:space="preserve"> über die topologischen Eigenschaften der Umgebung ist das umfangreichste und am schwersten zu erbwerbende der drei Typen von Wissen. </w:t>
      </w:r>
    </w:p>
    <w:p w14:paraId="46A0E7A3" w14:textId="0E4C44F3" w:rsidR="00561773" w:rsidRDefault="00561773" w:rsidP="002E4C15">
      <w:pPr>
        <w:pStyle w:val="Folgeabsatz"/>
      </w:pPr>
      <w:r>
        <w:t>Die Möglichkeit sich im Raum bewegen zu können ist ein elementarer Bestandteil für VR-Applikationen. Ohne sie ist der Nutzer an einen Ort gebunden und kann kaum mit der Umgebung interagieren. Dörner et al. Die Bewegungskontrolle kann in drei Aufgaben unterteilt werden (Bowman, Kruijff, LaViola &amp; Poupyrev, 2004):</w:t>
      </w:r>
    </w:p>
    <w:p w14:paraId="23B3D91A" w14:textId="6A3E18E6" w:rsidR="009C0962" w:rsidRDefault="00561773" w:rsidP="005A15FA">
      <w:pPr>
        <w:pStyle w:val="Folgeabsatz"/>
        <w:numPr>
          <w:ilvl w:val="0"/>
          <w:numId w:val="7"/>
        </w:numPr>
      </w:pPr>
      <w:r>
        <w:t>Exploration: Nutzer ohne konkretes Ziel, untersucht die Virtuelle Umgebung, tritt meist zu Beginn der Nutzung auf</w:t>
      </w:r>
    </w:p>
    <w:p w14:paraId="6C2BE005" w14:textId="0F58B2EA" w:rsidR="00561773" w:rsidRDefault="00561773" w:rsidP="005A15FA">
      <w:pPr>
        <w:pStyle w:val="Folgeabsatz"/>
        <w:numPr>
          <w:ilvl w:val="0"/>
          <w:numId w:val="7"/>
        </w:numPr>
      </w:pPr>
      <w:r>
        <w:t>Suche: Ziel, einen bestimmten Ort zu erreichen. Ohne zusätzliche Informationen sog. „Naive Suche“, ansonsten „Vorbereitete Suche“</w:t>
      </w:r>
    </w:p>
    <w:p w14:paraId="58D464AB" w14:textId="627004A6" w:rsidR="00561773" w:rsidRDefault="00561773" w:rsidP="005A15FA">
      <w:pPr>
        <w:pStyle w:val="Folgeabsatz"/>
        <w:numPr>
          <w:ilvl w:val="0"/>
          <w:numId w:val="7"/>
        </w:numPr>
      </w:pPr>
      <w:r>
        <w:t>Manövrieren: Ermittlung einer exakten Position in der Nähe des Nutzers</w:t>
      </w:r>
    </w:p>
    <w:p w14:paraId="1298FFCA" w14:textId="4D5220E6" w:rsidR="005232C6" w:rsidRDefault="005232C6" w:rsidP="005232C6">
      <w:pPr>
        <w:pStyle w:val="Folgeabsatz"/>
      </w:pPr>
      <w:r>
        <w:t xml:space="preserve">Als Steuerungstechnik zur Bewegungskontrolle kann die </w:t>
      </w:r>
      <w:r>
        <w:rPr>
          <w:i/>
        </w:rPr>
        <w:t xml:space="preserve">blickgerichtete Steuerung </w:t>
      </w:r>
      <w:r>
        <w:t xml:space="preserve">verwendet werden. Der Nutzer rotiert in der Egoperspektive den Avatar in die gewünschte Richtung und bewegt sich anschließend auch in diese. Eine weitere Möglichkeit ist das </w:t>
      </w:r>
      <w:r w:rsidRPr="005232C6">
        <w:rPr>
          <w:i/>
        </w:rPr>
        <w:t>Walking</w:t>
      </w:r>
      <w:r>
        <w:rPr>
          <w:i/>
        </w:rPr>
        <w:t xml:space="preserve"> </w:t>
      </w:r>
      <w:r>
        <w:t xml:space="preserve">(dt. Laufen), also die Realisierung des Laufens in der realen Welt in </w:t>
      </w:r>
      <w:r w:rsidR="00064C54">
        <w:t>die virtuelle Welt. Diese Art benötigt jedoch einen großen Raum um sich bewegen zu können. Dieses Problem wird durch das „</w:t>
      </w:r>
      <w:r w:rsidR="00064C54">
        <w:rPr>
          <w:i/>
        </w:rPr>
        <w:t xml:space="preserve">Walking in Place“ </w:t>
      </w:r>
      <w:r w:rsidR="00064C54">
        <w:t>behoben, bei dem der Spieler auf der Stelle tritt und ein Tracking-System die Bewegungen verfolgt. Das Walking ist die natürlichste Form der Bewegung in VR und bietet dem Körper bzw. Spieler das natürlichste Feedback</w:t>
      </w:r>
      <w:r w:rsidR="00E665E4">
        <w:t xml:space="preserve"> in Sachen Propriozeption und Gleichgewichtssinn. </w:t>
      </w:r>
    </w:p>
    <w:p w14:paraId="1C7C579E" w14:textId="28677ECB" w:rsidR="001E4288" w:rsidRDefault="001E4288" w:rsidP="001E4288">
      <w:pPr>
        <w:pStyle w:val="Zwischenberschriftnichtnummeriert"/>
      </w:pPr>
      <w:r>
        <w:t>Systemsteuerung</w:t>
      </w:r>
    </w:p>
    <w:p w14:paraId="744C2655" w14:textId="24445AA2" w:rsidR="001E4288" w:rsidRDefault="005A2C77" w:rsidP="001E4288">
      <w:r>
        <w:t xml:space="preserve">Die Systemsteuerung wird benötigt, um Änderungen am VR-System vorzunehmen. Hierzu zählen beispielsweise das Wechseln eines Levels, Lautstärkeregelung, Grafikeinstellungen usw. Bei klassischen Schnittstellen werden weitestgehend Menüs, Buttons und Toolbars benutzt. Jedoch lassen sich die 2D-Darstellungen schlecht auf den virtuellen Raum übertragen. Viele Systeme verwenden dennoch Lösungen aus dem 2D-Bereich, indem sie z.B. einen Button im </w:t>
      </w:r>
      <w:r w:rsidR="0048004C">
        <w:t>VR-</w:t>
      </w:r>
      <w:r>
        <w:t xml:space="preserve">Raum schweben lassen der mit Hilfe </w:t>
      </w:r>
      <w:r w:rsidR="0048004C">
        <w:t>eines Eingabegeräts betätigt werden kann.</w:t>
      </w:r>
      <w:r w:rsidR="00CD2200">
        <w:t xml:space="preserve"> Im Bereich Computerspiele finden sich interessante Ansätze für die Systemkontrolle. Zu den fünf Konzepten hierfür zählen Menüs, 3D-Widgets, Tangibles, Sprachkommandos und Gesten. </w:t>
      </w:r>
      <w:r w:rsidR="00CD2200" w:rsidRPr="00CD2200">
        <w:rPr>
          <w:i/>
        </w:rPr>
        <w:t>Menüs</w:t>
      </w:r>
      <w:r w:rsidR="00CD2200">
        <w:t xml:space="preserve"> können fest in der Virtuellen </w:t>
      </w:r>
      <w:r w:rsidR="00CD2200">
        <w:lastRenderedPageBreak/>
        <w:t>Umgebung verankert oder an ein Objekt gebunden sein (</w:t>
      </w:r>
      <w:r w:rsidR="00CD2200">
        <w:rPr>
          <w:i/>
        </w:rPr>
        <w:t>Kontextmenü</w:t>
      </w:r>
      <w:r w:rsidR="00CD2200">
        <w:t xml:space="preserve">). Des Weiteren kann deren Darstellung 1-, 2- oder 3-dimensional sein. </w:t>
      </w:r>
      <w:r w:rsidR="00CD2200" w:rsidRPr="00CD2200">
        <w:rPr>
          <w:i/>
        </w:rPr>
        <w:t>3D-Widgets</w:t>
      </w:r>
      <w:r w:rsidR="00CD2200">
        <w:t xml:space="preserve"> sind 3D-Objekte, die vom Nutzer manipuliert werden können und somit Veränderungen am System ermöglichen. </w:t>
      </w:r>
      <w:r w:rsidR="00CD2200">
        <w:rPr>
          <w:i/>
        </w:rPr>
        <w:t xml:space="preserve">Tangibles </w:t>
      </w:r>
      <w:r w:rsidR="00CD2200">
        <w:t xml:space="preserve">sind reale Objekte, durch deren Benutzung der Spieler Änderungen am System vornehmen kann (vgl. Punkt 2.3.3). Bei der Sprach- und Gestenerkennung bieten sich jeweils die Vorteile, dass kein Bereich der Szene durch </w:t>
      </w:r>
      <w:r w:rsidR="0064010D">
        <w:t xml:space="preserve">Interaktionsobjekte überdeckt wird. Nachteile sind jedoch, dass der Nutzer Gesten und Kommandos erlernen muss, da keine graphische Repräsentation vorliegt und diese Art von Interaktion mit der Zeit ermüdend ist. </w:t>
      </w:r>
    </w:p>
    <w:p w14:paraId="2174E3DB" w14:textId="77777777" w:rsidR="000B2F45" w:rsidRDefault="000B2F45" w:rsidP="000B2F45">
      <w:pPr>
        <w:pStyle w:val="Folgeabsatz"/>
      </w:pPr>
    </w:p>
    <w:p w14:paraId="1C561763" w14:textId="69B845AB" w:rsidR="000B2F45" w:rsidRDefault="000B2F45" w:rsidP="000B2F45">
      <w:pPr>
        <w:pStyle w:val="Zwischenberschriftnichtnummeriert"/>
      </w:pPr>
      <w:r>
        <w:t>Design von VR-Interaktionen</w:t>
      </w:r>
    </w:p>
    <w:p w14:paraId="0EF86145" w14:textId="435929C2" w:rsidR="000B2F45" w:rsidRDefault="000B2F45" w:rsidP="000B2F45">
      <w:r>
        <w:t xml:space="preserve">Eine Besonderheit im Bereich Virtual Reality im Vergleich zu Desktop- oder Webanwendungen ist die nicht-standardisierte Hardware für VR. Es konnte sich im Laufe der Zeit keine Interaktions-Hardware dauerhaft etablieren um einen Standard zu setzen. Daher bedarf es bereits beim Entwurf </w:t>
      </w:r>
      <w:r w:rsidR="00455034">
        <w:t xml:space="preserve">der Anwendung </w:t>
      </w:r>
      <w:r>
        <w:t>einer Gleichsetzung von Hardware</w:t>
      </w:r>
      <w:r w:rsidR="00455034">
        <w:t xml:space="preserve">- und Softwareentwicklung, d.h. das im Entwicklungsprozess muss die Auswahl geeigneter Hardware miteinbezogen werden muss. Im Gegensatz zum Desktop- und Webbereich stehen Entwicklern von VR-Applikationen keine etablierten Baukästen zur Verfügung, welche Interaktions- oder Präsentationselemente beinhalten. Grundlegende Techniken zur Interaktion müssen oft komplett neu implementiert werden. Auch sind Prototyping-Tools im VR-Bereich wenig verbreitet und bieten den Entwicklern kaum Hilfe bei der Evaluation und beim Testen der </w:t>
      </w:r>
      <w:r w:rsidR="00B7061E">
        <w:t>Interaktionstechniken</w:t>
      </w:r>
      <w:r w:rsidR="00455034">
        <w:t>.</w:t>
      </w:r>
      <w:r w:rsidR="00B7061E">
        <w:t xml:space="preserve"> Bowman und Hodges (1999) sowie Card, Mackinlay </w:t>
      </w:r>
      <w:r w:rsidR="00E92545">
        <w:t xml:space="preserve">und Robertson (1990) entwickelten hierfür spezielle Ansätze zur Systematisierung der Entwicklung von VR-Interaktionen. Bowman et al. zerlegen hierbei größere Aufgaben in kleine, immer wiederkehrende Teilaufgaben, wie beispielsweise Selektion und Manipulation von Objekten. </w:t>
      </w:r>
    </w:p>
    <w:p w14:paraId="1235D41F" w14:textId="797C60AD" w:rsidR="00F1220E" w:rsidRDefault="00A27B70" w:rsidP="00F1220E">
      <w:pPr>
        <w:pStyle w:val="Folgeabsatz"/>
      </w:pPr>
      <w:r>
        <w:t>Die nutzerorientierte Entwicklung mit einer iterativen Vorgehensweise hat sich im Laufe der Zeit etabliert und konnte sich auch in ISO Standards festigen (vgl. Abb. 7 ISO 9241-210). Der unten aufgeführte Standard</w:t>
      </w:r>
      <w:r w:rsidR="00F1220E">
        <w:t xml:space="preserve"> hat vier Entwurfsaktivitäten: </w:t>
      </w:r>
      <w:r w:rsidR="00F1220E">
        <w:rPr>
          <w:i/>
        </w:rPr>
        <w:t xml:space="preserve">Analyse des Nutzungskontexts; Spezifikation von Anforderungen; Konzeption, Entwurf und Implementierung </w:t>
      </w:r>
      <w:r w:rsidR="00F1220E">
        <w:t xml:space="preserve">sowie </w:t>
      </w:r>
      <w:r w:rsidR="00F1220E">
        <w:rPr>
          <w:i/>
        </w:rPr>
        <w:t xml:space="preserve">Evaluation. </w:t>
      </w:r>
      <w:r w:rsidR="00F1220E">
        <w:t>WEITER DARAUF EINGEHEN?? (DÖRNER S.182)</w:t>
      </w:r>
    </w:p>
    <w:p w14:paraId="3F7A0576" w14:textId="77777777" w:rsidR="007B6B80" w:rsidRPr="007B6B80" w:rsidRDefault="007B6B80" w:rsidP="007B6B80"/>
    <w:p w14:paraId="459C8094" w14:textId="77777777" w:rsidR="009C0962" w:rsidRDefault="009C0962" w:rsidP="009C0962">
      <w:pPr>
        <w:pStyle w:val="Folgeabsatz"/>
      </w:pPr>
    </w:p>
    <w:p w14:paraId="67DDB7B2" w14:textId="77777777" w:rsidR="006E3B90" w:rsidRDefault="006E3B90" w:rsidP="006E3B90">
      <w:pPr>
        <w:pStyle w:val="Folgeabsatz"/>
        <w:keepNext/>
        <w:jc w:val="center"/>
      </w:pPr>
      <w:r>
        <w:rPr>
          <w:noProof/>
        </w:rPr>
        <w:drawing>
          <wp:inline distT="0" distB="0" distL="0" distR="0" wp14:anchorId="5252002F" wp14:editId="759CBF52">
            <wp:extent cx="5399405" cy="3154680"/>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ativer Entwicklungsprozess VR.jpg"/>
                    <pic:cNvPicPr/>
                  </pic:nvPicPr>
                  <pic:blipFill>
                    <a:blip r:embed="rId29">
                      <a:extLst>
                        <a:ext uri="{28A0092B-C50C-407E-A947-70E740481C1C}">
                          <a14:useLocalDpi xmlns:a14="http://schemas.microsoft.com/office/drawing/2010/main" val="0"/>
                        </a:ext>
                      </a:extLst>
                    </a:blip>
                    <a:stretch>
                      <a:fillRect/>
                    </a:stretch>
                  </pic:blipFill>
                  <pic:spPr>
                    <a:xfrm>
                      <a:off x="0" y="0"/>
                      <a:ext cx="5399405" cy="3154680"/>
                    </a:xfrm>
                    <a:prstGeom prst="rect">
                      <a:avLst/>
                    </a:prstGeom>
                  </pic:spPr>
                </pic:pic>
              </a:graphicData>
            </a:graphic>
          </wp:inline>
        </w:drawing>
      </w:r>
    </w:p>
    <w:p w14:paraId="1FFD8835" w14:textId="1BD29B67" w:rsidR="009C0962" w:rsidRDefault="006E3B90" w:rsidP="006E3B90">
      <w:pPr>
        <w:pStyle w:val="Beschriftung"/>
      </w:pPr>
      <w:bookmarkStart w:id="257" w:name="_Toc502322130"/>
      <w:r>
        <w:t xml:space="preserve">Abbildung </w:t>
      </w:r>
      <w:fldSimple w:instr=" SEQ Abbildung \* ARABIC ">
        <w:r w:rsidR="009764C3">
          <w:rPr>
            <w:noProof/>
          </w:rPr>
          <w:t>10</w:t>
        </w:r>
      </w:fldSimple>
      <w:r>
        <w:t>: Iterativer Entwicklungsprozess nach ISO 9241-210 (nach Dörner et al., 2013, S. 181)</w:t>
      </w:r>
      <w:bookmarkEnd w:id="257"/>
    </w:p>
    <w:p w14:paraId="32190778" w14:textId="77777777" w:rsidR="00D76704" w:rsidRDefault="00D76704" w:rsidP="00D61B18">
      <w:pPr>
        <w:pStyle w:val="Zwischenberschriftnichtnummeriert"/>
        <w:rPr>
          <w:ins w:id="258" w:author="Autor"/>
        </w:rPr>
      </w:pPr>
    </w:p>
    <w:p w14:paraId="24978DC2" w14:textId="77777777" w:rsidR="00D61B18" w:rsidRDefault="00D61B18" w:rsidP="00D61B18">
      <w:pPr>
        <w:pStyle w:val="Zwischenberschriftnichtnummeriert"/>
      </w:pPr>
      <w:r>
        <w:t>Analyse des Nutzungskontexts</w:t>
      </w:r>
    </w:p>
    <w:p w14:paraId="65261A86" w14:textId="77777777" w:rsidR="00D61B18" w:rsidRDefault="00D61B18" w:rsidP="00D61B18">
      <w:r>
        <w:t>Diese Aktivität beschreibt die Dokumentation des Nutzungskontexts durch Interviews, Feldstudien und allgemeine Nutzerbefragungen und ist die Grundlage für die Entwicklung. Durch die Integration neuer Interaktionstechniken auf Basis zusätzlicher Sensoren können sich hier wichtige Änderungen im Verlauf der Entwicklung ergeben.</w:t>
      </w:r>
    </w:p>
    <w:p w14:paraId="01D478BA" w14:textId="77777777" w:rsidR="00D61B18" w:rsidRDefault="00D61B18" w:rsidP="00D61B18">
      <w:pPr>
        <w:pStyle w:val="Zwischenberschriftnichtnummeriert"/>
      </w:pPr>
      <w:r>
        <w:t>Spezifikation von Anforderungen</w:t>
      </w:r>
    </w:p>
    <w:p w14:paraId="4F281637" w14:textId="77777777" w:rsidR="00D61B18" w:rsidRDefault="00D61B18" w:rsidP="00D61B18">
      <w:r>
        <w:t xml:space="preserve">Hier werden die Anforderungen identifiziert, welche das System erfüllen soll. Neben den Punkten aus der Analyse des Nutzungskontexts fließen noch zusätzliche Themen wie z.B. Usability und Arbeitssicherheit mit ein. Mit sog. </w:t>
      </w:r>
      <w:r>
        <w:rPr>
          <w:i/>
        </w:rPr>
        <w:t xml:space="preserve">Use Cases </w:t>
      </w:r>
      <w:r>
        <w:t xml:space="preserve">(dt. Anwendungsfälle) werden Interaktionen des Nutzers mit dem System sowie Ziele beschrieben, die der Nutzer mit der VR-Applikation erreichen kann. Im Software Engineering werden diese Anwendungsfälle oftmals in einem </w:t>
      </w:r>
      <w:r>
        <w:rPr>
          <w:i/>
        </w:rPr>
        <w:t>UML Use-Case-Diagramm</w:t>
      </w:r>
      <w:r>
        <w:t xml:space="preserve"> festgehalten und zeigen dabei einzelne Schritte die zum Erreichen des Ziels benötigt werden.</w:t>
      </w:r>
    </w:p>
    <w:p w14:paraId="4FE920FC" w14:textId="77777777" w:rsidR="00D61B18" w:rsidRDefault="00D61B18" w:rsidP="00D61B18">
      <w:pPr>
        <w:pStyle w:val="Zwischenberschriftnichtnummeriert"/>
      </w:pPr>
      <w:r>
        <w:t>Konzeption, Entwurf und Implementierung</w:t>
      </w:r>
    </w:p>
    <w:p w14:paraId="5C5F15F2" w14:textId="4072B732" w:rsidR="009C0962" w:rsidRDefault="00D61B18" w:rsidP="00D61B18">
      <w:r>
        <w:lastRenderedPageBreak/>
        <w:t xml:space="preserve">Hier werden Entwürfe in Form von Skizzen, Storyboards oder Mock-Ups (Rapid-Prototyping-Strategie) angefertigt (Buxton, 2007). Somit müssen nicht erst Prototypen programmiert werden, die später eventuell hinfällig sind. Somit werden Kosten und Zeit gespart. </w:t>
      </w:r>
    </w:p>
    <w:p w14:paraId="0BEACB70" w14:textId="7FF32EB3" w:rsidR="00D61B18" w:rsidRDefault="00D61B18" w:rsidP="00D61B18">
      <w:pPr>
        <w:pStyle w:val="Zwischenberschriftnichtnummeriert"/>
      </w:pPr>
      <w:r>
        <w:t>Evaluation</w:t>
      </w:r>
    </w:p>
    <w:p w14:paraId="498B4C19" w14:textId="047E2833" w:rsidR="00D61B18" w:rsidRPr="00D61B18" w:rsidRDefault="00D61B18" w:rsidP="00D61B18">
      <w:r>
        <w:t xml:space="preserve">Zum Schluss finden die Nutzertests statt und prototypisch implementierte Lösungen (bzw. auch das Endprodukt) werden anhand von Probanden getestet. </w:t>
      </w:r>
    </w:p>
    <w:p w14:paraId="3DA34EB2" w14:textId="77777777" w:rsidR="00D61B18" w:rsidDel="009820E0" w:rsidRDefault="00D61B18" w:rsidP="009C0962">
      <w:pPr>
        <w:pStyle w:val="Folgeabsatz"/>
        <w:rPr>
          <w:del w:id="259" w:author="Autor"/>
        </w:rPr>
      </w:pPr>
    </w:p>
    <w:p w14:paraId="3D0ED2C3" w14:textId="77777777" w:rsidR="00D61B18" w:rsidDel="009820E0" w:rsidRDefault="00D61B18" w:rsidP="009C0962">
      <w:pPr>
        <w:pStyle w:val="Folgeabsatz"/>
        <w:rPr>
          <w:del w:id="260" w:author="Autor"/>
        </w:rPr>
      </w:pPr>
    </w:p>
    <w:p w14:paraId="7CB86358" w14:textId="77777777" w:rsidR="00D61B18" w:rsidDel="009820E0" w:rsidRDefault="00D61B18" w:rsidP="009C0962">
      <w:pPr>
        <w:pStyle w:val="Folgeabsatz"/>
        <w:rPr>
          <w:del w:id="261" w:author="Autor"/>
        </w:rPr>
      </w:pPr>
    </w:p>
    <w:p w14:paraId="48C8255F" w14:textId="2BCA2698" w:rsidR="00D61B18" w:rsidDel="009820E0" w:rsidRDefault="00D61B18">
      <w:pPr>
        <w:pStyle w:val="Folgeabsatz"/>
        <w:ind w:firstLine="0"/>
        <w:rPr>
          <w:del w:id="262" w:author="Autor"/>
        </w:rPr>
        <w:pPrChange w:id="263" w:author="daniel schmidl" w:date="2017-11-16T11:00:00Z">
          <w:pPr>
            <w:pStyle w:val="Folgeabsatz"/>
          </w:pPr>
        </w:pPrChange>
      </w:pPr>
    </w:p>
    <w:p w14:paraId="414E97D6" w14:textId="0537530A" w:rsidR="00D61B18" w:rsidDel="009820E0" w:rsidRDefault="00D61B18" w:rsidP="009C0962">
      <w:pPr>
        <w:pStyle w:val="Folgeabsatz"/>
        <w:rPr>
          <w:del w:id="264" w:author="Autor"/>
        </w:rPr>
      </w:pPr>
    </w:p>
    <w:p w14:paraId="7F23BCE9" w14:textId="3679547D" w:rsidR="00D61B18" w:rsidDel="009820E0" w:rsidRDefault="00D61B18" w:rsidP="009C0962">
      <w:pPr>
        <w:pStyle w:val="Folgeabsatz"/>
        <w:rPr>
          <w:del w:id="265" w:author="Autor"/>
        </w:rPr>
      </w:pPr>
    </w:p>
    <w:p w14:paraId="1913447D" w14:textId="67AB1F8B" w:rsidR="00D61B18" w:rsidDel="009820E0" w:rsidRDefault="00D61B18" w:rsidP="009C0962">
      <w:pPr>
        <w:pStyle w:val="Folgeabsatz"/>
        <w:rPr>
          <w:del w:id="266" w:author="Autor"/>
        </w:rPr>
      </w:pPr>
    </w:p>
    <w:p w14:paraId="13371D0B" w14:textId="2AE5F30F" w:rsidR="00D61B18" w:rsidDel="009820E0" w:rsidRDefault="00D61B18" w:rsidP="009C0962">
      <w:pPr>
        <w:pStyle w:val="Folgeabsatz"/>
        <w:rPr>
          <w:del w:id="267" w:author="Autor"/>
        </w:rPr>
      </w:pPr>
    </w:p>
    <w:p w14:paraId="103F8065" w14:textId="77777777" w:rsidR="00D61B18" w:rsidRDefault="00D61B18" w:rsidP="003C6A4D">
      <w:pPr>
        <w:pStyle w:val="Folgeabsatz"/>
        <w:ind w:firstLine="0"/>
      </w:pPr>
    </w:p>
    <w:p w14:paraId="77818BEB" w14:textId="3B098071" w:rsidR="0091588B" w:rsidRDefault="0091588B" w:rsidP="0091588B">
      <w:pPr>
        <w:pStyle w:val="berschrift2"/>
      </w:pPr>
      <w:bookmarkStart w:id="268" w:name="_Toc502322091"/>
      <w:r>
        <w:t>Natural User Interaction</w:t>
      </w:r>
      <w:bookmarkEnd w:id="268"/>
    </w:p>
    <w:p w14:paraId="57964608" w14:textId="54BB229C" w:rsidR="0091588B" w:rsidRDefault="0091588B" w:rsidP="0091588B">
      <w:pPr>
        <w:pStyle w:val="berschrift3"/>
      </w:pPr>
      <w:bookmarkStart w:id="269" w:name="_Toc502322092"/>
      <w:r>
        <w:t>Was ist Natural User Interaction?</w:t>
      </w:r>
      <w:bookmarkEnd w:id="269"/>
    </w:p>
    <w:p w14:paraId="24ACFCF2" w14:textId="53DF1527" w:rsidR="00F8210B" w:rsidDel="00610453" w:rsidRDefault="00F8210B">
      <w:pPr>
        <w:pStyle w:val="Folgeabsatz"/>
        <w:rPr>
          <w:del w:id="270" w:author="Autor"/>
        </w:rPr>
        <w:pPrChange w:id="271" w:author="Autor">
          <w:pPr/>
        </w:pPrChange>
      </w:pPr>
      <w:r>
        <w:t>Das Wachstum und</w:t>
      </w:r>
      <w:ins w:id="272" w:author="Autor">
        <w:r w:rsidR="000A31DC">
          <w:t xml:space="preserve"> die</w:t>
        </w:r>
      </w:ins>
      <w:r>
        <w:t xml:space="preserve"> stetig neuen Innovationen im Bereich der Mensch-Maschine-Interaktion führten in den letzten Jahren zu Inkonsistenzen zwischen Interfaces und Inputgeräten (Araullo &amp; Potter, 2014). Dies hat zur Folge, dass Interaktionstechniken bei Applikationen und Geräten variieren können, wodurch die User Experience in Mitleidenschaft gezogen wird (Metz, 2013).</w:t>
      </w:r>
      <w:r w:rsidR="00CB3604">
        <w:t xml:space="preserve"> Die grundlegende Funktion von Interaktionstechnologien besteht darin, menschliche Aktionen in für die Software verständliche Befehle umzuwandeln. Für Jacob (1996) ist die Hauptfunktion die Übermittlung von Informationen des Gehirns an den Computer, wie z.B. durch die Benutzung einer Maus.</w:t>
      </w:r>
    </w:p>
    <w:p w14:paraId="2217C4C4" w14:textId="77777777" w:rsidR="00610453" w:rsidDel="009820E0" w:rsidRDefault="00610453">
      <w:pPr>
        <w:rPr>
          <w:ins w:id="273" w:author="Autor"/>
          <w:del w:id="274" w:author="Autor"/>
        </w:rPr>
        <w:pPrChange w:id="275" w:author="Autor">
          <w:pPr>
            <w:pStyle w:val="Folgeabsatz"/>
          </w:pPr>
        </w:pPrChange>
      </w:pPr>
    </w:p>
    <w:p w14:paraId="11057A07" w14:textId="4CAD0E5C" w:rsidR="00610453" w:rsidRPr="00610453" w:rsidDel="009820E0" w:rsidRDefault="00610453">
      <w:pPr>
        <w:pStyle w:val="Folgeabsatz"/>
        <w:ind w:firstLine="0"/>
        <w:rPr>
          <w:ins w:id="276" w:author="Autor"/>
          <w:del w:id="277" w:author="Autor"/>
        </w:rPr>
        <w:pPrChange w:id="278" w:author="Autor">
          <w:pPr/>
        </w:pPrChange>
      </w:pPr>
    </w:p>
    <w:p w14:paraId="7C7FBC05" w14:textId="525143D2" w:rsidR="00CB3604" w:rsidDel="009820E0" w:rsidRDefault="00610453">
      <w:pPr>
        <w:pStyle w:val="Folgeabsatz"/>
        <w:ind w:firstLine="0"/>
        <w:rPr>
          <w:del w:id="279" w:author="Autor"/>
        </w:rPr>
        <w:pPrChange w:id="280" w:author="Autor">
          <w:pPr>
            <w:pStyle w:val="Folgeabsatz"/>
          </w:pPr>
        </w:pPrChange>
      </w:pPr>
      <w:ins w:id="281" w:author="Autor">
        <w:del w:id="282" w:author="Autor">
          <w:r w:rsidDel="009820E0">
            <w:delText>KURZE DEF USER INTERFACE</w:delText>
          </w:r>
        </w:del>
      </w:ins>
      <w:del w:id="283" w:author="Autor">
        <w:r w:rsidR="00CB3604" w:rsidDel="009820E0">
          <w:delText>WEITER MIT TEXT VON ARAULLO UND POTTER</w:delText>
        </w:r>
      </w:del>
    </w:p>
    <w:p w14:paraId="73CE953B" w14:textId="12A3AA54" w:rsidR="00CB3604" w:rsidDel="009820E0" w:rsidRDefault="00CB3604">
      <w:pPr>
        <w:rPr>
          <w:ins w:id="284" w:author="Autor"/>
          <w:del w:id="285" w:author="Autor"/>
        </w:rPr>
        <w:pPrChange w:id="286" w:author="Autor">
          <w:pPr>
            <w:pStyle w:val="Folgeabsatz"/>
          </w:pPr>
        </w:pPrChange>
      </w:pPr>
    </w:p>
    <w:p w14:paraId="04E45FA2" w14:textId="77777777" w:rsidR="00610453" w:rsidRPr="00610453" w:rsidRDefault="00610453">
      <w:pPr>
        <w:pStyle w:val="Folgeabsatz"/>
        <w:ind w:firstLine="0"/>
        <w:pPrChange w:id="287" w:author="Autor">
          <w:pPr>
            <w:pStyle w:val="Folgeabsatz"/>
          </w:pPr>
        </w:pPrChange>
      </w:pPr>
    </w:p>
    <w:p w14:paraId="5F4328F3" w14:textId="788BAA6C" w:rsidR="00EA7EA6" w:rsidRDefault="003C67EE" w:rsidP="00126DA3">
      <w:pPr>
        <w:ind w:firstLine="397"/>
      </w:pPr>
      <w:r>
        <w:t>D</w:t>
      </w:r>
      <w:r w:rsidR="00126DA3">
        <w:t>er Begriff „natural“ (dt. natürlich)</w:t>
      </w:r>
      <w:r>
        <w:t xml:space="preserve"> wird</w:t>
      </w:r>
      <w:r w:rsidR="00126DA3">
        <w:t xml:space="preserve"> oft als Nachahmung der echten Welt verstanden</w:t>
      </w:r>
      <w:r>
        <w:t xml:space="preserve">. Nach Wigdor </w:t>
      </w:r>
      <w:ins w:id="288" w:author="Autor">
        <w:r w:rsidR="009873BA">
          <w:t>&amp;</w:t>
        </w:r>
      </w:ins>
      <w:del w:id="289" w:author="Autor">
        <w:r w:rsidDel="009873BA">
          <w:delText>und</w:delText>
        </w:r>
      </w:del>
      <w:r>
        <w:t xml:space="preserve"> W</w:t>
      </w:r>
      <w:ins w:id="290" w:author="Autor">
        <w:r w:rsidR="009873BA">
          <w:t>ix</w:t>
        </w:r>
      </w:ins>
      <w:del w:id="291" w:author="Autor">
        <w:r w:rsidDel="009873BA">
          <w:delText>ils</w:delText>
        </w:r>
      </w:del>
      <w:r>
        <w:t>on (2011) stellt er eine „Designphilosophie“ sowie eine „Quelle für Metriken zur Ermöglichung eines iterativen Prozesses um ein Produkt zu erzeugen“</w:t>
      </w:r>
      <w:ins w:id="292" w:author="Autor">
        <w:r w:rsidR="009873BA">
          <w:t xml:space="preserve"> dar</w:t>
        </w:r>
      </w:ins>
      <w:r>
        <w:t xml:space="preserve">. </w:t>
      </w:r>
      <w:r w:rsidR="000B2F45">
        <w:t>„</w:t>
      </w:r>
      <w:r>
        <w:t>Natürlich</w:t>
      </w:r>
      <w:r w:rsidR="000B2F45">
        <w:t>“</w:t>
      </w:r>
      <w:r>
        <w:t xml:space="preserve"> bezieht sich hierbei auf den Umgang des Nutzers mit dem Produkt</w:t>
      </w:r>
      <w:ins w:id="293" w:author="Autor">
        <w:r w:rsidR="006B49D0">
          <w:t xml:space="preserve"> und seinen Gefühlen bei der Benutzung</w:t>
        </w:r>
      </w:ins>
      <w:r w:rsidR="00EA7EA6">
        <w:t>. Eine Metapher aus dem Baseball wird verwendet, um zu beschreiben, welches Gefühl sie im Nutzer hervorrufen wollen:</w:t>
      </w:r>
    </w:p>
    <w:p w14:paraId="218ED32E" w14:textId="60BB933C" w:rsidR="00126DA3" w:rsidRDefault="00EA7EA6" w:rsidP="00EA7EA6">
      <w:pPr>
        <w:pStyle w:val="Blockzitat"/>
        <w:rPr>
          <w:ins w:id="294" w:author="Autor"/>
          <w:lang w:val="de-DE"/>
        </w:rPr>
      </w:pPr>
      <w:r>
        <w:t>“Most of us can only imagine how a major-league pitcher feels while standing atop the mound. He works the dirt with his foot so that it does exactly</w:t>
      </w:r>
      <w:ins w:id="295" w:author="Autor">
        <w:r w:rsidR="009873BA">
          <w:t xml:space="preserve"> </w:t>
        </w:r>
      </w:ins>
      <w:del w:id="296" w:author="Autor">
        <w:r w:rsidDel="009873BA">
          <w:delText xml:space="preserve"> </w:delText>
        </w:r>
        <w:r w:rsidR="003C67EE" w:rsidDel="009873BA">
          <w:delText xml:space="preserve">  </w:delText>
        </w:r>
      </w:del>
      <w:r>
        <w:t>what he expects it to when he moves. He grips the ball in a way so familiar, it feels like part of his body. He stares down at the catcher’s mi</w:t>
      </w:r>
      <w:ins w:id="297" w:author="Autor">
        <w:r w:rsidR="009873BA">
          <w:t>t</w:t>
        </w:r>
      </w:ins>
      <w:r>
        <w:t xml:space="preserve">t. He feels at home.” </w:t>
      </w:r>
      <w:r w:rsidRPr="00843670">
        <w:rPr>
          <w:lang w:val="de-DE"/>
        </w:rPr>
        <w:t>(</w:t>
      </w:r>
      <w:del w:id="298" w:author="Autor">
        <w:r w:rsidRPr="00843670" w:rsidDel="009873BA">
          <w:rPr>
            <w:lang w:val="de-DE"/>
          </w:rPr>
          <w:delText>QUELLE angeben??)</w:delText>
        </w:r>
      </w:del>
      <w:ins w:id="299" w:author="Autor">
        <w:r w:rsidR="009873BA">
          <w:rPr>
            <w:lang w:val="de-DE"/>
          </w:rPr>
          <w:t>Wigdor &amp; Wixon, 2011)</w:t>
        </w:r>
      </w:ins>
    </w:p>
    <w:p w14:paraId="39732F59" w14:textId="77777777" w:rsidR="00E057AC" w:rsidRDefault="00E057AC" w:rsidP="00EA7EA6">
      <w:pPr>
        <w:pStyle w:val="Blockzitat"/>
        <w:rPr>
          <w:ins w:id="300" w:author="Autor"/>
          <w:lang w:val="de-DE"/>
        </w:rPr>
      </w:pPr>
    </w:p>
    <w:p w14:paraId="12EC3F6D" w14:textId="610D30BE" w:rsidR="00E057AC" w:rsidDel="009820E0" w:rsidRDefault="00E057AC">
      <w:pPr>
        <w:pStyle w:val="Folgeabsatz"/>
        <w:rPr>
          <w:ins w:id="301" w:author="Autor"/>
          <w:del w:id="302" w:author="Autor"/>
        </w:rPr>
        <w:pPrChange w:id="303" w:author="Autor">
          <w:pPr>
            <w:pStyle w:val="Blockzitat"/>
          </w:pPr>
        </w:pPrChange>
      </w:pPr>
      <w:ins w:id="304" w:author="Autor">
        <w:r>
          <w:lastRenderedPageBreak/>
          <w:t>„Natural User Interfaces“ (NUIs) werden von ihnen als Softwaresysteme bezeichnet, die die Interaktion zwischen Hardware und der digitalen Welt vereinfachen</w:t>
        </w:r>
        <w:r w:rsidR="00696329">
          <w:t>, indem sie moderne Eingabetechnologien verwenden.</w:t>
        </w:r>
        <w:r w:rsidR="007026AC">
          <w:t xml:space="preserve"> Das Interface selbst soll für den Nutzer bei der Bedienung nicht als solches zu erkennen sein (Christensson, 2012). Bei Touchscreen Interfaces können digitale Objekte durch Berührung manipuliert werden während deren Verhalten oft an das realer physischer Objekte erinnert. Hierdurch werden Toch Interfaces als natürlicher wahrgenommen als beispielsweise Keyboard und Maus. Auch der Nintendo Wii Controller</w:t>
        </w:r>
        <w:r w:rsidR="00965A42">
          <w:t>, Xbox Kinect sowie Virtual Reality Geräte fallen unter die Kategorie „Natural User Interface“, da sie auf die natürlichen Körperbewegungen des Nutzers reagieren.</w:t>
        </w:r>
        <w:r w:rsidR="00AC2938">
          <w:t xml:space="preserve"> Normale User Interfaces (UIs) hingegen werden oft </w:t>
        </w:r>
        <w:r w:rsidR="009820E0">
          <w:t>m</w:t>
        </w:r>
        <w:r w:rsidR="00AC2938">
          <w:t>it Hilfe von</w:t>
        </w:r>
        <w:r w:rsidR="009820E0">
          <w:t xml:space="preserve"> Keyboard, Maus oder Buttons bedient. Sie sind die grundlegende Interaktionsmöglichkeit mit Software-Applikationen (Christensson, 2009). </w:t>
        </w:r>
      </w:ins>
    </w:p>
    <w:p w14:paraId="5DCED66A" w14:textId="77777777" w:rsidR="007026AC" w:rsidRPr="00843670" w:rsidRDefault="007026AC">
      <w:pPr>
        <w:pStyle w:val="Folgeabsatz"/>
        <w:pPrChange w:id="305" w:author="Autor">
          <w:pPr>
            <w:pStyle w:val="Blockzitat"/>
          </w:pPr>
        </w:pPrChange>
      </w:pPr>
    </w:p>
    <w:p w14:paraId="4458DFF7" w14:textId="4FF8BFCC" w:rsidR="00126DA3" w:rsidRPr="00EA7EA6" w:rsidRDefault="00EA7EA6">
      <w:pPr>
        <w:pStyle w:val="Folgeabsatz"/>
        <w:pPrChange w:id="306" w:author="Autor">
          <w:pPr/>
        </w:pPrChange>
      </w:pPr>
      <w:del w:id="307" w:author="Autor">
        <w:r w:rsidDel="009820E0">
          <w:delText xml:space="preserve">Das Produkt </w:delText>
        </w:r>
      </w:del>
      <w:ins w:id="308" w:author="Autor">
        <w:r w:rsidR="009820E0">
          <w:t xml:space="preserve">NUIs </w:t>
        </w:r>
      </w:ins>
      <w:r>
        <w:t>soll</w:t>
      </w:r>
      <w:ins w:id="309" w:author="Autor">
        <w:r w:rsidR="009820E0">
          <w:t>en</w:t>
        </w:r>
      </w:ins>
      <w:r>
        <w:t xml:space="preserve"> den Fähigkeiten des Nutzers entsprechen und ihm bei der Erledigung seiner Aufgaben behilflich sein, und das vom ersten Moment an und nicht erst nach jahrelanger Übung. </w:t>
      </w:r>
      <w:r w:rsidR="00006E50">
        <w:t>Für diese Zwecke reicht eine Kopie eines WIMP GUI als User Interface  nicht aus. Stattdessen muss es als „Fortsatz“ des menschlichen Körpers fungieren und alle Möglichkeiten des Menschen zur Kommunikation mit der Maschine berücksichtigen.</w:t>
      </w:r>
    </w:p>
    <w:p w14:paraId="4A8E7CFA" w14:textId="31D8F9D9" w:rsidR="00703133" w:rsidDel="009820E0" w:rsidRDefault="00703133" w:rsidP="008E7D87">
      <w:pPr>
        <w:pStyle w:val="Folgeabsatz"/>
        <w:rPr>
          <w:del w:id="310" w:author="Autor"/>
        </w:rPr>
      </w:pPr>
      <w:r w:rsidRPr="00703133">
        <w:t xml:space="preserve">Jacob, Girouard, Hirshfield, Horn, Shaer, Solovey und Zigelbaum (2008) beschreiben in ihrem </w:t>
      </w:r>
      <w:r>
        <w:t xml:space="preserve">Paper die rasante Entwicklung der Mensch-Maschine-Interaktion und ihrer Technologie. </w:t>
      </w:r>
      <w:r w:rsidR="00516E69">
        <w:t xml:space="preserve">Viele der neuen Interfaces, auch Post-WIMP Interfaces hier genannt, entstanden aus dem WIMP-Interface und werden unter dem Begriff Reality-Based Interaction (RBI) zusammengefasst.  Nach van Dam (1991) müssen diese mindestens eine Interaktionstechnik beinhalten, die </w:t>
      </w:r>
      <w:r w:rsidR="000B3582">
        <w:t>nicht auf klassischen 2D-Widgets beruht, wie z.B. Virtual</w:t>
      </w:r>
      <w:r w:rsidR="00DC3F79">
        <w:t xml:space="preserve">, Mixed oder Augmented Reality. </w:t>
      </w:r>
      <w:r w:rsidR="001664B0">
        <w:t>Das hier vorgestellte Framework bezieht sich auf vier Thematiken der realen Welt: natürliche Physik, Körperbewusstsein, Bewusstsein über die Umgebung sowie soziales Bewusstsein.</w:t>
      </w:r>
      <w:r w:rsidR="0060085F">
        <w:t xml:space="preserve"> Sie beschreiben unter A</w:t>
      </w:r>
      <w:r w:rsidR="001664B0">
        <w:t xml:space="preserve">nderem grundlegende Kenntnisse über die physikalischen Gesetze, das Wissen über den eigenen Körper, </w:t>
      </w:r>
      <w:r w:rsidR="0060085F">
        <w:t>Erkennen der Umgebung und Kommunikation mit Anderen.</w:t>
      </w:r>
      <w:r w:rsidR="001664B0">
        <w:t xml:space="preserve"> Hierdurch können Interaktionen mit dem Computer </w:t>
      </w:r>
      <w:r w:rsidR="0060085F">
        <w:t>gewährleistet</w:t>
      </w:r>
      <w:r w:rsidR="001664B0">
        <w:t xml:space="preserve"> werden, die näher an der Interaktion in der</w:t>
      </w:r>
      <w:r w:rsidR="00780C30">
        <w:t xml:space="preserve"> realen Welt liegen, d.h. könnte man die Interaktion mit Maschinen auf Basis von </w:t>
      </w:r>
      <w:r w:rsidR="00780C30">
        <w:lastRenderedPageBreak/>
        <w:t xml:space="preserve">Interaktionen aus der echten Welt gestalten, so könnte man den mentalen Aufwand verringern und den Lernprozess beschleunigen. </w:t>
      </w:r>
      <w:r w:rsidR="00A75CAB">
        <w:t>Jedoch werden gute Interfaces nie ganz die reale Welt darstellen, sondern immer mit einem Grad an unrealistischen und künstlichen Merkmalen gekenn</w:t>
      </w:r>
      <w:r w:rsidR="004D6505">
        <w:t xml:space="preserve">zeichnet sein, um Effizienz, Ergonomie und Zweckmäßigkeit </w:t>
      </w:r>
      <w:r w:rsidR="00126DA3">
        <w:t xml:space="preserve">zu gewährleisten. </w:t>
      </w:r>
    </w:p>
    <w:p w14:paraId="22A65FF2" w14:textId="77777777" w:rsidR="00126DA3" w:rsidRDefault="00126DA3" w:rsidP="008E7D87">
      <w:pPr>
        <w:pStyle w:val="Folgeabsatz"/>
      </w:pPr>
    </w:p>
    <w:p w14:paraId="09715C57" w14:textId="77777777" w:rsidR="00516E69" w:rsidRDefault="00516E69" w:rsidP="008E7D87">
      <w:pPr>
        <w:pStyle w:val="Folgeabsatz"/>
      </w:pPr>
    </w:p>
    <w:p w14:paraId="5CF01B98" w14:textId="14E2D3F9" w:rsidR="00516E69" w:rsidRPr="00703133" w:rsidDel="009820E0" w:rsidRDefault="00516E69" w:rsidP="008E7D87">
      <w:pPr>
        <w:pStyle w:val="Folgeabsatz"/>
        <w:rPr>
          <w:del w:id="311" w:author="Autor"/>
        </w:rPr>
      </w:pPr>
      <w:bookmarkStart w:id="312" w:name="_Toc499899572"/>
      <w:bookmarkStart w:id="313" w:name="_Toc500166815"/>
      <w:bookmarkStart w:id="314" w:name="_Toc500245786"/>
      <w:bookmarkStart w:id="315" w:name="_Toc500497968"/>
      <w:bookmarkStart w:id="316" w:name="_Toc500498048"/>
      <w:bookmarkStart w:id="317" w:name="_Toc500498109"/>
      <w:bookmarkStart w:id="318" w:name="_Toc500502682"/>
      <w:bookmarkStart w:id="319" w:name="_Toc500502759"/>
      <w:bookmarkStart w:id="320" w:name="_Toc500502817"/>
      <w:bookmarkStart w:id="321" w:name="_Toc501463574"/>
      <w:bookmarkStart w:id="322" w:name="_Toc501546693"/>
      <w:bookmarkStart w:id="323" w:name="_Toc501546761"/>
      <w:bookmarkStart w:id="324" w:name="_Toc501627495"/>
      <w:bookmarkStart w:id="325" w:name="_Toc502322093"/>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3FE1BFDD" w14:textId="316D2758" w:rsidR="0091588B" w:rsidDel="009820E0" w:rsidRDefault="00703133" w:rsidP="008E7D87">
      <w:pPr>
        <w:pStyle w:val="Folgeabsatz"/>
        <w:rPr>
          <w:del w:id="326" w:author="Autor"/>
        </w:rPr>
      </w:pPr>
      <w:del w:id="327" w:author="Autor">
        <w:r w:rsidDel="009820E0">
          <w:delText>Natural User Interface</w:delText>
        </w:r>
        <w:bookmarkStart w:id="328" w:name="_Toc499899573"/>
        <w:bookmarkStart w:id="329" w:name="_Toc500166816"/>
        <w:bookmarkStart w:id="330" w:name="_Toc500245787"/>
        <w:bookmarkStart w:id="331" w:name="_Toc500497969"/>
        <w:bookmarkStart w:id="332" w:name="_Toc500498049"/>
        <w:bookmarkStart w:id="333" w:name="_Toc500498110"/>
        <w:bookmarkStart w:id="334" w:name="_Toc500502683"/>
        <w:bookmarkStart w:id="335" w:name="_Toc500502760"/>
        <w:bookmarkStart w:id="336" w:name="_Toc500502818"/>
        <w:bookmarkStart w:id="337" w:name="_Toc501463575"/>
        <w:bookmarkStart w:id="338" w:name="_Toc501546694"/>
        <w:bookmarkStart w:id="339" w:name="_Toc501546762"/>
        <w:bookmarkStart w:id="340" w:name="_Toc501627496"/>
        <w:bookmarkStart w:id="341" w:name="_Toc502322094"/>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del>
    </w:p>
    <w:p w14:paraId="528A671D" w14:textId="333ACC3D" w:rsidR="0091588B" w:rsidRDefault="0060085F" w:rsidP="0060085F">
      <w:pPr>
        <w:pStyle w:val="berschrift3"/>
      </w:pPr>
      <w:bookmarkStart w:id="342" w:name="_Toc502322095"/>
      <w:r w:rsidRPr="0060085F">
        <w:t>Technologien und Ansätze (Gestentracking, Eyetracking, usw.)</w:t>
      </w:r>
      <w:bookmarkEnd w:id="342"/>
    </w:p>
    <w:p w14:paraId="2FB60A5F" w14:textId="47A2679B" w:rsidR="00050CFD" w:rsidRPr="00050CFD" w:rsidRDefault="00050CFD" w:rsidP="00050CFD">
      <w:pPr>
        <w:pStyle w:val="berschrift3"/>
      </w:pPr>
      <w:bookmarkStart w:id="343" w:name="_Toc502322096"/>
      <w:r>
        <w:t>Tangibles in Games</w:t>
      </w:r>
      <w:bookmarkEnd w:id="343"/>
    </w:p>
    <w:p w14:paraId="22A2979B" w14:textId="5E772B7A" w:rsidR="0091588B" w:rsidRDefault="00A97529" w:rsidP="008E7D87">
      <w:pPr>
        <w:pStyle w:val="Folgeabsatz"/>
      </w:pPr>
      <w:r w:rsidRPr="00A97529">
        <w:rPr>
          <w:i/>
        </w:rPr>
        <w:t>Tangibles</w:t>
      </w:r>
      <w:r>
        <w:t xml:space="preserve"> (dt. berührbar, greifbar) oder </w:t>
      </w:r>
      <w:r>
        <w:rPr>
          <w:i/>
        </w:rPr>
        <w:t xml:space="preserve">Tangible User Interfaces (TUIs) </w:t>
      </w:r>
      <w:r>
        <w:t>sind physische Objekte die einerseits zur Repräsentation und andererseits zur Steuerung digitaler Medien dienen (Ullmer und Ishii, 2001). Sie sind manipulierbar und erlauben den Nutzern somit die Interaktion mit computergenerierten Inhalten. Im Vergleich zu herkömmlichen User Interfaces wie der Maus oder Tastatur, liegt der Unterschied in der physischen Repräsentation der digitalen Inhalte.</w:t>
      </w:r>
      <w:r w:rsidR="002809ED">
        <w:t xml:space="preserve"> Die realen Objekte sind mit den virtuellen Objekten verknüpft, so dass der Zustand des realen Objekts den des virtuellen Objekts beeinflusst.</w:t>
      </w:r>
      <w:r>
        <w:t xml:space="preserve"> Ullmer und Ishii nennen hier das „Urp“-Interface. „Urp“ steht für „urban planning“ und </w:t>
      </w:r>
      <w:r w:rsidR="000469D0">
        <w:t xml:space="preserve">wird, wie der Name bereits verrät, zur Gebäudeplanung in Städten eingesetzt und stellt Informationen bzgl. Schatten von Gebäuden oder deren Windströmung dar. Mit Hilfe von physischen Bausteinen in Form von Gebäuden kann der Nutzer diese auf einer Werkbank platzieren und sich vom Computer gerade genannte Informationen berechnen lassen. </w:t>
      </w:r>
    </w:p>
    <w:p w14:paraId="1CCBC642" w14:textId="2814AA51" w:rsidR="002809ED" w:rsidRDefault="002809ED" w:rsidP="008E7D87">
      <w:pPr>
        <w:pStyle w:val="Folgeabsatz"/>
      </w:pPr>
      <w:r>
        <w:t xml:space="preserve">Es gibt verschiedene Arten von Tangibles, die sich vor allem in Ihrer Ähnlichkeit zu ihren virtuellen Pendants und </w:t>
      </w:r>
      <w:r w:rsidR="00BE5F62">
        <w:t xml:space="preserve">somit in der </w:t>
      </w:r>
      <w:r w:rsidR="00BE5F62">
        <w:rPr>
          <w:i/>
        </w:rPr>
        <w:t xml:space="preserve">Natürlichkeit </w:t>
      </w:r>
      <w:r w:rsidR="00BE5F62">
        <w:t>der Bedienung unterscheiden. Cairns, Li, Wang und Nordin (2014) führten hierzu zwei Studien durch, in denen sie den Einfluss von verschiedenen Controllern bzw. Tangibles auf die Imm</w:t>
      </w:r>
      <w:r w:rsidR="00F96EC8">
        <w:t>ersion in Spielen untersuchten.</w:t>
      </w:r>
      <w:r w:rsidR="00B5456C">
        <w:t xml:space="preserve"> </w:t>
      </w:r>
      <w:r w:rsidR="00BE5F62">
        <w:t xml:space="preserve">Die erste Studie testete die </w:t>
      </w:r>
      <w:r w:rsidR="004E2FF8">
        <w:t xml:space="preserve">Steuerung in einem Mobile Game anhand eines Rennspiels mit zwei Optionen der Steuerung: Steuerung durch </w:t>
      </w:r>
      <w:r w:rsidR="004E2FF8">
        <w:rPr>
          <w:i/>
        </w:rPr>
        <w:t xml:space="preserve">Tilting </w:t>
      </w:r>
      <w:r w:rsidR="004E2FF8">
        <w:t xml:space="preserve">oder Steuerung durch </w:t>
      </w:r>
      <w:r w:rsidR="004E2FF8">
        <w:rPr>
          <w:i/>
        </w:rPr>
        <w:t>Touching</w:t>
      </w:r>
      <w:r w:rsidR="004E2FF8">
        <w:t xml:space="preserve"> </w:t>
      </w:r>
      <w:r w:rsidR="00B5456C">
        <w:t>des linken oder rechten Randes</w:t>
      </w:r>
      <w:r w:rsidR="004E2FF8">
        <w:t xml:space="preserve"> (</w:t>
      </w:r>
      <w:r w:rsidR="00B5456C">
        <w:t>Abb. 8</w:t>
      </w:r>
      <w:r w:rsidR="004E2FF8">
        <w:t xml:space="preserve">) </w:t>
      </w:r>
      <w:r w:rsidR="00B5456C">
        <w:t xml:space="preserve">des </w:t>
      </w:r>
      <w:r w:rsidR="004E2FF8">
        <w:t>Smartphone-Display</w:t>
      </w:r>
      <w:r w:rsidR="00B5456C">
        <w:t>s</w:t>
      </w:r>
      <w:r w:rsidR="004E2FF8">
        <w:t xml:space="preserve">. </w:t>
      </w:r>
    </w:p>
    <w:p w14:paraId="10EE753A" w14:textId="716D27AA" w:rsidR="004E2FF8" w:rsidRDefault="00B5456C" w:rsidP="004E2FF8">
      <w:pPr>
        <w:pStyle w:val="Folgeabsatz"/>
        <w:keepNext/>
        <w:ind w:firstLine="0"/>
        <w:jc w:val="center"/>
      </w:pPr>
      <w:r>
        <w:rPr>
          <w:noProof/>
        </w:rPr>
        <w:lastRenderedPageBreak/>
        <w:drawing>
          <wp:inline distT="0" distB="0" distL="0" distR="0" wp14:anchorId="03978D10" wp14:editId="43ADB3B9">
            <wp:extent cx="3790576" cy="2101991"/>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nnspiel.png"/>
                    <pic:cNvPicPr/>
                  </pic:nvPicPr>
                  <pic:blipFill>
                    <a:blip r:embed="rId30">
                      <a:extLst>
                        <a:ext uri="{28A0092B-C50C-407E-A947-70E740481C1C}">
                          <a14:useLocalDpi xmlns:a14="http://schemas.microsoft.com/office/drawing/2010/main" val="0"/>
                        </a:ext>
                      </a:extLst>
                    </a:blip>
                    <a:stretch>
                      <a:fillRect/>
                    </a:stretch>
                  </pic:blipFill>
                  <pic:spPr>
                    <a:xfrm>
                      <a:off x="0" y="0"/>
                      <a:ext cx="3790576" cy="2101991"/>
                    </a:xfrm>
                    <a:prstGeom prst="rect">
                      <a:avLst/>
                    </a:prstGeom>
                  </pic:spPr>
                </pic:pic>
              </a:graphicData>
            </a:graphic>
          </wp:inline>
        </w:drawing>
      </w:r>
    </w:p>
    <w:p w14:paraId="529EE781" w14:textId="599A700A" w:rsidR="0091588B" w:rsidRPr="004E2FF8" w:rsidRDefault="004E2FF8" w:rsidP="004E2FF8">
      <w:pPr>
        <w:pStyle w:val="Beschriftung"/>
      </w:pPr>
      <w:bookmarkStart w:id="344" w:name="_Toc502322131"/>
      <w:r>
        <w:t xml:space="preserve">Abbildung </w:t>
      </w:r>
      <w:fldSimple w:instr=" SEQ Abbildung \* ARABIC ">
        <w:r w:rsidR="009764C3">
          <w:rPr>
            <w:noProof/>
          </w:rPr>
          <w:t>11</w:t>
        </w:r>
      </w:fldSimple>
      <w:r>
        <w:t>: Rennspiel „Beach Buggy Blitz“ (Cairns et al., 2014)</w:t>
      </w:r>
      <w:bookmarkEnd w:id="344"/>
    </w:p>
    <w:p w14:paraId="56A44449" w14:textId="000E7ED2" w:rsidR="00126123" w:rsidRPr="00805EBD" w:rsidDel="0060571F" w:rsidRDefault="00B5456C" w:rsidP="00805EBD">
      <w:pPr>
        <w:rPr>
          <w:del w:id="345" w:author="Autor"/>
        </w:rPr>
      </w:pPr>
      <w:r>
        <w:t xml:space="preserve">Es stellte sich heraus, dass Probanden mit der Tilting-Methode die besseren Ergebnisse erzielten, also in der vorgegebenen Zeit eine längere Strecke zurücklegen konnten. </w:t>
      </w:r>
      <w:r w:rsidR="00F96EC8">
        <w:t xml:space="preserve">Zusätzlich erzielte diese Methode höhere Werte in Bezug auf Immersion. Somit könnte angenommen werden, dass eine natürlichere Steuerung, wie Tilting als Metapher für ein echtes Lenkrad, zu höherer Immersion führt. Jedoch könnten die besseren Immersionswerte auch nur an den besseren Spielergebnissen liegen, weshalb noch eine zweite Studie durchgeführt wurde. </w:t>
      </w:r>
      <w:r w:rsidR="005A15FA" w:rsidRPr="00805EBD">
        <w:t xml:space="preserve">Grund für die zweite Studie ist, dass bei der ersten das Ergebnis </w:t>
      </w:r>
      <w:r w:rsidR="00805EBD">
        <w:t>eventuell</w:t>
      </w:r>
      <w:r w:rsidR="005A15FA" w:rsidRPr="00805EBD">
        <w:t xml:space="preserve"> darauf basiert</w:t>
      </w:r>
      <w:r w:rsidR="00805EBD">
        <w:t>e</w:t>
      </w:r>
      <w:r w:rsidR="005A15FA" w:rsidRPr="00805EBD">
        <w:t>, dass den Probanden der Gebrauch der Lenkrad Metapher einen einfachen Einstieg in das Spiel gewährte. Bei der zweiten Studie gibt es an sich keine eindeutig passende Steuerung, somit ist hier der Effekt nicht gegeben.</w:t>
      </w:r>
    </w:p>
    <w:p w14:paraId="4AEADD97" w14:textId="4723F6A3" w:rsidR="00805EBD" w:rsidDel="0060571F" w:rsidRDefault="00805EBD">
      <w:pPr>
        <w:rPr>
          <w:del w:id="346" w:author="Autor"/>
        </w:rPr>
        <w:pPrChange w:id="347" w:author="daniel schmidl" w:date="2017-11-16T13:54:00Z">
          <w:pPr>
            <w:pStyle w:val="Folgeabsatz"/>
          </w:pPr>
        </w:pPrChange>
      </w:pPr>
    </w:p>
    <w:p w14:paraId="2F43C9B1" w14:textId="77777777" w:rsidR="00805EBD" w:rsidRDefault="00805EBD" w:rsidP="008E7D87">
      <w:pPr>
        <w:pStyle w:val="Folgeabsatz"/>
      </w:pPr>
    </w:p>
    <w:p w14:paraId="48591A1B" w14:textId="70A19926" w:rsidR="00805EBD" w:rsidRPr="004C5401" w:rsidRDefault="002A2D98" w:rsidP="008E7D87">
      <w:pPr>
        <w:pStyle w:val="Folgeabsatz"/>
      </w:pPr>
      <w:r>
        <w:t xml:space="preserve">Hier wurde mit einem Doodle-Jump-Klon ein Spiel </w:t>
      </w:r>
      <w:r w:rsidR="00805EBD">
        <w:t>verwendet</w:t>
      </w:r>
      <w:ins w:id="348" w:author="Autor">
        <w:r w:rsidR="0060571F">
          <w:t>, bei dem es keine natürliche Eingabemethode gab</w:t>
        </w:r>
      </w:ins>
      <w:r>
        <w:t>. Ziel ist es, seinen Avatar durch das Springen auf verschiedenen Plattformen, so weit wie möglich nach oben zu bringen</w:t>
      </w:r>
      <w:r w:rsidR="00805EBD">
        <w:t xml:space="preserve"> (Abb. 9)</w:t>
      </w:r>
      <w:r>
        <w:t>.</w:t>
      </w:r>
      <w:r w:rsidR="00805EBD">
        <w:t xml:space="preserve"> Hier gab es drei verschiedene Arten der Steuerung: </w:t>
      </w:r>
      <w:r w:rsidR="00805EBD">
        <w:rPr>
          <w:i/>
        </w:rPr>
        <w:t xml:space="preserve">Tilting, Touching </w:t>
      </w:r>
      <w:r w:rsidR="00805EBD">
        <w:t xml:space="preserve">und </w:t>
      </w:r>
      <w:r w:rsidR="00805EBD">
        <w:rPr>
          <w:i/>
        </w:rPr>
        <w:t>Slipping</w:t>
      </w:r>
      <w:r w:rsidR="00805EBD">
        <w:t xml:space="preserve"> bei dem der Spieler den Finger über das Display streichen musste um den Avatar zu steuern. Tilt und Slip stellten sich als die natürlicheren Steuerungstechniken heraus, wobei jedoch nur die Slipping-Technik signifikant immersiver war als Touch. </w:t>
      </w:r>
      <w:r w:rsidR="004C5401">
        <w:t xml:space="preserve">Es konnte festgehalten werden, dass bei Spielen mit vorrangigem </w:t>
      </w:r>
      <w:r w:rsidR="004C5401">
        <w:rPr>
          <w:i/>
        </w:rPr>
        <w:t xml:space="preserve">Natural Mapping </w:t>
      </w:r>
      <w:r w:rsidR="004C5401">
        <w:t xml:space="preserve">(Tilting bzw. Lenkrad-Metapher bei Rennspielen) dieses auch zu höherer Immersion führt wohingegen bei Spielen ohne vorrangiges Mapping noch andere Faktoren Einflüsse auf die Immersion haben. Bessere Ergebnisse im Spiel sind somit nicht gleichzusetzen mit höherer Immersion. </w:t>
      </w:r>
    </w:p>
    <w:p w14:paraId="7C7D9E16" w14:textId="77777777" w:rsidR="00805EBD" w:rsidRDefault="00805EBD" w:rsidP="00805EBD">
      <w:pPr>
        <w:pStyle w:val="Folgeabsatz"/>
        <w:keepNext/>
        <w:jc w:val="center"/>
      </w:pPr>
      <w:r>
        <w:rPr>
          <w:noProof/>
        </w:rPr>
        <w:lastRenderedPageBreak/>
        <w:drawing>
          <wp:inline distT="0" distB="0" distL="0" distR="0" wp14:anchorId="085B2608" wp14:editId="3973CEC0">
            <wp:extent cx="3790466" cy="2091109"/>
            <wp:effectExtent l="0" t="0" r="63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odle jump.png"/>
                    <pic:cNvPicPr/>
                  </pic:nvPicPr>
                  <pic:blipFill>
                    <a:blip r:embed="rId31">
                      <a:extLst>
                        <a:ext uri="{28A0092B-C50C-407E-A947-70E740481C1C}">
                          <a14:useLocalDpi xmlns:a14="http://schemas.microsoft.com/office/drawing/2010/main" val="0"/>
                        </a:ext>
                      </a:extLst>
                    </a:blip>
                    <a:stretch>
                      <a:fillRect/>
                    </a:stretch>
                  </pic:blipFill>
                  <pic:spPr>
                    <a:xfrm>
                      <a:off x="0" y="0"/>
                      <a:ext cx="3790466" cy="2091109"/>
                    </a:xfrm>
                    <a:prstGeom prst="rect">
                      <a:avLst/>
                    </a:prstGeom>
                  </pic:spPr>
                </pic:pic>
              </a:graphicData>
            </a:graphic>
          </wp:inline>
        </w:drawing>
      </w:r>
    </w:p>
    <w:p w14:paraId="352423AB" w14:textId="2BB9B52A" w:rsidR="0091588B" w:rsidRDefault="00805EBD" w:rsidP="00805EBD">
      <w:pPr>
        <w:pStyle w:val="Beschriftung"/>
      </w:pPr>
      <w:bookmarkStart w:id="349" w:name="_Toc502322132"/>
      <w:r>
        <w:t xml:space="preserve">Abbildung </w:t>
      </w:r>
      <w:fldSimple w:instr=" SEQ Abbildung \* ARABIC ">
        <w:r w:rsidR="009764C3">
          <w:rPr>
            <w:noProof/>
          </w:rPr>
          <w:t>12</w:t>
        </w:r>
      </w:fldSimple>
      <w:r>
        <w:t>: Doodle Jump Klon (Cairns et al., 2014)</w:t>
      </w:r>
      <w:bookmarkEnd w:id="349"/>
    </w:p>
    <w:p w14:paraId="46792EDD" w14:textId="528DB8B6" w:rsidR="0091588B" w:rsidRDefault="003B5341" w:rsidP="008E7D87">
      <w:pPr>
        <w:pStyle w:val="Folgeabsatz"/>
      </w:pPr>
      <w:r>
        <w:t xml:space="preserve">Nach </w:t>
      </w:r>
      <w:r w:rsidRPr="003B5341">
        <w:t>Skalski, Tamborini, Shelton, Buncher und Lindmark</w:t>
      </w:r>
      <w:r w:rsidR="00571D55">
        <w:t xml:space="preserve"> (2011)</w:t>
      </w:r>
      <w:r w:rsidRPr="003B5341">
        <w:t xml:space="preserve"> </w:t>
      </w:r>
      <w:r>
        <w:t xml:space="preserve">wird beim </w:t>
      </w:r>
      <w:r>
        <w:rPr>
          <w:i/>
        </w:rPr>
        <w:t xml:space="preserve">Natural Mapping </w:t>
      </w:r>
      <w:r>
        <w:t xml:space="preserve">wird zwischen vier verschiedenen Arten unterschieden: </w:t>
      </w:r>
    </w:p>
    <w:p w14:paraId="141C8200" w14:textId="439A4B25" w:rsidR="003B5341" w:rsidDel="0060571F" w:rsidRDefault="003B5341" w:rsidP="003B5341">
      <w:pPr>
        <w:pStyle w:val="Folgeabsatz"/>
        <w:ind w:firstLine="0"/>
        <w:rPr>
          <w:del w:id="350" w:author="Autor"/>
        </w:rPr>
      </w:pPr>
      <w:r w:rsidRPr="003B5341">
        <w:rPr>
          <w:i/>
          <w:lang w:val="en-US"/>
        </w:rPr>
        <w:t>Directional natural mapping</w:t>
      </w:r>
      <w:r>
        <w:rPr>
          <w:i/>
          <w:lang w:val="en-US"/>
        </w:rPr>
        <w:t>, k</w:t>
      </w:r>
      <w:r w:rsidRPr="003B5341">
        <w:rPr>
          <w:i/>
          <w:lang w:val="en-US"/>
        </w:rPr>
        <w:t>inesic natural mapping</w:t>
      </w:r>
      <w:r>
        <w:rPr>
          <w:i/>
          <w:lang w:val="en-US"/>
        </w:rPr>
        <w:t>, i</w:t>
      </w:r>
      <w:r w:rsidRPr="003B5341">
        <w:rPr>
          <w:i/>
          <w:lang w:val="en-US"/>
        </w:rPr>
        <w:t xml:space="preserve">ncomplete tangible </w:t>
      </w:r>
      <w:r w:rsidRPr="003B5341">
        <w:rPr>
          <w:lang w:val="en-US"/>
        </w:rPr>
        <w:t>mapping</w:t>
      </w:r>
      <w:r>
        <w:rPr>
          <w:lang w:val="en-US"/>
        </w:rPr>
        <w:t xml:space="preserve"> und </w:t>
      </w:r>
      <w:r w:rsidRPr="003B5341">
        <w:rPr>
          <w:i/>
          <w:lang w:val="en-US"/>
        </w:rPr>
        <w:t>Realistic tangible natural mapping</w:t>
      </w:r>
      <w:r>
        <w:rPr>
          <w:lang w:val="en-US"/>
        </w:rPr>
        <w:t xml:space="preserve">. </w:t>
      </w:r>
      <w:r w:rsidRPr="003B5341">
        <w:t>Im Folgenden sollen diese Ausprägungen kurz erläutert warden.</w:t>
      </w:r>
    </w:p>
    <w:p w14:paraId="53FACE29" w14:textId="77777777" w:rsidR="00244686" w:rsidRPr="003B5341" w:rsidRDefault="00244686" w:rsidP="003B5341">
      <w:pPr>
        <w:pStyle w:val="Folgeabsatz"/>
        <w:ind w:firstLine="0"/>
      </w:pPr>
    </w:p>
    <w:p w14:paraId="1141A748" w14:textId="0D603D09" w:rsidR="003B5341" w:rsidRDefault="003B5341" w:rsidP="003B5341">
      <w:pPr>
        <w:pStyle w:val="Zwischenberschriftnichtnummeriert"/>
      </w:pPr>
      <w:r w:rsidRPr="003B5341">
        <w:t>Directional natural mapping</w:t>
      </w:r>
    </w:p>
    <w:p w14:paraId="2275572B" w14:textId="02F6E892" w:rsidR="00EB5898" w:rsidRPr="00244686" w:rsidRDefault="00571D55" w:rsidP="00244686">
      <w:pPr>
        <w:pStyle w:val="Folgeabsatz"/>
      </w:pPr>
      <w:r>
        <w:t xml:space="preserve">Skalski et al. nennen beim </w:t>
      </w:r>
      <w:r>
        <w:rPr>
          <w:i/>
        </w:rPr>
        <w:t>dire</w:t>
      </w:r>
      <w:ins w:id="351" w:author="Autor">
        <w:r w:rsidR="004A1676">
          <w:rPr>
            <w:i/>
          </w:rPr>
          <w:t>c</w:t>
        </w:r>
      </w:ins>
      <w:r>
        <w:rPr>
          <w:i/>
        </w:rPr>
        <w:t xml:space="preserve">tional natural mapping </w:t>
      </w:r>
      <w:r>
        <w:t>als Beispiel einen einfachen Joystick</w:t>
      </w:r>
      <w:r w:rsidR="00244686">
        <w:t xml:space="preserve"> (Abb. 10)</w:t>
      </w:r>
      <w:r>
        <w:t>. Bei</w:t>
      </w:r>
      <w:r w:rsidR="0040651D">
        <w:t>m</w:t>
      </w:r>
      <w:r>
        <w:t xml:space="preserve"> Drücken des Sticks nach vorne bewegt sich die Fig</w:t>
      </w:r>
      <w:r w:rsidR="0040651D">
        <w:t xml:space="preserve">ur im Spiel ebenfalls vorwärts, </w:t>
      </w:r>
      <w:r>
        <w:t xml:space="preserve">Selbiges gilt für die anderen Richtungen. </w:t>
      </w:r>
      <w:r w:rsidR="0040651D">
        <w:t xml:space="preserve">Dies stellt die einfachste Form von </w:t>
      </w:r>
      <w:r w:rsidR="0040651D">
        <w:rPr>
          <w:i/>
        </w:rPr>
        <w:t xml:space="preserve">natural mapping </w:t>
      </w:r>
      <w:r w:rsidR="0040651D">
        <w:t xml:space="preserve">dar. </w:t>
      </w:r>
      <w:r>
        <w:t xml:space="preserve">Es besteht zwar keine </w:t>
      </w:r>
      <w:r w:rsidR="0040651D">
        <w:t>direkte Verbindung zwischen den Bewegungen des Joysticks und denen der Spielfigur, jedoch stimmen die Richtungseingaben mit den eingeschlagenen Richtung im Spiel überein.</w:t>
      </w:r>
    </w:p>
    <w:p w14:paraId="4DDFBE98" w14:textId="56969F18" w:rsidR="0040651D" w:rsidRPr="00623E61" w:rsidRDefault="0040651D" w:rsidP="0040651D">
      <w:pPr>
        <w:pStyle w:val="Zwischenberschriftnichtnummeriert"/>
        <w:rPr>
          <w:rPrChange w:id="352" w:author="Autor">
            <w:rPr>
              <w:lang w:val="en-US"/>
            </w:rPr>
          </w:rPrChange>
        </w:rPr>
      </w:pPr>
      <w:r w:rsidRPr="00623E61">
        <w:rPr>
          <w:rPrChange w:id="353" w:author="Autor">
            <w:rPr>
              <w:lang w:val="en-US"/>
            </w:rPr>
          </w:rPrChange>
        </w:rPr>
        <w:t>Kinesic natural mapping</w:t>
      </w:r>
    </w:p>
    <w:p w14:paraId="3207A2A9" w14:textId="47AE70E1" w:rsidR="0091588B" w:rsidRPr="00695734" w:rsidRDefault="002F4A3A" w:rsidP="008E7D87">
      <w:pPr>
        <w:pStyle w:val="Folgeabsatz"/>
      </w:pPr>
      <w:r>
        <w:t xml:space="preserve">Die zweite Art von </w:t>
      </w:r>
      <w:r>
        <w:rPr>
          <w:i/>
        </w:rPr>
        <w:t xml:space="preserve">Natural Mapping </w:t>
      </w:r>
      <w:r>
        <w:t xml:space="preserve">bezieht sich auf Körperbewegungen, die in das Spiel übertragen werden, ohne dabei einen physischen Controller zu verwenden. </w:t>
      </w:r>
      <w:r w:rsidR="00695734">
        <w:t xml:space="preserve">Dieser </w:t>
      </w:r>
      <w:r w:rsidR="00695734">
        <w:rPr>
          <w:i/>
        </w:rPr>
        <w:t xml:space="preserve">kinetische Controller </w:t>
      </w:r>
      <w:r w:rsidR="00695734">
        <w:t xml:space="preserve">sollte dabei so genau und realistisch wie möglich die Erwartungen des mentalen Modells des Nutzers abbilden. Die Stimulation durch ein reales, physisches Objekt zur Steuerung fehlt hier jedoch gänzlich. Ein Beispiel eines solchen Interfaces ist die </w:t>
      </w:r>
      <w:r w:rsidR="00695734">
        <w:rPr>
          <w:i/>
        </w:rPr>
        <w:t xml:space="preserve">Air Guitar </w:t>
      </w:r>
      <w:r w:rsidR="00695734">
        <w:t xml:space="preserve">von Sony, bei der die Spieler durch eine Kamera getracked und </w:t>
      </w:r>
      <w:r w:rsidR="00873D46">
        <w:t xml:space="preserve">anschließend </w:t>
      </w:r>
      <w:r w:rsidR="00695734">
        <w:t xml:space="preserve">auf dem Bildschirm </w:t>
      </w:r>
      <w:r w:rsidR="00873D46">
        <w:t>mit einer virtuellen Gitarre in der Hand dargestellt werden.</w:t>
      </w:r>
    </w:p>
    <w:p w14:paraId="56ED33A4" w14:textId="3988507F" w:rsidR="00873D46" w:rsidRDefault="00873D46" w:rsidP="00873D46">
      <w:pPr>
        <w:pStyle w:val="Zwischenberschriftnichtnummeriert"/>
      </w:pPr>
      <w:r>
        <w:lastRenderedPageBreak/>
        <w:t>Incomplete tangible natural mapping</w:t>
      </w:r>
    </w:p>
    <w:p w14:paraId="7CFD8728" w14:textId="01C8EE07" w:rsidR="00EB5898" w:rsidRDefault="00873D46" w:rsidP="00873D46">
      <w:pPr>
        <w:pStyle w:val="Folgeabsatz"/>
      </w:pPr>
      <w:r>
        <w:t xml:space="preserve">Bei dieser Art von </w:t>
      </w:r>
      <w:r>
        <w:rPr>
          <w:i/>
        </w:rPr>
        <w:t xml:space="preserve">Natural Mapping </w:t>
      </w:r>
      <w:r>
        <w:t xml:space="preserve">hat der Spieler zusätzlich ein Objekt, welches er fühlen und greifen kann. Der </w:t>
      </w:r>
      <w:r>
        <w:rPr>
          <w:i/>
        </w:rPr>
        <w:t>Nintendo Wii Controller</w:t>
      </w:r>
      <w:r w:rsidR="00244686">
        <w:rPr>
          <w:i/>
        </w:rPr>
        <w:t xml:space="preserve"> </w:t>
      </w:r>
      <w:r w:rsidR="00244686" w:rsidRPr="00244686">
        <w:t>(Abb. 10)</w:t>
      </w:r>
      <w:r w:rsidR="00244686">
        <w:rPr>
          <w:i/>
        </w:rPr>
        <w:t xml:space="preserve"> </w:t>
      </w:r>
      <w:r>
        <w:rPr>
          <w:i/>
        </w:rPr>
        <w:t xml:space="preserve"> </w:t>
      </w:r>
      <w:r>
        <w:t xml:space="preserve">beruht auf diesem Prinzip, da er vom Spieler ähnlich gehalten wird wie ein Baseball- oder Tennisschläger. Dies soll helfen, das mentale Modell des Nutzers weiter zu unterstützen als beim </w:t>
      </w:r>
      <w:r>
        <w:rPr>
          <w:i/>
        </w:rPr>
        <w:t xml:space="preserve">kinesic natural mapping, </w:t>
      </w:r>
      <w:r>
        <w:t xml:space="preserve">bei dem nur die Bewegung nachgeahmt wird, aber kein fühlbarer Controller involviert ist. Das Mapping ist in dem Sinne unvollständig, als dass die virtuellen Gegenstände nicht real abgebildet werden. </w:t>
      </w:r>
      <w:r w:rsidR="00EB5898">
        <w:t xml:space="preserve">Bei dem Bowling-Mini-Spiel von </w:t>
      </w:r>
      <w:r w:rsidR="00EB5898">
        <w:rPr>
          <w:i/>
        </w:rPr>
        <w:t xml:space="preserve">Wii Sports </w:t>
      </w:r>
      <w:r w:rsidR="00EB5898">
        <w:t xml:space="preserve">wird der Controller zwar ähnlich wie eine Bowlingkugel gehalten, er hat jedoch nicht die Form und das Gewicht einer solchen. </w:t>
      </w:r>
    </w:p>
    <w:p w14:paraId="3E474741" w14:textId="30E1433B" w:rsidR="00EB5898" w:rsidRDefault="00EB5898" w:rsidP="00EB5898">
      <w:pPr>
        <w:pStyle w:val="Beschriftung"/>
      </w:pPr>
    </w:p>
    <w:p w14:paraId="21771E44" w14:textId="77777777" w:rsidR="00EB5898" w:rsidRPr="00EB5898" w:rsidRDefault="00EB5898" w:rsidP="00EB5898">
      <w:pPr>
        <w:pStyle w:val="Folgeabsatz"/>
        <w:ind w:firstLine="0"/>
        <w:rPr>
          <w:b/>
          <w:sz w:val="24"/>
        </w:rPr>
      </w:pPr>
      <w:r w:rsidRPr="00EB5898">
        <w:rPr>
          <w:b/>
          <w:sz w:val="24"/>
        </w:rPr>
        <w:t>Realistic tangible natural mapping</w:t>
      </w:r>
    </w:p>
    <w:p w14:paraId="25370D68" w14:textId="5B407CA6" w:rsidR="00EB5898" w:rsidRDefault="00EB5898" w:rsidP="00EB5898">
      <w:pPr>
        <w:pStyle w:val="Folgeabsatz"/>
      </w:pPr>
      <w:r>
        <w:t xml:space="preserve">Die letzte Art von Mapping beinhaltet eine realistische und fühlbare Komponente als Controller. Dies soll helfen, das mentale Modell der Bewegungen des Nutzers zu erfüllen sowie das Gefühl der </w:t>
      </w:r>
      <w:r>
        <w:rPr>
          <w:i/>
        </w:rPr>
        <w:t xml:space="preserve">räumlichen Präsenz </w:t>
      </w:r>
      <w:r>
        <w:t>zu verbessern. Typische Vertreter hiervon sind Lenkräder für Rennspiele</w:t>
      </w:r>
      <w:r w:rsidR="00244686">
        <w:t xml:space="preserve"> (Abb. 10)</w:t>
      </w:r>
      <w:r>
        <w:t xml:space="preserve"> oder Controller in der Form von Waffen für Shooter-Games. </w:t>
      </w:r>
    </w:p>
    <w:p w14:paraId="0F132A1F" w14:textId="77777777" w:rsidR="00244686" w:rsidRDefault="00EB5898" w:rsidP="00244686">
      <w:pPr>
        <w:pStyle w:val="Folgeabsatz"/>
        <w:keepNext/>
      </w:pPr>
      <w:r>
        <w:rPr>
          <w:noProof/>
        </w:rPr>
        <w:drawing>
          <wp:inline distT="0" distB="0" distL="0" distR="0" wp14:anchorId="29D154F5" wp14:editId="2848111C">
            <wp:extent cx="5399405" cy="164401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in1.jpg"/>
                    <pic:cNvPicPr/>
                  </pic:nvPicPr>
                  <pic:blipFill>
                    <a:blip r:embed="rId32">
                      <a:extLst>
                        <a:ext uri="{28A0092B-C50C-407E-A947-70E740481C1C}">
                          <a14:useLocalDpi xmlns:a14="http://schemas.microsoft.com/office/drawing/2010/main" val="0"/>
                        </a:ext>
                      </a:extLst>
                    </a:blip>
                    <a:stretch>
                      <a:fillRect/>
                    </a:stretch>
                  </pic:blipFill>
                  <pic:spPr>
                    <a:xfrm>
                      <a:off x="0" y="0"/>
                      <a:ext cx="5399405" cy="1644015"/>
                    </a:xfrm>
                    <a:prstGeom prst="rect">
                      <a:avLst/>
                    </a:prstGeom>
                  </pic:spPr>
                </pic:pic>
              </a:graphicData>
            </a:graphic>
          </wp:inline>
        </w:drawing>
      </w:r>
    </w:p>
    <w:p w14:paraId="0C23B4B2" w14:textId="403EC41C" w:rsidR="00EB5898" w:rsidRPr="00244686" w:rsidRDefault="00244686" w:rsidP="00244686">
      <w:pPr>
        <w:pStyle w:val="Beschriftung"/>
        <w:jc w:val="both"/>
      </w:pPr>
      <w:bookmarkStart w:id="354" w:name="_Toc502322133"/>
      <w:r>
        <w:t xml:space="preserve">Abbildung </w:t>
      </w:r>
      <w:fldSimple w:instr=" SEQ Abbildung \* ARABIC ">
        <w:r w:rsidR="009764C3">
          <w:rPr>
            <w:noProof/>
          </w:rPr>
          <w:t>13</w:t>
        </w:r>
      </w:fldSimple>
      <w:r>
        <w:t>: links nach rechts: Joystick, Wii Controller mit Tennisaufsatz, Gaming-Lenkrad (</w:t>
      </w:r>
      <w:r w:rsidRPr="00244686">
        <w:t>https://images-eu.ssl-images-amazon.com/images/I/41oMu00v4YL._AC_US218_.jpg</w:t>
      </w:r>
      <w:r>
        <w:t xml:space="preserve">, </w:t>
      </w:r>
      <w:hyperlink r:id="rId33" w:history="1">
        <w:r w:rsidRPr="006A06F8">
          <w:rPr>
            <w:rStyle w:val="Hyperlink"/>
          </w:rPr>
          <w:t>http://www.elecom.co.jp/news/200706/hgw-005wh/image/HGW-006WH_31L.jpg</w:t>
        </w:r>
      </w:hyperlink>
      <w:r>
        <w:t xml:space="preserve">, </w:t>
      </w:r>
      <w:r w:rsidRPr="00244686">
        <w:t>http://pc-lenkrad-test.com/wp-content/uploads/2016/06/driving-force-gt-rad-und-pedal-300x243.jpg</w:t>
      </w:r>
      <w:r>
        <w:t>)</w:t>
      </w:r>
      <w:bookmarkEnd w:id="354"/>
    </w:p>
    <w:p w14:paraId="69F80715" w14:textId="77777777" w:rsidR="0091588B" w:rsidRDefault="0091588B" w:rsidP="008E7D87">
      <w:pPr>
        <w:pStyle w:val="Folgeabsatz"/>
      </w:pPr>
    </w:p>
    <w:p w14:paraId="6B349ABA" w14:textId="77777777" w:rsidR="0091588B" w:rsidRDefault="0091588B" w:rsidP="008E7D87">
      <w:pPr>
        <w:pStyle w:val="Folgeabsatz"/>
      </w:pPr>
    </w:p>
    <w:p w14:paraId="5C20B333" w14:textId="77777777" w:rsidR="0091588B" w:rsidRDefault="0091588B" w:rsidP="008E7D87">
      <w:pPr>
        <w:pStyle w:val="Folgeabsatz"/>
      </w:pPr>
    </w:p>
    <w:p w14:paraId="6D879F70" w14:textId="77777777" w:rsidR="0091588B" w:rsidRDefault="0091588B" w:rsidP="008E7D87">
      <w:pPr>
        <w:pStyle w:val="Folgeabsatz"/>
      </w:pPr>
    </w:p>
    <w:p w14:paraId="06FC8BD2" w14:textId="77777777" w:rsidR="0091588B" w:rsidRDefault="0091588B" w:rsidP="008E7D87">
      <w:pPr>
        <w:pStyle w:val="Folgeabsatz"/>
      </w:pPr>
    </w:p>
    <w:p w14:paraId="5B1CC036" w14:textId="77777777" w:rsidR="005F1D32" w:rsidRDefault="00E81CFE">
      <w:pPr>
        <w:pStyle w:val="berschrift1"/>
        <w:pPrChange w:id="355" w:author="Autor">
          <w:pPr>
            <w:pStyle w:val="Folgeabsatz"/>
          </w:pPr>
        </w:pPrChange>
      </w:pPr>
      <w:bookmarkStart w:id="356" w:name="_Toc502322097"/>
      <w:r>
        <w:lastRenderedPageBreak/>
        <w:t>Praxis</w:t>
      </w:r>
      <w:bookmarkEnd w:id="356"/>
    </w:p>
    <w:p w14:paraId="4EC05812" w14:textId="7906BC8B" w:rsidR="00CA1319" w:rsidDel="00BE4F95" w:rsidRDefault="00CA1319" w:rsidP="005F1D32">
      <w:pPr>
        <w:pStyle w:val="berschrift1"/>
        <w:numPr>
          <w:ilvl w:val="0"/>
          <w:numId w:val="0"/>
        </w:numPr>
        <w:ind w:left="432"/>
        <w:rPr>
          <w:ins w:id="357" w:author="Autor"/>
          <w:del w:id="358" w:author="Autor"/>
        </w:rPr>
      </w:pPr>
      <w:ins w:id="359" w:author="Autor">
        <w:del w:id="360" w:author="Autor">
          <w:r w:rsidDel="00BE4F95">
            <w:delText>Forschungsfragen</w:delText>
          </w:r>
          <w:bookmarkStart w:id="361" w:name="_Toc499899577"/>
          <w:bookmarkStart w:id="362" w:name="_Toc500166820"/>
          <w:bookmarkStart w:id="363" w:name="_Toc500245791"/>
          <w:bookmarkStart w:id="364" w:name="_Toc500497973"/>
          <w:bookmarkStart w:id="365" w:name="_Toc500498053"/>
          <w:bookmarkEnd w:id="361"/>
          <w:bookmarkEnd w:id="362"/>
          <w:bookmarkEnd w:id="363"/>
          <w:bookmarkEnd w:id="364"/>
          <w:bookmarkEnd w:id="365"/>
        </w:del>
      </w:ins>
    </w:p>
    <w:p w14:paraId="4E0BC8D5" w14:textId="127C140A" w:rsidR="005F1D32" w:rsidRPr="005F1D32" w:rsidDel="004033B4" w:rsidRDefault="00226B5C" w:rsidP="005F1D32">
      <w:pPr>
        <w:rPr>
          <w:del w:id="366" w:author="Autor"/>
        </w:rPr>
      </w:pPr>
      <w:ins w:id="367" w:author="Autor">
        <w:r>
          <w:t>Im ersten Teil der Arbeit wurden die grundlegenden Begriffe wie digitale Spiele, Virtual Reality, „Serious“ und „Edutainment“ Games sowie Natural User Interaction erläutert. Des Weiteren wurden zugrunde liegende Technologien beschrieben, die es dem Nutzer erlauben, mit den Inhalten im Spiel zu interagieren. Im Folgenden soll der praktische Teil der Arbeit beschrieben werden. Hierzu gehören der Ansatz und Wahl der Methoden, Forschungsfragen, Planung und Ablauf der Tests und die Evaluation der daraus e</w:t>
        </w:r>
        <w:r w:rsidR="004033B4">
          <w:t>ntstandenen Daten. Die Auswertung dieser Daten soll dabei Aufschluss über die Nutzbarkeit der natürlichen Eingabemöglichkeit bei unterschiedlichen Nutzergruppen geben. Am Ende soll noch ein Ausblick für zukünftige Forschungen in diesem Gebiet gegeben werden.</w:t>
        </w:r>
        <w:r w:rsidR="00130605">
          <w:t xml:space="preserve"> Zunächst wird mit dem eigenen Ansatz begonnen, der kurz den Rahmen der Studie beschreibt. </w:t>
        </w:r>
      </w:ins>
    </w:p>
    <w:p w14:paraId="6716BA9A" w14:textId="77777777" w:rsidR="004033B4" w:rsidDel="00013F23" w:rsidRDefault="004033B4" w:rsidP="005F1D32">
      <w:pPr>
        <w:rPr>
          <w:ins w:id="368" w:author="Autor"/>
          <w:del w:id="369" w:author="Autor"/>
        </w:rPr>
      </w:pPr>
      <w:bookmarkStart w:id="370" w:name="_Toc500502689"/>
      <w:bookmarkEnd w:id="370"/>
    </w:p>
    <w:p w14:paraId="4E8C85C8" w14:textId="77777777" w:rsidR="004033B4" w:rsidRDefault="004033B4">
      <w:pPr>
        <w:rPr>
          <w:ins w:id="371" w:author="Autor"/>
        </w:rPr>
        <w:pPrChange w:id="372" w:author="Autor">
          <w:pPr>
            <w:pStyle w:val="Folgeabsatz"/>
          </w:pPr>
        </w:pPrChange>
      </w:pPr>
    </w:p>
    <w:p w14:paraId="63263824" w14:textId="15D260C8" w:rsidR="00553B1B" w:rsidRDefault="00553B1B">
      <w:pPr>
        <w:pStyle w:val="berschrift2"/>
        <w:rPr>
          <w:ins w:id="373" w:author="Autor"/>
        </w:rPr>
        <w:pPrChange w:id="374" w:author="Autor">
          <w:pPr>
            <w:pStyle w:val="Folgeabsatz"/>
          </w:pPr>
        </w:pPrChange>
      </w:pPr>
      <w:bookmarkStart w:id="375" w:name="_Toc502322098"/>
      <w:ins w:id="376" w:author="Autor">
        <w:r>
          <w:t>Eigener Ansatz</w:t>
        </w:r>
        <w:bookmarkEnd w:id="375"/>
      </w:ins>
    </w:p>
    <w:p w14:paraId="42D79C18" w14:textId="55AFB3A0" w:rsidR="005164FF" w:rsidRPr="002113FB" w:rsidDel="00013F23" w:rsidRDefault="00E240F2">
      <w:pPr>
        <w:rPr>
          <w:ins w:id="377" w:author="Autor"/>
          <w:del w:id="378" w:author="Autor"/>
        </w:rPr>
        <w:pPrChange w:id="379" w:author="Autor">
          <w:pPr>
            <w:pStyle w:val="Folgeabsatz"/>
          </w:pPr>
        </w:pPrChange>
      </w:pPr>
      <w:ins w:id="380" w:author="Autor">
        <w:r>
          <w:t>Ein spannendes Thema im Bereich Gaming sind die ver</w:t>
        </w:r>
        <w:r w:rsidR="005C5860">
          <w:t xml:space="preserve">schiedenen Eingabemöglichkeiten mit deren Hilfe der Spieler interagieren kann. Wie in Punkt 2.3.3 beschrieben, gibt es mittlerweile eine Vielzahl von Input-Geräten, welche in unterschiedliche Kategorien eingeteilt werden können. Bei Geräten der Kategorie „Realistic tangible natural mapping“ handelt sich dabei um besonders realistische Eingabemöglichkeiten, wie sie auch im echten Leben anzutreffen sind (Lenkräder, Waffen, Sportgeräte, etc.). </w:t>
        </w:r>
        <w:r w:rsidR="00726FC9">
          <w:t>Im Rahmen dieser Masterarbeit wurde hierzu eine Studie durchgeführt, bei denen zwei Nutzergruppen ein digitales Sportspiel mit Hilfe eines echten Eishockeyschlägers spielten. Die Gruppen setzten sich zum einen aus professionellen Eishockeyspielern des EV Regensburg und zum anderen aus Leuten die nicht mit dem Sport vertraut sind zusammen. Aufgrund der unterschiedlichen Erfahrungen der Nutzergruppen mit dem Sport sollten möglichst viele Erkenntnisse gesammelt werden. Hierzu wurde zunächst ein Spielprototyp entworfen, der es ermöglichte, Eishock</w:t>
        </w:r>
        <w:r w:rsidR="00855B5E">
          <w:t>ey im virtuellen Raum zu spiele</w:t>
        </w:r>
        <w:r w:rsidR="00A84D02">
          <w:t>n</w:t>
        </w:r>
        <w:r w:rsidR="00726FC9">
          <w:t xml:space="preserve">. </w:t>
        </w:r>
        <w:r w:rsidR="00855B5E">
          <w:t xml:space="preserve">Ein Mixed-Methods-Ansatz wurde zur Erfassung von Testdaten verwendet. Durch Messung der Spieldaten, Verwendung von Fragebögen und Interviews am Ende des Tests sollten sowohl qualitative wie auch quantitative Daten gesammelt werden. </w:t>
        </w:r>
      </w:ins>
    </w:p>
    <w:p w14:paraId="197E8388" w14:textId="67FDE744" w:rsidR="00BE4F95" w:rsidDel="00013F23" w:rsidRDefault="00BE4F95">
      <w:pPr>
        <w:rPr>
          <w:ins w:id="381" w:author="Autor"/>
          <w:del w:id="382" w:author="Autor"/>
        </w:rPr>
        <w:pPrChange w:id="383" w:author="daniel schmidl" w:date="2017-11-30T14:11:00Z">
          <w:pPr>
            <w:pStyle w:val="Folgeabsatz"/>
          </w:pPr>
        </w:pPrChange>
      </w:pPr>
    </w:p>
    <w:p w14:paraId="2588AF08" w14:textId="129DF95E" w:rsidR="00BE4F95" w:rsidDel="00013F23" w:rsidRDefault="00BE4F95" w:rsidP="008E7D87">
      <w:pPr>
        <w:pStyle w:val="Folgeabsatz"/>
        <w:rPr>
          <w:ins w:id="384" w:author="Autor"/>
          <w:del w:id="385" w:author="Autor"/>
        </w:rPr>
      </w:pPr>
    </w:p>
    <w:p w14:paraId="07AF8958" w14:textId="51744092" w:rsidR="00BE4F95" w:rsidDel="00013F23" w:rsidRDefault="00BE4F95" w:rsidP="008E7D87">
      <w:pPr>
        <w:pStyle w:val="Folgeabsatz"/>
        <w:rPr>
          <w:ins w:id="386" w:author="Autor"/>
          <w:del w:id="387" w:author="Autor"/>
        </w:rPr>
      </w:pPr>
    </w:p>
    <w:p w14:paraId="7434BAB9" w14:textId="73DE0E6E" w:rsidR="00BE4F95" w:rsidDel="00013F23" w:rsidRDefault="00BE4F95" w:rsidP="008E7D87">
      <w:pPr>
        <w:pStyle w:val="Folgeabsatz"/>
        <w:rPr>
          <w:ins w:id="388" w:author="Autor"/>
          <w:del w:id="389" w:author="Autor"/>
        </w:rPr>
      </w:pPr>
    </w:p>
    <w:p w14:paraId="25EC4F88" w14:textId="28DC99A8" w:rsidR="00BE4F95" w:rsidDel="00013F23" w:rsidRDefault="00BE4F95" w:rsidP="008E7D87">
      <w:pPr>
        <w:pStyle w:val="Folgeabsatz"/>
        <w:rPr>
          <w:ins w:id="390" w:author="Autor"/>
          <w:del w:id="391" w:author="Autor"/>
        </w:rPr>
      </w:pPr>
    </w:p>
    <w:p w14:paraId="75B3E5DA" w14:textId="31FF9A13" w:rsidR="00BE4F95" w:rsidDel="00013F23" w:rsidRDefault="00BE4F95" w:rsidP="008E7D87">
      <w:pPr>
        <w:pStyle w:val="Folgeabsatz"/>
        <w:rPr>
          <w:ins w:id="392" w:author="Autor"/>
          <w:del w:id="393" w:author="Autor"/>
        </w:rPr>
      </w:pPr>
    </w:p>
    <w:p w14:paraId="1185C70C" w14:textId="35C68ECA" w:rsidR="00BE4F95" w:rsidDel="00013F23" w:rsidRDefault="00BE4F95" w:rsidP="008E7D87">
      <w:pPr>
        <w:pStyle w:val="Folgeabsatz"/>
        <w:rPr>
          <w:ins w:id="394" w:author="Autor"/>
          <w:del w:id="395" w:author="Autor"/>
        </w:rPr>
      </w:pPr>
    </w:p>
    <w:p w14:paraId="5431CBBC" w14:textId="1D60A497" w:rsidR="00BE4F95" w:rsidDel="00013F23" w:rsidRDefault="00BE4F95" w:rsidP="008E7D87">
      <w:pPr>
        <w:pStyle w:val="Folgeabsatz"/>
        <w:rPr>
          <w:ins w:id="396" w:author="Autor"/>
          <w:del w:id="397" w:author="Autor"/>
        </w:rPr>
      </w:pPr>
    </w:p>
    <w:p w14:paraId="1561C3DD" w14:textId="1F96FA17" w:rsidR="00BE4F95" w:rsidDel="00013F23" w:rsidRDefault="00BE4F95" w:rsidP="008E7D87">
      <w:pPr>
        <w:pStyle w:val="Folgeabsatz"/>
        <w:rPr>
          <w:ins w:id="398" w:author="Autor"/>
          <w:del w:id="399" w:author="Autor"/>
        </w:rPr>
      </w:pPr>
    </w:p>
    <w:p w14:paraId="62A3C395" w14:textId="7E0517E6" w:rsidR="00BE4F95" w:rsidDel="00013F23" w:rsidRDefault="00BE4F95" w:rsidP="008E7D87">
      <w:pPr>
        <w:pStyle w:val="Folgeabsatz"/>
        <w:rPr>
          <w:ins w:id="400" w:author="Autor"/>
          <w:del w:id="401" w:author="Autor"/>
        </w:rPr>
      </w:pPr>
    </w:p>
    <w:p w14:paraId="3F932437" w14:textId="2472C0B4" w:rsidR="00BE4F95" w:rsidDel="00013F23" w:rsidRDefault="00BE4F95" w:rsidP="008E7D87">
      <w:pPr>
        <w:pStyle w:val="Folgeabsatz"/>
        <w:rPr>
          <w:ins w:id="402" w:author="Autor"/>
          <w:del w:id="403" w:author="Autor"/>
        </w:rPr>
      </w:pPr>
    </w:p>
    <w:p w14:paraId="0AE119D7" w14:textId="61576D77" w:rsidR="00BE4F95" w:rsidDel="00013F23" w:rsidRDefault="00BE4F95" w:rsidP="008E7D87">
      <w:pPr>
        <w:pStyle w:val="Folgeabsatz"/>
        <w:rPr>
          <w:ins w:id="404" w:author="Autor"/>
          <w:del w:id="405" w:author="Autor"/>
        </w:rPr>
      </w:pPr>
    </w:p>
    <w:p w14:paraId="5559F61D" w14:textId="61118651" w:rsidR="00BE4F95" w:rsidRDefault="00013F23" w:rsidP="008E7D87">
      <w:pPr>
        <w:pStyle w:val="Folgeabsatz"/>
        <w:rPr>
          <w:ins w:id="406" w:author="Autor"/>
        </w:rPr>
      </w:pPr>
      <w:ins w:id="407" w:author="Autor">
        <w:r>
          <w:t xml:space="preserve">Die Ergebnisse der Auswertung sollten anschließend Aufschluss darüber geben, ob Probanden Probleme bei der Nutzung des Gerätes hatten, ob diese </w:t>
        </w:r>
        <w:r w:rsidR="00130605">
          <w:t xml:space="preserve">als natürlich empfunden wurde </w:t>
        </w:r>
        <w:r w:rsidR="00130605">
          <w:lastRenderedPageBreak/>
          <w:t xml:space="preserve">und ob daraus Rückschlüsse auf das Design von Interaktionen mit natürlichen Eingabegeräten gezogen werden können. Im Folgenden werden die Forschungsfragen </w:t>
        </w:r>
        <w:r w:rsidR="00611F9C">
          <w:t>formuliert.</w:t>
        </w:r>
      </w:ins>
    </w:p>
    <w:p w14:paraId="6874BA07" w14:textId="77777777" w:rsidR="00611F9C" w:rsidRDefault="00611F9C" w:rsidP="008E7D87">
      <w:pPr>
        <w:pStyle w:val="Folgeabsatz"/>
        <w:rPr>
          <w:ins w:id="408" w:author="Autor"/>
        </w:rPr>
      </w:pPr>
    </w:p>
    <w:p w14:paraId="785AC137" w14:textId="47ACCAAC" w:rsidR="00611F9C" w:rsidRDefault="00611F9C">
      <w:pPr>
        <w:pStyle w:val="berschrift2"/>
        <w:rPr>
          <w:ins w:id="409" w:author="Autor"/>
        </w:rPr>
        <w:pPrChange w:id="410" w:author="Autor">
          <w:pPr>
            <w:pStyle w:val="Folgeabsatz"/>
          </w:pPr>
        </w:pPrChange>
      </w:pPr>
      <w:bookmarkStart w:id="411" w:name="_Toc502322099"/>
      <w:ins w:id="412" w:author="Autor">
        <w:r>
          <w:t>Forschungsfragen</w:t>
        </w:r>
      </w:ins>
      <w:r w:rsidR="0036188E">
        <w:t xml:space="preserve"> und Hypothesen</w:t>
      </w:r>
      <w:bookmarkEnd w:id="411"/>
    </w:p>
    <w:p w14:paraId="17C96B4E" w14:textId="2B28CD75" w:rsidR="00611F9C" w:rsidRDefault="00456D11">
      <w:pPr>
        <w:rPr>
          <w:ins w:id="413" w:author="Autor"/>
        </w:rPr>
        <w:pPrChange w:id="414" w:author="Autor">
          <w:pPr>
            <w:pStyle w:val="Folgeabsatz"/>
          </w:pPr>
        </w:pPrChange>
      </w:pPr>
      <w:ins w:id="415" w:author="Autor">
        <w:r>
          <w:t xml:space="preserve">Ziel der Studie ist es, die Natürlichkeit von Eingabemöglichkeiten der Kategorie „realistic tangible natural mapping“ zu untersuchen. Im speziellen sollen Fragen zur Effektivität und Effizienz sowie zum Spielspaß beantwortet werden. Daraus ergeben sich zwei Forschungsfragen, die durch diese Studie </w:t>
        </w:r>
        <w:del w:id="416" w:author="Autor">
          <w:r w:rsidDel="00B73325">
            <w:delText>beantwortet</w:delText>
          </w:r>
        </w:del>
        <w:r w:rsidR="00B73325">
          <w:t>näher betrachtet</w:t>
        </w:r>
        <w:r>
          <w:t xml:space="preserve"> werden sollen:</w:t>
        </w:r>
      </w:ins>
    </w:p>
    <w:p w14:paraId="0487A9FF" w14:textId="26159B82" w:rsidR="00456D11" w:rsidRPr="00456D11" w:rsidRDefault="00456D11">
      <w:pPr>
        <w:pStyle w:val="Folgeabsatz"/>
        <w:numPr>
          <w:ilvl w:val="0"/>
          <w:numId w:val="9"/>
        </w:numPr>
        <w:rPr>
          <w:ins w:id="417" w:author="Autor"/>
          <w:i/>
          <w:rPrChange w:id="418" w:author="Autor">
            <w:rPr>
              <w:ins w:id="419" w:author="Autor"/>
            </w:rPr>
          </w:rPrChange>
        </w:rPr>
        <w:pPrChange w:id="420" w:author="Autor">
          <w:pPr>
            <w:pStyle w:val="Folgeabsatz"/>
          </w:pPr>
        </w:pPrChange>
      </w:pPr>
      <w:ins w:id="421" w:author="Autor">
        <w:r w:rsidRPr="00456D11">
          <w:rPr>
            <w:i/>
            <w:rPrChange w:id="422" w:author="Autor">
              <w:rPr/>
            </w:rPrChange>
          </w:rPr>
          <w:t>Wie effektiv und effizient ist die natürliche Eingabemethode?</w:t>
        </w:r>
      </w:ins>
    </w:p>
    <w:p w14:paraId="6A4CF9BC" w14:textId="49B45AAE" w:rsidR="00456D11" w:rsidRDefault="00456D11">
      <w:pPr>
        <w:pStyle w:val="Folgeabsatz"/>
        <w:numPr>
          <w:ilvl w:val="0"/>
          <w:numId w:val="9"/>
        </w:numPr>
        <w:rPr>
          <w:ins w:id="423" w:author="Autor"/>
          <w:i/>
        </w:rPr>
        <w:pPrChange w:id="424" w:author="Autor">
          <w:pPr>
            <w:pStyle w:val="Folgeabsatz"/>
          </w:pPr>
        </w:pPrChange>
      </w:pPr>
      <w:ins w:id="425" w:author="Autor">
        <w:r w:rsidRPr="00456D11">
          <w:rPr>
            <w:i/>
            <w:rPrChange w:id="426" w:author="Autor">
              <w:rPr/>
            </w:rPrChange>
          </w:rPr>
          <w:t>Gibt es Unterschiede im Spielspaß für verschiedene Nutzergruppen?</w:t>
        </w:r>
      </w:ins>
    </w:p>
    <w:p w14:paraId="536CDF1A" w14:textId="61AEFF70" w:rsidR="00F67FDF" w:rsidRDefault="00B73325">
      <w:pPr>
        <w:pPrChange w:id="427" w:author="Autor">
          <w:pPr>
            <w:pStyle w:val="Folgeabsatz"/>
          </w:pPr>
        </w:pPrChange>
      </w:pPr>
      <w:ins w:id="428" w:author="Autor">
        <w:r>
          <w:t>Zur Beantwortung dieser Fragen wurden Nutzertests mit einem Spieleprototypen durchgeführt und die gesammelten Daten ausgewertet.</w:t>
        </w:r>
      </w:ins>
    </w:p>
    <w:p w14:paraId="628D2633" w14:textId="43DEF10F" w:rsidR="0030328C" w:rsidRDefault="0030328C" w:rsidP="0030328C">
      <w:pPr>
        <w:pStyle w:val="Folgeabsatz"/>
      </w:pPr>
      <w:r>
        <w:t>Es wurden folgende Hypothesen aufgestellt, die durch die Auswertung der Daten bestätigt oder widerlegt werden sollten:</w:t>
      </w:r>
    </w:p>
    <w:p w14:paraId="7E0FEC08" w14:textId="42A9C856" w:rsidR="0030328C" w:rsidRDefault="0030328C" w:rsidP="0030328C">
      <w:pPr>
        <w:pStyle w:val="Folgeabsatz"/>
        <w:rPr>
          <w:i/>
        </w:rPr>
      </w:pPr>
      <w:r>
        <w:rPr>
          <w:i/>
        </w:rPr>
        <w:t>Die Erfahrung mit der Sportart Eishockey wirkt sich positiv aus auf:</w:t>
      </w:r>
    </w:p>
    <w:p w14:paraId="751BB2DD" w14:textId="15426AD8" w:rsidR="0030328C" w:rsidRDefault="0030328C" w:rsidP="00656BC8">
      <w:pPr>
        <w:pStyle w:val="Folgeabsatz"/>
        <w:numPr>
          <w:ilvl w:val="0"/>
          <w:numId w:val="13"/>
        </w:numPr>
        <w:rPr>
          <w:i/>
        </w:rPr>
      </w:pPr>
      <w:r>
        <w:rPr>
          <w:i/>
        </w:rPr>
        <w:t>Anstrengung</w:t>
      </w:r>
    </w:p>
    <w:p w14:paraId="41C07ACA" w14:textId="03DC42FD" w:rsidR="0030328C" w:rsidRDefault="0030328C" w:rsidP="0030328C">
      <w:pPr>
        <w:pStyle w:val="Folgeabsatz"/>
        <w:numPr>
          <w:ilvl w:val="0"/>
          <w:numId w:val="13"/>
        </w:numPr>
        <w:rPr>
          <w:i/>
        </w:rPr>
      </w:pPr>
      <w:r>
        <w:rPr>
          <w:i/>
        </w:rPr>
        <w:t>Natürlichkeit</w:t>
      </w:r>
    </w:p>
    <w:p w14:paraId="1FFE8FB8" w14:textId="3E97525D" w:rsidR="0030328C" w:rsidRPr="0030328C" w:rsidRDefault="0030328C" w:rsidP="0030328C">
      <w:pPr>
        <w:pStyle w:val="Folgeabsatz"/>
        <w:numPr>
          <w:ilvl w:val="0"/>
          <w:numId w:val="13"/>
        </w:numPr>
        <w:rPr>
          <w:i/>
        </w:rPr>
      </w:pPr>
      <w:r>
        <w:rPr>
          <w:i/>
        </w:rPr>
        <w:t>Performance (Effektivität und Effizienz)</w:t>
      </w:r>
    </w:p>
    <w:p w14:paraId="4AE816A1" w14:textId="77777777" w:rsidR="0036188E" w:rsidRPr="0036188E" w:rsidDel="00B73325" w:rsidRDefault="0036188E" w:rsidP="0036188E">
      <w:pPr>
        <w:pStyle w:val="Folgeabsatz"/>
        <w:rPr>
          <w:ins w:id="429" w:author="Autor"/>
          <w:del w:id="430" w:author="Autor"/>
        </w:rPr>
      </w:pPr>
    </w:p>
    <w:p w14:paraId="1F5709CA" w14:textId="44B8F8C7" w:rsidR="00130605" w:rsidRDefault="00130605">
      <w:pPr>
        <w:rPr>
          <w:ins w:id="431" w:author="Autor"/>
        </w:rPr>
        <w:pPrChange w:id="432" w:author="Autor">
          <w:pPr>
            <w:pStyle w:val="Folgeabsatz"/>
          </w:pPr>
        </w:pPrChange>
      </w:pPr>
      <w:ins w:id="433" w:author="Autor">
        <w:r>
          <w:t>Nachfolgend wird auf den Aufbau der Studie eingegangen. Es werden Probandenakquise, Studiendesign, Implementierung des Prototypen und Durchführung der Tests beschrieben.</w:t>
        </w:r>
      </w:ins>
    </w:p>
    <w:p w14:paraId="260649A9" w14:textId="77777777" w:rsidR="00130605" w:rsidRDefault="00130605" w:rsidP="008E7D87">
      <w:pPr>
        <w:pStyle w:val="Folgeabsatz"/>
        <w:rPr>
          <w:ins w:id="434" w:author="Autor"/>
        </w:rPr>
      </w:pPr>
    </w:p>
    <w:p w14:paraId="134F14D5" w14:textId="3B356C23" w:rsidR="00130605" w:rsidRDefault="00130605">
      <w:pPr>
        <w:pStyle w:val="berschrift2"/>
        <w:rPr>
          <w:ins w:id="435" w:author="Autor"/>
        </w:rPr>
        <w:pPrChange w:id="436" w:author="Autor">
          <w:pPr>
            <w:pStyle w:val="Folgeabsatz"/>
          </w:pPr>
        </w:pPrChange>
      </w:pPr>
      <w:bookmarkStart w:id="437" w:name="_Toc502322100"/>
      <w:ins w:id="438" w:author="Autor">
        <w:r>
          <w:t>Studie</w:t>
        </w:r>
        <w:bookmarkEnd w:id="437"/>
      </w:ins>
    </w:p>
    <w:p w14:paraId="77438A74" w14:textId="4D4D382D" w:rsidR="00BE4F95" w:rsidRDefault="00A84D02">
      <w:pPr>
        <w:pStyle w:val="berschrift3"/>
        <w:rPr>
          <w:ins w:id="439" w:author="Autor"/>
        </w:rPr>
        <w:pPrChange w:id="440" w:author="Autor">
          <w:pPr>
            <w:pStyle w:val="Folgeabsatz"/>
          </w:pPr>
        </w:pPrChange>
      </w:pPr>
      <w:bookmarkStart w:id="441" w:name="_Toc502322101"/>
      <w:ins w:id="442" w:author="Autor">
        <w:r>
          <w:t>Probandenakquise</w:t>
        </w:r>
        <w:bookmarkEnd w:id="441"/>
      </w:ins>
    </w:p>
    <w:p w14:paraId="60D45852" w14:textId="31F541AD" w:rsidR="00A84D02" w:rsidRDefault="00A84D02">
      <w:pPr>
        <w:rPr>
          <w:ins w:id="443" w:author="Autor"/>
        </w:rPr>
        <w:pPrChange w:id="444" w:author="Autor">
          <w:pPr>
            <w:pStyle w:val="Folgeabsatz"/>
          </w:pPr>
        </w:pPrChange>
      </w:pPr>
      <w:ins w:id="445" w:author="Autor">
        <w:r>
          <w:t xml:space="preserve">Ziel der Studie war es, zwei unterschiedliche Nutzergruppen und deren Spielspaß beim Testen des Prototyps zu untersuchen. </w:t>
        </w:r>
        <w:r w:rsidR="008479B7">
          <w:t>Die eine Nutzergruppe sollte mit der Sportart Eishockey vertraut sein, wobei die andere Gruppe noch keine Erfahrungen damit haben sollte. Für die erste Gruppe konnten professionelle Eishockeyspieler de</w:t>
        </w:r>
        <w:r w:rsidR="00A103C2">
          <w:t xml:space="preserve">r Eisbären </w:t>
        </w:r>
        <w:r w:rsidR="008479B7">
          <w:t>Regensburg</w:t>
        </w:r>
        <w:r w:rsidR="00A103C2">
          <w:t xml:space="preserve"> (</w:t>
        </w:r>
        <w:r w:rsidR="00A103C2" w:rsidRPr="00A103C2">
          <w:t>htt</w:t>
        </w:r>
        <w:r w:rsidR="00A103C2">
          <w:t>p://www.eisbaeren-regensburg.de)</w:t>
        </w:r>
        <w:r w:rsidR="008479B7">
          <w:t xml:space="preserve"> gewonnen werden. 7 Spieler erklärten </w:t>
        </w:r>
        <w:r w:rsidR="008479B7">
          <w:lastRenderedPageBreak/>
          <w:t xml:space="preserve">sich dazu bereit zwischen den Trainingseinheiten an den Tests teilzunehmen. </w:t>
        </w:r>
        <w:r w:rsidR="00674608">
          <w:t xml:space="preserve">Da es sich um die Herrenmannschaft handelte, bestand die Gruppe ausschließlich aus männlichen Testpersonen. Des Weiteren wurden 10 Studenten getestet, die kaum oder gar keine Erfahrung mit dem Sport hatten. Diese Gruppe setzte sich aus 9 männlichen und einer weiblichen Person zusammen. Somit wurden insgesamt 17 Probanden getestet, von denen der Jüngste 21 Jahre und der Älteste 33 Jahre alt waren, wobei der Altersdurchschnitt bei 26.35 Jahren (Std.-Abw.: 2.737) lag. </w:t>
        </w:r>
        <w:r w:rsidR="004E3751">
          <w:t xml:space="preserve">Wie bereits erwähnt bestand Gruppe 1 ausschließlich aus professionellen Eishockeyspielern, von denen 3 nebenbei ein Studium absolvierten. Gruppe 2 waren </w:t>
        </w:r>
        <w:r w:rsidR="00F34DA8">
          <w:t>Master</w:t>
        </w:r>
        <w:del w:id="446" w:author="Autor">
          <w:r w:rsidR="004E3751" w:rsidDel="00F34DA8">
            <w:delText>S</w:delText>
          </w:r>
        </w:del>
        <w:r w:rsidR="00F34DA8">
          <w:t>s</w:t>
        </w:r>
        <w:r w:rsidR="004E3751">
          <w:t>tudenten verschiedener Studiengänge der Universität Regensburg</w:t>
        </w:r>
        <w:r w:rsidR="00F34DA8">
          <w:t xml:space="preserve">. </w:t>
        </w:r>
        <w:r w:rsidR="00C61895">
          <w:t xml:space="preserve">8 von ihnen gaben an keinerlei Erfahrung mit Eishockey zu haben, 2 hatten in ihrer Kindheit </w:t>
        </w:r>
        <w:del w:id="447" w:author="Autor">
          <w:r w:rsidR="004E3751" w:rsidDel="00F34DA8">
            <w:delText xml:space="preserve">. </w:delText>
          </w:r>
        </w:del>
        <w:r w:rsidR="00C61895">
          <w:t xml:space="preserve">das letzte Mal Eishockey gespielt. </w:t>
        </w:r>
      </w:ins>
    </w:p>
    <w:p w14:paraId="0DA91043" w14:textId="2E718208" w:rsidR="00F32D4D" w:rsidRDefault="00415D71">
      <w:pPr>
        <w:pStyle w:val="Folgeabsatz"/>
        <w:rPr>
          <w:ins w:id="448" w:author="Autor"/>
        </w:rPr>
      </w:pPr>
      <w:ins w:id="449" w:author="Autor">
        <w:r>
          <w:t>Bei der Erfahrung mit Computerspielen gab lediglich eine Person an, weniger als ein Jahr damit vertraut zu sein und diese eigentlich nie zu nutzen (Abb. 14). Der Rest konnte auf mindestens 3 bis 5 Jahre Erfahrung zurückgreifen und spielte diese auch regelmäßig (Abb. 15).</w:t>
        </w:r>
      </w:ins>
    </w:p>
    <w:p w14:paraId="29E1A100" w14:textId="019936D3" w:rsidR="00F32D4D" w:rsidDel="00415D71" w:rsidRDefault="00F32D4D">
      <w:pPr>
        <w:pStyle w:val="Folgeabsatz"/>
        <w:rPr>
          <w:ins w:id="450" w:author="Autor"/>
          <w:del w:id="451" w:author="Autor"/>
        </w:rPr>
      </w:pPr>
    </w:p>
    <w:p w14:paraId="4FEA3B7D" w14:textId="6DD8E855" w:rsidR="00F32D4D" w:rsidRPr="00F32D4D" w:rsidDel="00415D71" w:rsidRDefault="00F32D4D">
      <w:pPr>
        <w:pStyle w:val="Folgeabsatz"/>
        <w:rPr>
          <w:ins w:id="452" w:author="Autor"/>
          <w:del w:id="453" w:author="Autor"/>
        </w:rPr>
      </w:pPr>
    </w:p>
    <w:p w14:paraId="1F85BCEB" w14:textId="77777777" w:rsidR="00F32D4D" w:rsidRDefault="00F32D4D">
      <w:pPr>
        <w:pStyle w:val="Folgeabsatz"/>
        <w:keepNext/>
        <w:ind w:firstLine="0"/>
        <w:rPr>
          <w:ins w:id="454" w:author="Autor"/>
        </w:rPr>
      </w:pPr>
      <w:ins w:id="455" w:author="Autor">
        <w:r>
          <w:rPr>
            <w:noProof/>
          </w:rPr>
          <w:drawing>
            <wp:inline distT="0" distB="0" distL="0" distR="0" wp14:anchorId="0013B11E" wp14:editId="5C7E2B1E">
              <wp:extent cx="5399405" cy="2734382"/>
              <wp:effectExtent l="0" t="0" r="10795" b="8890"/>
              <wp:docPr id="17" name="Diagramm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14:paraId="433ED070" w14:textId="2BE8F16D" w:rsidR="00F32D4D" w:rsidRDefault="00F32D4D">
      <w:pPr>
        <w:pStyle w:val="Beschriftung"/>
        <w:rPr>
          <w:ins w:id="456" w:author="Autor"/>
        </w:rPr>
        <w:pPrChange w:id="457" w:author="Autor">
          <w:pPr>
            <w:pStyle w:val="Folgeabsatz"/>
            <w:ind w:firstLine="0"/>
          </w:pPr>
        </w:pPrChange>
      </w:pPr>
      <w:bookmarkStart w:id="458" w:name="_Toc502322134"/>
      <w:ins w:id="459" w:author="Autor">
        <w:r>
          <w:t xml:space="preserve">Abbildung </w:t>
        </w:r>
        <w:r>
          <w:fldChar w:fldCharType="begin"/>
        </w:r>
        <w:r>
          <w:instrText xml:space="preserve"> SEQ Abbildung \* ARABIC </w:instrText>
        </w:r>
      </w:ins>
      <w:r>
        <w:fldChar w:fldCharType="separate"/>
      </w:r>
      <w:r w:rsidR="009764C3">
        <w:rPr>
          <w:noProof/>
        </w:rPr>
        <w:t>14</w:t>
      </w:r>
      <w:ins w:id="460" w:author="Autor">
        <w:r>
          <w:fldChar w:fldCharType="end"/>
        </w:r>
        <w:r>
          <w:t>: Erfahrung mit Computerspielen</w:t>
        </w:r>
        <w:bookmarkEnd w:id="458"/>
      </w:ins>
    </w:p>
    <w:p w14:paraId="413E483E" w14:textId="77777777" w:rsidR="00415D71" w:rsidRDefault="00415D71">
      <w:pPr>
        <w:pStyle w:val="Beschriftung"/>
        <w:keepNext/>
        <w:jc w:val="both"/>
        <w:rPr>
          <w:ins w:id="461" w:author="Autor"/>
        </w:rPr>
      </w:pPr>
      <w:ins w:id="462" w:author="Autor">
        <w:r>
          <w:rPr>
            <w:noProof/>
          </w:rPr>
          <w:lastRenderedPageBreak/>
          <w:drawing>
            <wp:inline distT="0" distB="0" distL="0" distR="0" wp14:anchorId="1FA605D9" wp14:editId="3874E6EC">
              <wp:extent cx="5399405" cy="3010715"/>
              <wp:effectExtent l="0" t="0" r="10795" b="18415"/>
              <wp:docPr id="18" name="Diagramm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ins>
    </w:p>
    <w:p w14:paraId="14B675E5" w14:textId="4A51A49E" w:rsidR="00415D71" w:rsidRDefault="00415D71">
      <w:pPr>
        <w:pStyle w:val="Beschriftung"/>
        <w:rPr>
          <w:ins w:id="463" w:author="Autor"/>
        </w:rPr>
        <w:pPrChange w:id="464" w:author="Autor">
          <w:pPr>
            <w:pStyle w:val="Beschriftung"/>
            <w:jc w:val="both"/>
          </w:pPr>
        </w:pPrChange>
      </w:pPr>
      <w:bookmarkStart w:id="465" w:name="_Toc502322135"/>
      <w:ins w:id="466" w:author="Autor">
        <w:r>
          <w:t xml:space="preserve">Abbildung </w:t>
        </w:r>
        <w:r>
          <w:fldChar w:fldCharType="begin"/>
        </w:r>
        <w:r>
          <w:instrText xml:space="preserve"> SEQ Abbildung \* ARABIC </w:instrText>
        </w:r>
      </w:ins>
      <w:r>
        <w:fldChar w:fldCharType="separate"/>
      </w:r>
      <w:r w:rsidR="009764C3">
        <w:rPr>
          <w:noProof/>
        </w:rPr>
        <w:t>15</w:t>
      </w:r>
      <w:ins w:id="467" w:author="Autor">
        <w:r>
          <w:fldChar w:fldCharType="end"/>
        </w:r>
        <w:r>
          <w:t>: Nutzung von Computerspielen</w:t>
        </w:r>
        <w:bookmarkEnd w:id="465"/>
      </w:ins>
    </w:p>
    <w:p w14:paraId="28E55CCC" w14:textId="77701BEC" w:rsidR="00C61895" w:rsidDel="00915321" w:rsidRDefault="00631B6A">
      <w:pPr>
        <w:ind w:firstLine="397"/>
        <w:rPr>
          <w:del w:id="468" w:author="Autor"/>
        </w:rPr>
        <w:pPrChange w:id="469" w:author="Autor">
          <w:pPr>
            <w:pStyle w:val="Folgeabsatz"/>
          </w:pPr>
        </w:pPrChange>
      </w:pPr>
      <w:ins w:id="470" w:author="Autor">
        <w:r>
          <w:t xml:space="preserve">Zusätzlich wurde die Erfahrung mit Interaktionsmöglichkeiten bei Computerspielen abgefragt. </w:t>
        </w:r>
        <w:del w:id="471" w:author="Autor">
          <w:r w:rsidDel="00915321">
            <w:delText xml:space="preserve">Bei </w:delText>
          </w:r>
        </w:del>
        <w:r>
          <w:t xml:space="preserve">Gruppe 1 </w:t>
        </w:r>
        <w:del w:id="472" w:author="Autor">
          <w:r w:rsidDel="00915321">
            <w:delText xml:space="preserve">waren </w:delText>
          </w:r>
        </w:del>
        <w:r w:rsidR="00915321">
          <w:t xml:space="preserve">kannte </w:t>
        </w:r>
        <w:r>
          <w:t>vor allem Keyboard und Maus sowie Controller</w:t>
        </w:r>
        <w:r w:rsidR="00915321">
          <w:t xml:space="preserve"> der Xbox und Playstation</w:t>
        </w:r>
        <w:del w:id="473" w:author="Autor">
          <w:r w:rsidDel="00915321">
            <w:delText xml:space="preserve"> bekannt</w:delText>
          </w:r>
        </w:del>
        <w:r>
          <w:t xml:space="preserve">, wohingegen bei Gruppe 2 auch Gaming-Lenkräder, Joysticks und Blickinteraktion bekannt waren. </w:t>
        </w:r>
        <w:r w:rsidR="00976D6E">
          <w:t>Abb. 16 zeigt die Häufigkeit der genannten Antworten aller Probanden. Zudem gaben 6 von 17 Testpersonen an, keine Erfahrung mit Virtual Reality zu haben.</w:t>
        </w:r>
        <w:del w:id="474" w:author="Autor">
          <w:r w:rsidDel="00976D6E">
            <w:delText xml:space="preserve">6 von 17 Probanden hatten bis dato noch keinerlei Erfahrung mit Virtual Reality. </w:delText>
          </w:r>
        </w:del>
      </w:ins>
    </w:p>
    <w:p w14:paraId="69793805" w14:textId="77777777" w:rsidR="00915321" w:rsidRDefault="00915321">
      <w:pPr>
        <w:pStyle w:val="Folgeabsatz"/>
        <w:ind w:firstLine="0"/>
        <w:rPr>
          <w:ins w:id="475" w:author="Autor"/>
        </w:rPr>
        <w:pPrChange w:id="476" w:author="Autor">
          <w:pPr>
            <w:pStyle w:val="Folgeabsatz"/>
          </w:pPr>
        </w:pPrChange>
      </w:pPr>
    </w:p>
    <w:p w14:paraId="242E8154" w14:textId="77777777" w:rsidR="00976D6E" w:rsidRDefault="00976D6E">
      <w:pPr>
        <w:pStyle w:val="Folgeabsatz"/>
        <w:keepNext/>
        <w:rPr>
          <w:ins w:id="477" w:author="Autor"/>
        </w:rPr>
        <w:pPrChange w:id="478" w:author="Autor">
          <w:pPr>
            <w:pStyle w:val="Folgeabsatz"/>
          </w:pPr>
        </w:pPrChange>
      </w:pPr>
      <w:ins w:id="479" w:author="Autor">
        <w:r>
          <w:rPr>
            <w:noProof/>
          </w:rPr>
          <w:drawing>
            <wp:inline distT="0" distB="0" distL="0" distR="0" wp14:anchorId="66ADA80D" wp14:editId="2EC47455">
              <wp:extent cx="5399405" cy="3149600"/>
              <wp:effectExtent l="0" t="0" r="10795" b="12700"/>
              <wp:docPr id="19" name="Diagramm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ins>
    </w:p>
    <w:p w14:paraId="6A66FFF7" w14:textId="355B7894" w:rsidR="00915321" w:rsidRDefault="00976D6E">
      <w:pPr>
        <w:pStyle w:val="Beschriftung"/>
        <w:rPr>
          <w:ins w:id="480" w:author="Autor"/>
        </w:rPr>
        <w:pPrChange w:id="481" w:author="Autor">
          <w:pPr>
            <w:pStyle w:val="Folgeabsatz"/>
          </w:pPr>
        </w:pPrChange>
      </w:pPr>
      <w:bookmarkStart w:id="482" w:name="_Toc502322136"/>
      <w:ins w:id="483" w:author="Autor">
        <w:r>
          <w:t xml:space="preserve">Abbildung </w:t>
        </w:r>
        <w:r>
          <w:fldChar w:fldCharType="begin"/>
        </w:r>
        <w:r>
          <w:instrText xml:space="preserve"> SEQ Abbildung \* ARABIC </w:instrText>
        </w:r>
      </w:ins>
      <w:r>
        <w:fldChar w:fldCharType="separate"/>
      </w:r>
      <w:r w:rsidR="009764C3">
        <w:rPr>
          <w:noProof/>
        </w:rPr>
        <w:t>16</w:t>
      </w:r>
      <w:ins w:id="484" w:author="Autor">
        <w:r>
          <w:fldChar w:fldCharType="end"/>
        </w:r>
        <w:r>
          <w:t>: Erfahrung mit Eingabegeräten</w:t>
        </w:r>
        <w:bookmarkEnd w:id="482"/>
      </w:ins>
    </w:p>
    <w:p w14:paraId="0C769E78" w14:textId="4300562C" w:rsidR="00915321" w:rsidRDefault="00915321">
      <w:pPr>
        <w:pStyle w:val="berschrift3"/>
        <w:rPr>
          <w:ins w:id="485" w:author="Autor"/>
        </w:rPr>
        <w:pPrChange w:id="486" w:author="Autor">
          <w:pPr>
            <w:pStyle w:val="Folgeabsatz"/>
          </w:pPr>
        </w:pPrChange>
      </w:pPr>
      <w:bookmarkStart w:id="487" w:name="_Toc502322102"/>
      <w:ins w:id="488" w:author="Autor">
        <w:r>
          <w:lastRenderedPageBreak/>
          <w:t>Setup/Aufbau</w:t>
        </w:r>
        <w:bookmarkEnd w:id="487"/>
        <w:r>
          <w:t xml:space="preserve"> </w:t>
        </w:r>
      </w:ins>
    </w:p>
    <w:p w14:paraId="1AEC2FAA" w14:textId="145E7ACC" w:rsidR="00E947ED" w:rsidRDefault="00730EF8">
      <w:pPr>
        <w:rPr>
          <w:ins w:id="489" w:author="Autor"/>
        </w:rPr>
        <w:pPrChange w:id="490" w:author="Autor">
          <w:pPr>
            <w:pStyle w:val="Folgeabsatz"/>
          </w:pPr>
        </w:pPrChange>
      </w:pPr>
      <w:ins w:id="491" w:author="Autor">
        <w:r>
          <w:t xml:space="preserve">Der Spielprototyp wurde mit Hilfe der Unreal Engine </w:t>
        </w:r>
        <w:r w:rsidR="009F7651">
          <w:t xml:space="preserve">(Version 4.17.1) erstellt und wurde unter Verwendung der HTC Vive gespielt. Dieses VR Headset </w:t>
        </w:r>
        <w:r w:rsidR="008736A6">
          <w:t xml:space="preserve">bietet eine Auflösung von 1080 x 1200 Pixel pro Auge mit einem Sichtfeld von 110 Grad. Mit Hilfe verschiedener Sensoren wird die Position des Spielers im Raum getracked und in das Spiel übertragen. </w:t>
        </w:r>
        <w:r w:rsidR="005F3886">
          <w:t xml:space="preserve">Zusätzlich wurden noch Kopfhörer an die Vive angeschlossen um </w:t>
        </w:r>
        <w:r w:rsidR="000C73BD">
          <w:t xml:space="preserve">Soundeffekte abzuspielen. </w:t>
        </w:r>
        <w:r w:rsidR="008736A6">
          <w:t>Die Infrarot-Basisstationen wurden in einem Abstand von ca. 5m diagonal gegenüber gestellt um die Spielfläche so groß wie möglich zu gestalten. Als Spielgerät wurde ein handelsüblicher Eishockeyschläger verwendet</w:t>
        </w:r>
        <w:r w:rsidR="00EC71E8">
          <w:t>.</w:t>
        </w:r>
        <w:r w:rsidR="00075544">
          <w:t xml:space="preserve"> An diesen wurde ein zusätzlicher Tracker installiert (Abb. 17</w:t>
        </w:r>
        <w:r w:rsidR="00DE73C1">
          <w:t xml:space="preserve"> und 18</w:t>
        </w:r>
        <w:r w:rsidR="00075544">
          <w:t>),</w:t>
        </w:r>
        <w:del w:id="492" w:author="Autor">
          <w:r w:rsidR="00075544" w:rsidDel="005F3886">
            <w:delText xml:space="preserve"> um </w:delText>
          </w:r>
        </w:del>
        <w:r w:rsidR="005F3886">
          <w:t xml:space="preserve"> der dazu genutzt werden kann, </w:t>
        </w:r>
        <w:r w:rsidR="00075544">
          <w:t>die Bewegungen des Schlägers in</w:t>
        </w:r>
        <w:del w:id="493" w:author="Autor">
          <w:r w:rsidR="00075544" w:rsidDel="005F3886">
            <w:delText>s</w:delText>
          </w:r>
        </w:del>
        <w:r w:rsidR="005F3886">
          <w:t xml:space="preserve"> das</w:t>
        </w:r>
        <w:r w:rsidR="00075544">
          <w:t xml:space="preserve"> Spiel einzubauen.</w:t>
        </w:r>
        <w:r w:rsidR="005F3886">
          <w:t xml:space="preserve"> </w:t>
        </w:r>
      </w:ins>
    </w:p>
    <w:p w14:paraId="07999381" w14:textId="2278DCC5" w:rsidR="000C73BD" w:rsidRPr="000C73BD" w:rsidRDefault="000C73BD">
      <w:pPr>
        <w:pStyle w:val="Folgeabsatz"/>
        <w:rPr>
          <w:ins w:id="494" w:author="Autor"/>
        </w:rPr>
      </w:pPr>
      <w:ins w:id="495" w:author="Autor">
        <w:r>
          <w:t xml:space="preserve">Ausgeführt wurde alles über einen Desktop PC </w:t>
        </w:r>
        <w:r w:rsidR="00016041">
          <w:t>mit Windows 10 Betriebssystem, 16GB RAM</w:t>
        </w:r>
        <w:r w:rsidR="00140076">
          <w:t xml:space="preserve"> und einem Intel Core i7-5820K Prozessor mit 3,30 GHz. Als Grafikkarte war eine GeForce GTX 980 Ti verbaut.</w:t>
        </w:r>
      </w:ins>
    </w:p>
    <w:p w14:paraId="510706FB" w14:textId="77777777" w:rsidR="00075544" w:rsidRDefault="00075544">
      <w:pPr>
        <w:pStyle w:val="Folgeabsatz"/>
        <w:keepNext/>
        <w:jc w:val="center"/>
        <w:rPr>
          <w:ins w:id="496" w:author="Autor"/>
        </w:rPr>
        <w:pPrChange w:id="497" w:author="Autor">
          <w:pPr>
            <w:pStyle w:val="Folgeabsatz"/>
          </w:pPr>
        </w:pPrChange>
      </w:pPr>
      <w:ins w:id="498" w:author="Autor">
        <w:r>
          <w:rPr>
            <w:noProof/>
          </w:rPr>
          <w:drawing>
            <wp:inline distT="0" distB="0" distL="0" distR="0" wp14:anchorId="260498F5" wp14:editId="311B18BA">
              <wp:extent cx="3640347" cy="2251081"/>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ve tracker.png"/>
                      <pic:cNvPicPr/>
                    </pic:nvPicPr>
                    <pic:blipFill>
                      <a:blip r:embed="rId37">
                        <a:extLst>
                          <a:ext uri="{28A0092B-C50C-407E-A947-70E740481C1C}">
                            <a14:useLocalDpi xmlns:a14="http://schemas.microsoft.com/office/drawing/2010/main" val="0"/>
                          </a:ext>
                        </a:extLst>
                      </a:blip>
                      <a:stretch>
                        <a:fillRect/>
                      </a:stretch>
                    </pic:blipFill>
                    <pic:spPr>
                      <a:xfrm>
                        <a:off x="0" y="0"/>
                        <a:ext cx="3648699" cy="2256246"/>
                      </a:xfrm>
                      <a:prstGeom prst="rect">
                        <a:avLst/>
                      </a:prstGeom>
                    </pic:spPr>
                  </pic:pic>
                </a:graphicData>
              </a:graphic>
            </wp:inline>
          </w:drawing>
        </w:r>
      </w:ins>
    </w:p>
    <w:p w14:paraId="1CFA76A5" w14:textId="43C3A4A7" w:rsidR="00075544" w:rsidRDefault="00075544">
      <w:pPr>
        <w:pStyle w:val="Beschriftung"/>
        <w:jc w:val="both"/>
        <w:rPr>
          <w:ins w:id="499" w:author="Autor"/>
        </w:rPr>
        <w:pPrChange w:id="500" w:author="Autor">
          <w:pPr>
            <w:pStyle w:val="Folgeabsatz"/>
          </w:pPr>
        </w:pPrChange>
      </w:pPr>
      <w:bookmarkStart w:id="501" w:name="_Toc502322137"/>
      <w:ins w:id="502" w:author="Autor">
        <w:r>
          <w:t xml:space="preserve">Abbildung </w:t>
        </w:r>
        <w:r>
          <w:fldChar w:fldCharType="begin"/>
        </w:r>
        <w:r>
          <w:instrText xml:space="preserve"> SEQ Abbildung \* ARABIC </w:instrText>
        </w:r>
      </w:ins>
      <w:r>
        <w:fldChar w:fldCharType="separate"/>
      </w:r>
      <w:r w:rsidR="009764C3">
        <w:rPr>
          <w:noProof/>
        </w:rPr>
        <w:t>17</w:t>
      </w:r>
      <w:ins w:id="503" w:author="Autor">
        <w:r>
          <w:fldChar w:fldCharType="end"/>
        </w:r>
        <w:r>
          <w:t>: Vive Tracker für Entwickler (</w:t>
        </w:r>
        <w:r w:rsidR="00C852B6">
          <w:fldChar w:fldCharType="begin"/>
        </w:r>
        <w:r w:rsidR="00C852B6">
          <w:instrText xml:space="preserve"> HYPERLINK "</w:instrText>
        </w:r>
        <w:r w:rsidR="00C852B6" w:rsidRPr="00075544">
          <w:instrText>https://www.vive.com/de/vive-tracker-for-developer/</w:instrText>
        </w:r>
        <w:r w:rsidR="00C852B6">
          <w:instrText xml:space="preserve">" </w:instrText>
        </w:r>
        <w:r w:rsidR="00C852B6">
          <w:fldChar w:fldCharType="separate"/>
        </w:r>
        <w:r w:rsidR="00C852B6" w:rsidRPr="00851145">
          <w:rPr>
            <w:rStyle w:val="Hyperlink"/>
          </w:rPr>
          <w:t>https://www.vive.com/de/vive-tracker-for-developer/</w:t>
        </w:r>
        <w:r w:rsidR="00C852B6">
          <w:fldChar w:fldCharType="end"/>
        </w:r>
        <w:r>
          <w:t>)</w:t>
        </w:r>
        <w:bookmarkEnd w:id="501"/>
      </w:ins>
    </w:p>
    <w:p w14:paraId="2F9A851E" w14:textId="77777777" w:rsidR="005F3886" w:rsidRDefault="00DE73C1">
      <w:pPr>
        <w:keepNext/>
        <w:rPr>
          <w:ins w:id="504" w:author="Autor"/>
        </w:rPr>
        <w:pPrChange w:id="505" w:author="Autor">
          <w:pPr/>
        </w:pPrChange>
      </w:pPr>
      <w:ins w:id="506" w:author="Autor">
        <w:r>
          <w:rPr>
            <w:noProof/>
          </w:rPr>
          <w:drawing>
            <wp:inline distT="0" distB="0" distL="0" distR="0" wp14:anchorId="6A4EDF2B" wp14:editId="181CAC17">
              <wp:extent cx="5399405" cy="1135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läger.png"/>
                      <pic:cNvPicPr/>
                    </pic:nvPicPr>
                    <pic:blipFill>
                      <a:blip r:embed="rId38">
                        <a:extLst>
                          <a:ext uri="{28A0092B-C50C-407E-A947-70E740481C1C}">
                            <a14:useLocalDpi xmlns:a14="http://schemas.microsoft.com/office/drawing/2010/main" val="0"/>
                          </a:ext>
                        </a:extLst>
                      </a:blip>
                      <a:stretch>
                        <a:fillRect/>
                      </a:stretch>
                    </pic:blipFill>
                    <pic:spPr>
                      <a:xfrm>
                        <a:off x="0" y="0"/>
                        <a:ext cx="5399405" cy="1135380"/>
                      </a:xfrm>
                      <a:prstGeom prst="rect">
                        <a:avLst/>
                      </a:prstGeom>
                    </pic:spPr>
                  </pic:pic>
                </a:graphicData>
              </a:graphic>
            </wp:inline>
          </w:drawing>
        </w:r>
      </w:ins>
    </w:p>
    <w:p w14:paraId="68A5A65F" w14:textId="4C70AAED" w:rsidR="00C852B6" w:rsidRPr="00DE73C1" w:rsidRDefault="005F3886">
      <w:pPr>
        <w:pStyle w:val="Beschriftung"/>
        <w:jc w:val="both"/>
        <w:rPr>
          <w:ins w:id="507" w:author="Autor"/>
          <w:rPrChange w:id="508" w:author="Autor">
            <w:rPr>
              <w:ins w:id="509" w:author="Autor"/>
            </w:rPr>
          </w:rPrChange>
        </w:rPr>
        <w:pPrChange w:id="510" w:author="Autor">
          <w:pPr>
            <w:pStyle w:val="Folgeabsatz"/>
          </w:pPr>
        </w:pPrChange>
      </w:pPr>
      <w:bookmarkStart w:id="511" w:name="_Toc502322138"/>
      <w:ins w:id="512" w:author="Autor">
        <w:r>
          <w:t xml:space="preserve">Abbildung </w:t>
        </w:r>
        <w:r>
          <w:fldChar w:fldCharType="begin"/>
        </w:r>
        <w:r>
          <w:instrText xml:space="preserve"> SEQ Abbildung \* ARABIC </w:instrText>
        </w:r>
      </w:ins>
      <w:r>
        <w:fldChar w:fldCharType="separate"/>
      </w:r>
      <w:r w:rsidR="009764C3">
        <w:rPr>
          <w:noProof/>
        </w:rPr>
        <w:t>18</w:t>
      </w:r>
      <w:ins w:id="513" w:author="Autor">
        <w:r>
          <w:fldChar w:fldCharType="end"/>
        </w:r>
        <w:r>
          <w:t>: Eishockeyschläger mit angebautem Tracker</w:t>
        </w:r>
        <w:bookmarkEnd w:id="511"/>
      </w:ins>
    </w:p>
    <w:p w14:paraId="0725A878" w14:textId="0A506CF0" w:rsidR="00074E5D" w:rsidRDefault="00BC44EF">
      <w:pPr>
        <w:rPr>
          <w:ins w:id="514" w:author="Autor"/>
        </w:rPr>
        <w:pPrChange w:id="515" w:author="Autor">
          <w:pPr>
            <w:pStyle w:val="Folgeabsatz"/>
          </w:pPr>
        </w:pPrChange>
      </w:pPr>
      <w:ins w:id="516" w:author="Autor">
        <w:r>
          <w:t xml:space="preserve">Für die Durchführung der Tests war vor allem ein großer Raum mit ausreichend Platz ausschlaggebend. Hierfür konnten zwei Lösungen gefunden werden. </w:t>
        </w:r>
        <w:r w:rsidR="00283143">
          <w:t xml:space="preserve">Der EVR stellte </w:t>
        </w:r>
        <w:r w:rsidR="00283143">
          <w:lastRenderedPageBreak/>
          <w:t>für die Tests den VIP-Raum im Innenbereich der Donauarena zur Verfügung</w:t>
        </w:r>
        <w:r w:rsidR="00D82D96">
          <w:t xml:space="preserve"> (Abb. 19)</w:t>
        </w:r>
        <w:r w:rsidR="00283143">
          <w:t xml:space="preserve">. </w:t>
        </w:r>
        <w:r w:rsidR="00D82D96">
          <w:t xml:space="preserve">Somit war es auch für die Spieler </w:t>
        </w:r>
        <w:r w:rsidR="003425EC">
          <w:t xml:space="preserve">einfacher an den Tests teilzunehmen, da sie sich zum Zeitpunkt der Tests sowieso wegen Trainingseinheiten in der Donauarena befanden. </w:t>
        </w:r>
        <w:r w:rsidR="00283143">
          <w:t xml:space="preserve">Normalerweise werden hier vor den Spielen einige ausgewählte Gäste begrüßt, </w:t>
        </w:r>
        <w:r w:rsidR="00AA5312">
          <w:t>weshalb der Raum die Anforderungen an die Größe mehr als erfüllte. Die Reichweite der Sensoren der HTC Vive konnten maximal ausgenutzt werden. Die Probanden der Gruppe 2 wurden im Future Interaction Lab der Universität Regensburg getestet. Dieser Raum war zwar kleiner als der VIP-Raum der Donauarena, doch auch hier hatten die Probanden keinerlei Platzprobleme und wurden in ihren Handlungen nicht eingeschränkt.</w:t>
        </w:r>
        <w:r w:rsidR="00E947ED">
          <w:t xml:space="preserve"> </w:t>
        </w:r>
        <w:r w:rsidR="0004673F">
          <w:t>Einzig und allein die nötige Verbindung der HTC Vive mit dem PC beschränkte die Spielfläche, jedoch war das Kabel lang genug um auch hier die Spieler nicht einzugrenzen.</w:t>
        </w:r>
        <w:r w:rsidR="002664A5">
          <w:t xml:space="preserve"> Zusätzlich wurde noch ein Laptop zur Verfügung gestellt, auf dem die Nutzer die Fragebögen bezüglich des Tests online ausfüllen konnten. </w:t>
        </w:r>
      </w:ins>
    </w:p>
    <w:p w14:paraId="0CDE43AC" w14:textId="77777777" w:rsidR="00D82D96" w:rsidRDefault="00D82D96">
      <w:pPr>
        <w:pStyle w:val="Folgeabsatz"/>
        <w:keepNext/>
        <w:jc w:val="center"/>
        <w:rPr>
          <w:ins w:id="517" w:author="Autor"/>
        </w:rPr>
        <w:pPrChange w:id="518" w:author="Autor">
          <w:pPr>
            <w:pStyle w:val="Folgeabsatz"/>
          </w:pPr>
        </w:pPrChange>
      </w:pPr>
      <w:ins w:id="519" w:author="Autor">
        <w:r>
          <w:rPr>
            <w:noProof/>
          </w:rPr>
          <w:drawing>
            <wp:inline distT="0" distB="0" distL="0" distR="0" wp14:anchorId="5DCF840E" wp14:editId="1792AE1C">
              <wp:extent cx="4468483" cy="3351231"/>
              <wp:effectExtent l="0" t="0" r="889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1115_164456.jpg"/>
                      <pic:cNvPicPr/>
                    </pic:nvPicPr>
                    <pic:blipFill>
                      <a:blip r:embed="rId39">
                        <a:extLst>
                          <a:ext uri="{28A0092B-C50C-407E-A947-70E740481C1C}">
                            <a14:useLocalDpi xmlns:a14="http://schemas.microsoft.com/office/drawing/2010/main" val="0"/>
                          </a:ext>
                        </a:extLst>
                      </a:blip>
                      <a:stretch>
                        <a:fillRect/>
                      </a:stretch>
                    </pic:blipFill>
                    <pic:spPr>
                      <a:xfrm rot="10800000">
                        <a:off x="0" y="0"/>
                        <a:ext cx="4469423" cy="3351936"/>
                      </a:xfrm>
                      <a:prstGeom prst="rect">
                        <a:avLst/>
                      </a:prstGeom>
                    </pic:spPr>
                  </pic:pic>
                </a:graphicData>
              </a:graphic>
            </wp:inline>
          </w:drawing>
        </w:r>
      </w:ins>
    </w:p>
    <w:p w14:paraId="21E991D3" w14:textId="4B6004A9" w:rsidR="00D82D96" w:rsidRPr="0004673F" w:rsidRDefault="00D82D96">
      <w:pPr>
        <w:pStyle w:val="Beschriftung"/>
        <w:jc w:val="both"/>
        <w:rPr>
          <w:ins w:id="520" w:author="Autor"/>
          <w:rPrChange w:id="521" w:author="Autor">
            <w:rPr>
              <w:ins w:id="522" w:author="Autor"/>
            </w:rPr>
          </w:rPrChange>
        </w:rPr>
        <w:pPrChange w:id="523" w:author="Autor">
          <w:pPr>
            <w:pStyle w:val="Folgeabsatz"/>
          </w:pPr>
        </w:pPrChange>
      </w:pPr>
      <w:bookmarkStart w:id="524" w:name="_Toc502322139"/>
      <w:ins w:id="525" w:author="Autor">
        <w:r>
          <w:t xml:space="preserve">Abbildung </w:t>
        </w:r>
        <w:r>
          <w:fldChar w:fldCharType="begin"/>
        </w:r>
        <w:r>
          <w:instrText xml:space="preserve"> SEQ Abbildung \* ARABIC </w:instrText>
        </w:r>
      </w:ins>
      <w:r>
        <w:fldChar w:fldCharType="separate"/>
      </w:r>
      <w:r w:rsidR="009764C3">
        <w:rPr>
          <w:noProof/>
        </w:rPr>
        <w:t>19</w:t>
      </w:r>
      <w:ins w:id="526" w:author="Autor">
        <w:r>
          <w:fldChar w:fldCharType="end"/>
        </w:r>
        <w:r>
          <w:t>: VIP-Raum der Donauarena</w:t>
        </w:r>
        <w:bookmarkEnd w:id="524"/>
      </w:ins>
    </w:p>
    <w:p w14:paraId="152043BC" w14:textId="693F8C4F" w:rsidR="00730EF8" w:rsidDel="002664A5" w:rsidRDefault="00730EF8">
      <w:pPr>
        <w:pStyle w:val="Folgeabsatz"/>
        <w:rPr>
          <w:ins w:id="527" w:author="Autor"/>
          <w:del w:id="528" w:author="Autor"/>
        </w:rPr>
      </w:pPr>
    </w:p>
    <w:p w14:paraId="11D339C6" w14:textId="45F6A51D" w:rsidR="00730EF8" w:rsidRDefault="00730EF8">
      <w:pPr>
        <w:pStyle w:val="Folgeabsatz"/>
        <w:rPr>
          <w:ins w:id="529" w:author="Autor"/>
        </w:rPr>
      </w:pPr>
    </w:p>
    <w:p w14:paraId="6F5C166D" w14:textId="015C980B" w:rsidR="00730EF8" w:rsidRDefault="00730EF8">
      <w:pPr>
        <w:pStyle w:val="berschrift3"/>
        <w:rPr>
          <w:ins w:id="530" w:author="Autor"/>
        </w:rPr>
        <w:pPrChange w:id="531" w:author="Autor">
          <w:pPr>
            <w:pStyle w:val="Folgeabsatz"/>
          </w:pPr>
        </w:pPrChange>
      </w:pPr>
      <w:bookmarkStart w:id="532" w:name="_Toc502322103"/>
      <w:ins w:id="533" w:author="Autor">
        <w:r>
          <w:t>Ablauf</w:t>
        </w:r>
        <w:bookmarkEnd w:id="532"/>
      </w:ins>
    </w:p>
    <w:p w14:paraId="589562C0" w14:textId="77777777" w:rsidR="009B5CEB" w:rsidRDefault="00E23219">
      <w:pPr>
        <w:rPr>
          <w:ins w:id="534" w:author="Autor"/>
        </w:rPr>
        <w:pPrChange w:id="535" w:author="Autor">
          <w:pPr>
            <w:pStyle w:val="Folgeabsatz"/>
          </w:pPr>
        </w:pPrChange>
      </w:pPr>
      <w:ins w:id="536" w:author="Autor">
        <w:r>
          <w:t xml:space="preserve">Zunächst wurden die Probanden begrüßt und kurz befragt ob und welche Erfahrungen sie bereits mit Virtual Reality gemacht haben. Anschließend wurde ihnen kurz die HTC Vive und ihre Funktionsweise vorgestellt. Den Probanden wurde der Ablauf des Tests </w:t>
        </w:r>
        <w:r>
          <w:lastRenderedPageBreak/>
          <w:t xml:space="preserve">erklärt, der aus zwei verschiedenen Tasks bestand die es zu bearbeiten galt. </w:t>
        </w:r>
        <w:r w:rsidR="00312888">
          <w:t xml:space="preserve">Die Tasks werden in Punkt 3.3.5 genauer erklärt. </w:t>
        </w:r>
        <w:r w:rsidR="009153F9">
          <w:t xml:space="preserve">Bevor der Test startete sollten die Testpersonen noch eine Einverständniserklärung </w:t>
        </w:r>
        <w:r w:rsidR="00312888">
          <w:t>ausfüllen, die es erlaubte die gesammelten Daten auszuwerten und für diese Arbeit zu verwenden</w:t>
        </w:r>
        <w:r w:rsidR="009153F9">
          <w:t>.</w:t>
        </w:r>
        <w:r w:rsidR="00312888">
          <w:t xml:space="preserve"> Als Nächstes hatten sie die Möglichkeit sich kurz mit dem System vertraut zu machen und ein paar Schläge durchzuführen, bevor dann der eigentliche Test startete.</w:t>
        </w:r>
        <w:r w:rsidR="009153F9">
          <w:t xml:space="preserve"> Nach den einzelnen Durchgängen sollten die Nutzer zwei Fragebögen beantworten: den „Perceived Controller Naturalness“ Fragebogen sowie den „NASA TLX“ Fragebogen. War der Test beendet wurden noch der „System Usability Scale“ und der „User Experience Questionnaire“ ausgefüllt. Zum Schluss sollten noch Demographische Daten sowie Vorerfahrung mit Computerspielen und Eishockey erfasst werden. </w:t>
        </w:r>
        <w:r w:rsidR="009B5CEB">
          <w:t xml:space="preserve">QUELLE WARUM ZUM SCHLUSS </w:t>
        </w:r>
      </w:ins>
    </w:p>
    <w:p w14:paraId="22246FC8" w14:textId="22AB82A5" w:rsidR="00E23219" w:rsidRPr="009B5CEB" w:rsidDel="00066D2D" w:rsidRDefault="009B5CEB">
      <w:pPr>
        <w:rPr>
          <w:ins w:id="537" w:author="Autor"/>
          <w:del w:id="538" w:author="Autor"/>
        </w:rPr>
        <w:pPrChange w:id="539" w:author="Autor">
          <w:pPr>
            <w:pStyle w:val="Folgeabsatz"/>
          </w:pPr>
        </w:pPrChange>
      </w:pPr>
      <w:ins w:id="540" w:author="Autor">
        <w:r>
          <w:t xml:space="preserve">Nachdem alle Bögen ausgefüllt waren, fand noch ein kurzes unstrukturiertes Interview statt, bei dem die Testpersonen aufführen sollten, was ihnen gefallen und Spaß gemacht hat bzw. was nicht und was verbessert werden könnte. </w:t>
        </w:r>
        <w:r w:rsidR="00640107">
          <w:t>Nachdem das Interview beendet war</w:t>
        </w:r>
        <w:r w:rsidR="00EA1F08">
          <w:t>,</w:t>
        </w:r>
        <w:r w:rsidR="00640107">
          <w:t xml:space="preserve"> war der Test abgeschlossen. Den Probanden wurde für ihre Teilnahme gedankt und sie wurden verabschiedet. Die gesamte Dauer des Tests </w:t>
        </w:r>
        <w:del w:id="541" w:author="Autor">
          <w:r w:rsidR="00640107" w:rsidDel="00EA1F08">
            <w:delText>lag</w:delText>
          </w:r>
        </w:del>
        <w:r w:rsidR="00EA1F08">
          <w:t>betrug</w:t>
        </w:r>
        <w:r w:rsidR="00640107">
          <w:t xml:space="preserve"> zwischen 35 und 45 Minuten. </w:t>
        </w:r>
      </w:ins>
    </w:p>
    <w:p w14:paraId="427853E2" w14:textId="5ABDB01F" w:rsidR="00915321" w:rsidRDefault="00915321">
      <w:pPr>
        <w:rPr>
          <w:ins w:id="542" w:author="Autor"/>
        </w:rPr>
        <w:pPrChange w:id="543" w:author="Autor">
          <w:pPr>
            <w:pStyle w:val="Folgeabsatz"/>
          </w:pPr>
        </w:pPrChange>
      </w:pPr>
      <w:ins w:id="544" w:author="Autor">
        <w:del w:id="545" w:author="Autor">
          <w:r w:rsidDel="00066D2D">
            <w:delText>Implementierung</w:delText>
          </w:r>
        </w:del>
      </w:ins>
    </w:p>
    <w:p w14:paraId="1D36CF5C" w14:textId="0203D587" w:rsidR="00915321" w:rsidRDefault="00915321">
      <w:pPr>
        <w:pStyle w:val="berschrift3"/>
        <w:rPr>
          <w:ins w:id="546" w:author="Autor"/>
        </w:rPr>
        <w:pPrChange w:id="547" w:author="Autor">
          <w:pPr>
            <w:pStyle w:val="Folgeabsatz"/>
          </w:pPr>
        </w:pPrChange>
      </w:pPr>
      <w:bookmarkStart w:id="548" w:name="_Toc502322104"/>
      <w:ins w:id="549" w:author="Autor">
        <w:r>
          <w:t>Tasks</w:t>
        </w:r>
        <w:r w:rsidR="009153F9">
          <w:t xml:space="preserve"> und Fragebögen</w:t>
        </w:r>
        <w:bookmarkEnd w:id="548"/>
      </w:ins>
    </w:p>
    <w:p w14:paraId="31BCBEE9" w14:textId="5DCD108C" w:rsidR="004B069A" w:rsidRPr="004B069A" w:rsidRDefault="004B069A">
      <w:pPr>
        <w:rPr>
          <w:ins w:id="550" w:author="Autor"/>
        </w:rPr>
        <w:pPrChange w:id="551" w:author="Autor">
          <w:pPr>
            <w:pStyle w:val="Folgeabsatz"/>
          </w:pPr>
        </w:pPrChange>
      </w:pPr>
      <w:ins w:id="552" w:author="Autor">
        <w:r>
          <w:t>Es folgt eine Erklärung der an die Testpersonen gestellten Aufgaben. Darüber hinaus sollen kurz die für den Test verwendeten Fragebögen vorgestellt und erläutert werden.</w:t>
        </w:r>
      </w:ins>
    </w:p>
    <w:p w14:paraId="286AC026" w14:textId="1948B9E0" w:rsidR="001D078C" w:rsidRPr="000E3621" w:rsidRDefault="0081250A">
      <w:pPr>
        <w:pStyle w:val="Zwischenberschriftnichtnummeriert"/>
        <w:rPr>
          <w:ins w:id="553" w:author="Autor"/>
          <w:rPrChange w:id="554" w:author="Autor">
            <w:rPr>
              <w:ins w:id="555" w:author="Autor"/>
            </w:rPr>
          </w:rPrChange>
        </w:rPr>
        <w:pPrChange w:id="556" w:author="Autor">
          <w:pPr>
            <w:pStyle w:val="Folgeabsatz"/>
          </w:pPr>
        </w:pPrChange>
      </w:pPr>
      <w:ins w:id="557" w:author="Autor">
        <w:r>
          <w:t>Tasks</w:t>
        </w:r>
      </w:ins>
    </w:p>
    <w:p w14:paraId="29F45D3B" w14:textId="6F8CA570" w:rsidR="001D078C" w:rsidRDefault="001D078C">
      <w:pPr>
        <w:rPr>
          <w:ins w:id="558" w:author="Autor"/>
        </w:rPr>
        <w:pPrChange w:id="559" w:author="Autor">
          <w:pPr>
            <w:pStyle w:val="Folgeabsatz"/>
          </w:pPr>
        </w:pPrChange>
      </w:pPr>
      <w:ins w:id="560" w:author="Autor">
        <w:r>
          <w:t xml:space="preserve">Der Test bestand aus zwei Tasks, die die Probanden bearbeiten mussten. </w:t>
        </w:r>
        <w:r w:rsidR="0081250A">
          <w:t>Die Hälfte der Probanden begann mit Task 1, die andere Hälfte mit Task 2. Somit sollten Lerneffekte vermieden werden.</w:t>
        </w:r>
        <w:r w:rsidR="00BA5D6C">
          <w:t xml:space="preserve"> Somit starteten 4 von 7 Probanden aus Gruppe 1 und 5 von 10 aus Gruppe 2 mit Task 1. </w:t>
        </w:r>
      </w:ins>
    </w:p>
    <w:p w14:paraId="01B39BEC" w14:textId="61309777" w:rsidR="00BA5D6C" w:rsidRDefault="00BA5D6C">
      <w:pPr>
        <w:pStyle w:val="Folgeabsatz"/>
        <w:rPr>
          <w:ins w:id="561" w:author="Autor"/>
        </w:rPr>
      </w:pPr>
      <w:ins w:id="562" w:author="Autor">
        <w:r>
          <w:rPr>
            <w:i/>
          </w:rPr>
          <w:t xml:space="preserve">Task 1: </w:t>
        </w:r>
        <w:r>
          <w:t xml:space="preserve">Der Spieler hat 20 Versuche ein Tor zu erzielen. Dieser Task soll den im Spiel üblichen Torschuss aus zentraler Position simulieren. Hierfür wird der Puck einige Meter vor dem leeren Tor platziert. Nach jedem Schuss wird der Puck automatisch neu platziert. </w:t>
        </w:r>
      </w:ins>
    </w:p>
    <w:p w14:paraId="01261B95" w14:textId="4942845B" w:rsidR="00BA5D6C" w:rsidRDefault="00BA5D6C">
      <w:pPr>
        <w:pStyle w:val="Folgeabsatz"/>
        <w:rPr>
          <w:ins w:id="563" w:author="Autor"/>
        </w:rPr>
      </w:pPr>
      <w:ins w:id="564" w:author="Autor">
        <w:r>
          <w:rPr>
            <w:i/>
          </w:rPr>
          <w:lastRenderedPageBreak/>
          <w:t xml:space="preserve">Task 2: </w:t>
        </w:r>
        <w:r>
          <w:t xml:space="preserve">Der Spieler hat 20 Versuche ein sich bewegendes Objekt zu treffen. Dieser Task soll den Pass zu einem Mitspieler simulieren. Hierfür wird der Puck ebenfalls einige Meter vor dem Tor platziert, wobei im Gegensatz zu Task 1 nicht das Tor getroffen werden soll, sondern das Objekt welches sich </w:t>
        </w:r>
        <w:r w:rsidR="000E3621">
          <w:t xml:space="preserve">vor dem Tor von links nach rechts bewegt. </w:t>
        </w:r>
      </w:ins>
    </w:p>
    <w:p w14:paraId="7595824D" w14:textId="02BE171E" w:rsidR="00132C20" w:rsidRPr="000E3621" w:rsidDel="0072253D" w:rsidRDefault="00132C20">
      <w:pPr>
        <w:pStyle w:val="Folgeabsatz"/>
        <w:rPr>
          <w:ins w:id="565" w:author="Autor"/>
          <w:del w:id="566" w:author="Autor"/>
        </w:rPr>
      </w:pPr>
      <w:ins w:id="567" w:author="Autor">
        <w:r>
          <w:t>Bei beiden Tasks wurden die Task Completion Rates, also die Anzahl an Toren bzw. angekommenen Pässen, festgehalten. Zusätzlich wurde die dafür benötigte Zeit und die aufgewendete Kraft (Beschleunigung des Pucks) gemessen. Für Letzteres konnten die Daten des an den Schläger angebrachten Trackers verwendet werden.</w:t>
        </w:r>
      </w:ins>
    </w:p>
    <w:p w14:paraId="4DD88D33" w14:textId="77777777" w:rsidR="0072253D" w:rsidRDefault="0072253D">
      <w:pPr>
        <w:pStyle w:val="Folgeabsatz"/>
        <w:rPr>
          <w:ins w:id="568" w:author="Autor"/>
        </w:rPr>
      </w:pPr>
    </w:p>
    <w:p w14:paraId="49940FD4" w14:textId="30508F0E" w:rsidR="009153F9" w:rsidRPr="009B5CEB" w:rsidDel="0081250A" w:rsidRDefault="0072253D">
      <w:pPr>
        <w:pStyle w:val="Zwischenberschriftnichtnummeriert"/>
        <w:rPr>
          <w:ins w:id="569" w:author="Autor"/>
          <w:del w:id="570" w:author="Autor"/>
        </w:rPr>
        <w:pPrChange w:id="571" w:author="Autor">
          <w:pPr>
            <w:pStyle w:val="Folgeabsatz"/>
          </w:pPr>
        </w:pPrChange>
      </w:pPr>
      <w:ins w:id="572" w:author="Autor">
        <w:r>
          <w:t>Fragebögen</w:t>
        </w:r>
        <w:del w:id="573" w:author="Autor">
          <w:r w:rsidR="009153F9" w:rsidDel="0081250A">
            <w:delText>Tauschen der Tasks</w:delText>
          </w:r>
        </w:del>
      </w:ins>
    </w:p>
    <w:p w14:paraId="007A61DE" w14:textId="77777777" w:rsidR="00415D71" w:rsidRPr="00F32D4D" w:rsidRDefault="00415D71">
      <w:pPr>
        <w:pStyle w:val="Zwischenberschriftnichtnummeriert"/>
        <w:rPr>
          <w:ins w:id="574" w:author="Autor"/>
        </w:rPr>
        <w:pPrChange w:id="575" w:author="Autor">
          <w:pPr>
            <w:pStyle w:val="Folgeabsatz"/>
          </w:pPr>
        </w:pPrChange>
      </w:pPr>
    </w:p>
    <w:p w14:paraId="1C929AA2" w14:textId="6503B1DA" w:rsidR="0091588B" w:rsidRPr="00B10C64" w:rsidDel="00EF7305" w:rsidRDefault="0072253D">
      <w:pPr>
        <w:pStyle w:val="Folgeabsatz"/>
        <w:ind w:firstLine="0"/>
        <w:jc w:val="center"/>
        <w:rPr>
          <w:del w:id="576" w:author="Autor"/>
        </w:rPr>
        <w:pPrChange w:id="577" w:author="Autor">
          <w:pPr>
            <w:pStyle w:val="Folgeabsatz"/>
          </w:pPr>
        </w:pPrChange>
      </w:pPr>
      <w:ins w:id="578" w:author="Autor">
        <w:r>
          <w:t>Um festzustellen, wie natürlich die Probanden den Umgang mit dem Schläger als Eingabegerät für das Spiel empfanden, sollten sie nach jedem Durchgang den Fragebogen für „Perceived Controller Naturalness“ ausfüllen</w:t>
        </w:r>
        <w:r w:rsidR="00EF7305">
          <w:t xml:space="preserve"> (QUELLE). Dieser enthält 12 Aussagen wie „</w:t>
        </w:r>
        <w:r w:rsidR="00EF7305">
          <w:rPr>
            <w:i/>
          </w:rPr>
          <w:t xml:space="preserve">The game controls seemed natural“ </w:t>
        </w:r>
        <w:r w:rsidR="00EF7305">
          <w:t>welche die Probanden auf einer Skala von 1-7 bewerten können, je nachdem ob sie diese ablehnen oder zustimmen. Danach sollten sie den NASA Task Load Index (NASA TLX) (</w:t>
        </w:r>
        <w:del w:id="579" w:author="Autor">
          <w:r w:rsidR="00EF7305" w:rsidDel="004C233C">
            <w:delText>So &amp; Gore, 2017 QUELLE NOCHMAL ÜBERARBEITEN</w:delText>
          </w:r>
        </w:del>
        <w:r w:rsidR="004C233C">
          <w:t>Human Performance Research Group, 1986</w:t>
        </w:r>
        <w:r w:rsidR="00EF7305">
          <w:t xml:space="preserve">) ausfüllen </w:t>
        </w:r>
      </w:ins>
    </w:p>
    <w:p w14:paraId="3F4308E0" w14:textId="3BF42F77" w:rsidR="0091588B" w:rsidDel="00EF7305" w:rsidRDefault="0091588B">
      <w:pPr>
        <w:pStyle w:val="Folgeabsatz"/>
        <w:ind w:firstLine="0"/>
        <w:jc w:val="center"/>
        <w:rPr>
          <w:del w:id="580" w:author="Autor"/>
        </w:rPr>
        <w:pPrChange w:id="581" w:author="Autor">
          <w:pPr>
            <w:pStyle w:val="Folgeabsatz"/>
          </w:pPr>
        </w:pPrChange>
      </w:pPr>
    </w:p>
    <w:p w14:paraId="09B852EB" w14:textId="21CDAA78" w:rsidR="0091588B" w:rsidDel="00EF7305" w:rsidRDefault="0091588B">
      <w:pPr>
        <w:pStyle w:val="Folgeabsatz"/>
        <w:ind w:firstLine="0"/>
        <w:jc w:val="center"/>
        <w:rPr>
          <w:del w:id="582" w:author="Autor"/>
        </w:rPr>
        <w:pPrChange w:id="583" w:author="Autor">
          <w:pPr>
            <w:pStyle w:val="Folgeabsatz"/>
          </w:pPr>
        </w:pPrChange>
      </w:pPr>
    </w:p>
    <w:p w14:paraId="7F51B72B" w14:textId="6A1186F2" w:rsidR="0091588B" w:rsidDel="00EF7305" w:rsidRDefault="0091588B">
      <w:pPr>
        <w:pStyle w:val="Folgeabsatz"/>
        <w:ind w:firstLine="0"/>
        <w:jc w:val="center"/>
        <w:rPr>
          <w:del w:id="584" w:author="Autor"/>
        </w:rPr>
        <w:pPrChange w:id="585" w:author="Autor">
          <w:pPr>
            <w:pStyle w:val="Folgeabsatz"/>
          </w:pPr>
        </w:pPrChange>
      </w:pPr>
    </w:p>
    <w:p w14:paraId="7CECD67E" w14:textId="3D72EB73" w:rsidR="0091588B" w:rsidDel="00EF7305" w:rsidRDefault="0091588B">
      <w:pPr>
        <w:pStyle w:val="Folgeabsatz"/>
        <w:ind w:firstLine="0"/>
        <w:jc w:val="center"/>
        <w:rPr>
          <w:del w:id="586" w:author="Autor"/>
        </w:rPr>
        <w:pPrChange w:id="587" w:author="Autor">
          <w:pPr>
            <w:pStyle w:val="Folgeabsatz"/>
          </w:pPr>
        </w:pPrChange>
      </w:pPr>
    </w:p>
    <w:p w14:paraId="24ED92F1" w14:textId="7CBF6614" w:rsidR="0091588B" w:rsidDel="00EF7305" w:rsidRDefault="0091588B">
      <w:pPr>
        <w:pStyle w:val="Folgeabsatz"/>
        <w:ind w:firstLine="0"/>
        <w:jc w:val="center"/>
        <w:rPr>
          <w:del w:id="588" w:author="Autor"/>
        </w:rPr>
        <w:pPrChange w:id="589" w:author="Autor">
          <w:pPr>
            <w:pStyle w:val="Folgeabsatz"/>
          </w:pPr>
        </w:pPrChange>
      </w:pPr>
    </w:p>
    <w:p w14:paraId="2D8B7551" w14:textId="77777777" w:rsidR="00423FA9" w:rsidRDefault="00EF7305">
      <w:pPr>
        <w:pStyle w:val="Folgeabsatz"/>
        <w:ind w:firstLine="0"/>
        <w:rPr>
          <w:ins w:id="590" w:author="Autor"/>
        </w:rPr>
        <w:pPrChange w:id="591" w:author="Autor">
          <w:pPr>
            <w:pStyle w:val="Folgeabsatz"/>
          </w:pPr>
        </w:pPrChange>
      </w:pPr>
      <w:ins w:id="592" w:author="Autor">
        <w:r>
          <w:t xml:space="preserve">, welcher die körperliche und mentale Anstrengung misst. Auf einer Skala von 1 bis 20 konnten die Probanden angeben, wie mühsam es war die vorgegebenen Aufgaben zu bearbeiten. </w:t>
        </w:r>
      </w:ins>
    </w:p>
    <w:p w14:paraId="2B4E0BBD" w14:textId="77777777" w:rsidR="00423FA9" w:rsidRDefault="00B10C64">
      <w:pPr>
        <w:pStyle w:val="Folgeabsatz"/>
        <w:rPr>
          <w:ins w:id="593" w:author="Autor"/>
        </w:rPr>
      </w:pPr>
      <w:ins w:id="594" w:author="Autor">
        <w:r w:rsidRPr="006C3714">
          <w:rPr>
            <w:lang w:val="en-US"/>
            <w:rPrChange w:id="595" w:author="Autor">
              <w:rPr/>
            </w:rPrChange>
          </w:rPr>
          <w:t>Abschließend kamen noch der „</w:t>
        </w:r>
        <w:r w:rsidRPr="006C3714">
          <w:rPr>
            <w:i/>
            <w:lang w:val="en-US"/>
            <w:rPrChange w:id="596" w:author="Autor">
              <w:rPr>
                <w:i/>
              </w:rPr>
            </w:rPrChange>
          </w:rPr>
          <w:t xml:space="preserve">System Usability Scale“ </w:t>
        </w:r>
        <w:r w:rsidRPr="006C3714">
          <w:rPr>
            <w:lang w:val="en-US"/>
            <w:rPrChange w:id="597" w:author="Autor">
              <w:rPr/>
            </w:rPrChange>
          </w:rPr>
          <w:t>(U.S. Department of Health and Human Services, 2013</w:t>
        </w:r>
        <w:r w:rsidRPr="006C3714">
          <w:rPr>
            <w:lang w:val="en-US"/>
          </w:rPr>
          <w:t xml:space="preserve">) </w:t>
        </w:r>
        <w:r w:rsidRPr="006C3714">
          <w:rPr>
            <w:lang w:val="en-US"/>
            <w:rPrChange w:id="598" w:author="Autor">
              <w:rPr/>
            </w:rPrChange>
          </w:rPr>
          <w:t>sowie der „</w:t>
        </w:r>
        <w:r w:rsidRPr="006C3714">
          <w:rPr>
            <w:i/>
            <w:lang w:val="en-US"/>
            <w:rPrChange w:id="599" w:author="Autor">
              <w:rPr>
                <w:i/>
              </w:rPr>
            </w:rPrChange>
          </w:rPr>
          <w:t>User Experience Questionnaire“</w:t>
        </w:r>
        <w:r w:rsidRPr="006C3714">
          <w:rPr>
            <w:i/>
            <w:lang w:val="en-US"/>
          </w:rPr>
          <w:t xml:space="preserve"> (</w:t>
        </w:r>
        <w:r w:rsidRPr="006C3714">
          <w:rPr>
            <w:lang w:val="en-US"/>
            <w:rPrChange w:id="600" w:author="Autor">
              <w:rPr>
                <w:i/>
                <w:lang w:val="en-US"/>
              </w:rPr>
            </w:rPrChange>
          </w:rPr>
          <w:t>Laugwitz, Schrepp und Held</w:t>
        </w:r>
        <w:r w:rsidRPr="006C3714">
          <w:rPr>
            <w:i/>
            <w:lang w:val="en-US"/>
          </w:rPr>
          <w:t xml:space="preserve">, </w:t>
        </w:r>
        <w:r w:rsidRPr="006C3714">
          <w:rPr>
            <w:lang w:val="en-US"/>
            <w:rPrChange w:id="601" w:author="Autor">
              <w:rPr>
                <w:i/>
                <w:lang w:val="en-US"/>
              </w:rPr>
            </w:rPrChange>
          </w:rPr>
          <w:t>2006</w:t>
        </w:r>
        <w:r w:rsidRPr="006C3714">
          <w:rPr>
            <w:lang w:val="en-US"/>
          </w:rPr>
          <w:t>)</w:t>
        </w:r>
        <w:r w:rsidRPr="006C3714">
          <w:rPr>
            <w:i/>
            <w:lang w:val="en-US"/>
            <w:rPrChange w:id="602" w:author="Autor">
              <w:rPr>
                <w:i/>
              </w:rPr>
            </w:rPrChange>
          </w:rPr>
          <w:t xml:space="preserve"> </w:t>
        </w:r>
        <w:r w:rsidRPr="006C3714">
          <w:rPr>
            <w:lang w:val="en-US"/>
            <w:rPrChange w:id="603" w:author="Autor">
              <w:rPr/>
            </w:rPrChange>
          </w:rPr>
          <w:t>hinzu.</w:t>
        </w:r>
        <w:r w:rsidRPr="00804D7A">
          <w:rPr>
            <w:lang w:val="en-US"/>
          </w:rPr>
          <w:t xml:space="preserve"> </w:t>
        </w:r>
        <w:r w:rsidRPr="00804D7A">
          <w:rPr>
            <w:lang w:val="en-US"/>
            <w:rPrChange w:id="604" w:author="Autor">
              <w:rPr/>
            </w:rPrChange>
          </w:rPr>
          <w:t xml:space="preserve"> </w:t>
        </w:r>
        <w:r w:rsidR="00FB06D3" w:rsidRPr="00EF7221">
          <w:rPr>
            <w:rPrChange w:id="605" w:author="Autor">
              <w:rPr>
                <w:lang w:val="en-US"/>
              </w:rPr>
            </w:rPrChange>
          </w:rPr>
          <w:t xml:space="preserve">Diese dienen zur Beurteilung der Usability und User Experience. </w:t>
        </w:r>
        <w:r w:rsidR="00EF7221">
          <w:t xml:space="preserve">Jedoch ist der UEQ nicht für Prototypen gedacht, da hier auch Aspekte wie Ästhetik und Attraktivität hinzugezogen werden. Jedoch wurde er trotzdem zur Befragung der Probanden verwendet, um eventuell Erkenntnisse in anderen Gebieten zu erlangen. </w:t>
        </w:r>
      </w:ins>
    </w:p>
    <w:p w14:paraId="492AE212" w14:textId="7D809657" w:rsidR="0091588B" w:rsidDel="00804D7A" w:rsidRDefault="00423FA9">
      <w:pPr>
        <w:pStyle w:val="Folgeabsatz"/>
        <w:rPr>
          <w:del w:id="606" w:author="Autor"/>
        </w:rPr>
      </w:pPr>
      <w:ins w:id="607" w:author="Autor">
        <w:r>
          <w:t xml:space="preserve">Der letzte Fragebogen befasste sich mit demographischen Daten der Testpersonen. Zusätzlich wurden noch Daten über Erfahrung und Nutzung mit Eishockey bzw. Computerspielen sowie Eingabegeräten bei Computerspielen gesammelt. </w:t>
        </w:r>
      </w:ins>
    </w:p>
    <w:p w14:paraId="68B7F8CF" w14:textId="77777777" w:rsidR="00804D7A" w:rsidRDefault="00804D7A">
      <w:pPr>
        <w:pStyle w:val="Folgeabsatz"/>
        <w:rPr>
          <w:ins w:id="608" w:author="Autor"/>
        </w:rPr>
      </w:pPr>
    </w:p>
    <w:p w14:paraId="74D11E86" w14:textId="3FFCBB3B" w:rsidR="00804D7A" w:rsidDel="00066D2D" w:rsidRDefault="00804D7A" w:rsidP="006C3714">
      <w:pPr>
        <w:pStyle w:val="Folgeabsatz"/>
        <w:rPr>
          <w:ins w:id="609" w:author="Autor"/>
          <w:del w:id="610" w:author="Autor"/>
        </w:rPr>
      </w:pPr>
      <w:ins w:id="611" w:author="Autor">
        <w:r>
          <w:t xml:space="preserve">Um qualitative Daten zu erheben, wurde jeder Proband </w:t>
        </w:r>
        <w:r w:rsidR="00302BAB">
          <w:t xml:space="preserve">in einem kurzen Interview </w:t>
        </w:r>
        <w:r>
          <w:t xml:space="preserve">nach dem Test zur Nutzung der natürlichen Eingabemethode befragt. Hierbei ging es </w:t>
        </w:r>
        <w:r>
          <w:lastRenderedPageBreak/>
          <w:t xml:space="preserve">um das Gefühl der Natürlichkeit mit einem echten Schläger, wie real sich Schläger und Puck verhielten und was verbessert werden könnte. </w:t>
        </w:r>
      </w:ins>
    </w:p>
    <w:p w14:paraId="0AAB4D0F" w14:textId="77777777" w:rsidR="00804D7A" w:rsidRPr="00EF7221" w:rsidRDefault="00804D7A">
      <w:pPr>
        <w:pStyle w:val="Folgeabsatz"/>
        <w:rPr>
          <w:ins w:id="612" w:author="Autor"/>
        </w:rPr>
      </w:pPr>
    </w:p>
    <w:p w14:paraId="0D2FA110" w14:textId="21758C33" w:rsidR="0091588B" w:rsidRPr="00EF7221" w:rsidRDefault="00066D2D">
      <w:pPr>
        <w:pStyle w:val="berschrift3"/>
        <w:pPrChange w:id="613" w:author="Autor">
          <w:pPr>
            <w:pStyle w:val="Folgeabsatz"/>
          </w:pPr>
        </w:pPrChange>
      </w:pPr>
      <w:bookmarkStart w:id="614" w:name="_Toc502322105"/>
      <w:ins w:id="615" w:author="Autor">
        <w:r>
          <w:t>Implementierung</w:t>
        </w:r>
      </w:ins>
      <w:bookmarkEnd w:id="614"/>
    </w:p>
    <w:p w14:paraId="3857641F" w14:textId="7E0C8D50" w:rsidR="005F267E" w:rsidRDefault="008F7C82">
      <w:pPr>
        <w:jc w:val="left"/>
        <w:rPr>
          <w:ins w:id="616" w:author="Autor"/>
        </w:rPr>
        <w:pPrChange w:id="617" w:author="Autor">
          <w:pPr>
            <w:pStyle w:val="Folgeabsatz"/>
          </w:pPr>
        </w:pPrChange>
      </w:pPr>
      <w:ins w:id="618" w:author="Autor">
        <w:r>
          <w:t>Entwickelt wurde der Prototyp mit der Unreal Engine 4.17.1 (</w:t>
        </w:r>
        <w:r w:rsidR="00384E69">
          <w:fldChar w:fldCharType="begin"/>
        </w:r>
        <w:r w:rsidR="00384E69">
          <w:instrText xml:space="preserve"> HYPERLINK "</w:instrText>
        </w:r>
        <w:r w:rsidR="00384E69" w:rsidRPr="008F7C82">
          <w:instrText>https://www.unrealengine.com/en-US/what-is-unreal-engine-4</w:instrText>
        </w:r>
        <w:r w:rsidR="00384E69">
          <w:instrText xml:space="preserve">" </w:instrText>
        </w:r>
        <w:r w:rsidR="00384E69">
          <w:fldChar w:fldCharType="separate"/>
        </w:r>
        <w:r w:rsidR="00384E69" w:rsidRPr="005C465E">
          <w:rPr>
            <w:rStyle w:val="Hyperlink"/>
          </w:rPr>
          <w:t>https://www.unrealengine.com/en-US/what-is-unreal-engine-4</w:t>
        </w:r>
        <w:r w:rsidR="00384E69">
          <w:fldChar w:fldCharType="end"/>
        </w:r>
        <w:r w:rsidR="00384E69">
          <w:t>).</w:t>
        </w:r>
        <w:r w:rsidR="005F267E">
          <w:t xml:space="preserve"> Zunächst stand hier die Erstellung von Assets im Vordergrund. Anschließend wurden mit Hilfe von Blueprints </w:t>
        </w:r>
        <w:r w:rsidR="00EA5D40">
          <w:t xml:space="preserve">Funktionen und Methoden implementiert. </w:t>
        </w:r>
      </w:ins>
    </w:p>
    <w:p w14:paraId="0BA8D68D" w14:textId="74498541" w:rsidR="005F267E" w:rsidRPr="006C3714" w:rsidRDefault="005F267E">
      <w:pPr>
        <w:pStyle w:val="berschrift4"/>
        <w:rPr>
          <w:ins w:id="619" w:author="Autor"/>
          <w:rPrChange w:id="620" w:author="Autor">
            <w:rPr>
              <w:ins w:id="621" w:author="Autor"/>
            </w:rPr>
          </w:rPrChange>
        </w:rPr>
        <w:pPrChange w:id="622" w:author="Autor">
          <w:pPr>
            <w:pStyle w:val="Folgeabsatz"/>
          </w:pPr>
        </w:pPrChange>
      </w:pPr>
      <w:ins w:id="623" w:author="Autor">
        <w:r>
          <w:t>Assets</w:t>
        </w:r>
      </w:ins>
    </w:p>
    <w:p w14:paraId="1D5075F8" w14:textId="5FE10E1A" w:rsidR="006C3714" w:rsidRDefault="005F267E">
      <w:pPr>
        <w:jc w:val="left"/>
        <w:rPr>
          <w:ins w:id="624" w:author="Autor"/>
        </w:rPr>
        <w:pPrChange w:id="625" w:author="Autor">
          <w:pPr>
            <w:pStyle w:val="Folgeabsatz"/>
          </w:pPr>
        </w:pPrChange>
      </w:pPr>
      <w:ins w:id="626" w:author="Autor">
        <w:r>
          <w:t xml:space="preserve">Durch die Zusammenarbeit mit den Eisbären Regensburg bot es sich an, die Donauarena nachzubilden. Es wurden Fotos zur Verfügung gestellt, die es erlaubten die Arena maßstabsgetreu nachzubauen. </w:t>
        </w:r>
        <w:r w:rsidR="006C3714">
          <w:t xml:space="preserve">Prinzipiell hätte zu Testzwecken auch eine einfache simulierte Eisfläche ausgereicht, die nicht in einem Stadion platziert war. Jedoch wurde eine frühe Version des Prototyps auf der Saisoneröffnung der Regensburger Eisbären zu Entertainmentzwecken zur Verfügung gestellt. Es wurde daher beschlossen die Arena nachzubauen, um es den Fans zu ermöglichen, virtuell auf der Eisfläche ihrer Heimatarena zu stehen. </w:t>
        </w:r>
      </w:ins>
    </w:p>
    <w:p w14:paraId="77429217" w14:textId="11232AAD" w:rsidR="0091588B" w:rsidRDefault="005F267E">
      <w:pPr>
        <w:pStyle w:val="Folgeabsatz"/>
        <w:rPr>
          <w:ins w:id="627" w:author="Autor"/>
        </w:rPr>
      </w:pPr>
      <w:ins w:id="628" w:author="Autor">
        <w:r>
          <w:t>Zusätzlich wurde die Arena noch um eine Anzeige hinter dem Tor erweitert, die den Spielern Tore, Zeit und die restlichen Versuche anzeigt.</w:t>
        </w:r>
        <w:r w:rsidR="00384E69">
          <w:t xml:space="preserve"> </w:t>
        </w:r>
        <w:r>
          <w:t>Bei einem erfolgreichen Pass leuchtete diese rot auf um dem Spieler Feedback zu geben</w:t>
        </w:r>
        <w:r w:rsidR="00467DB2">
          <w:t xml:space="preserve"> (Abb. 20)</w:t>
        </w:r>
        <w:r>
          <w:t xml:space="preserve">. </w:t>
        </w:r>
      </w:ins>
    </w:p>
    <w:p w14:paraId="1639E51D" w14:textId="17C2B5A2" w:rsidR="005F267E" w:rsidRDefault="00EA5D40">
      <w:pPr>
        <w:pStyle w:val="Folgeabsatz"/>
        <w:keepNext/>
        <w:jc w:val="left"/>
        <w:rPr>
          <w:ins w:id="629" w:author="Autor"/>
        </w:rPr>
        <w:pPrChange w:id="630" w:author="Autor">
          <w:pPr>
            <w:pStyle w:val="Folgeabsatz"/>
          </w:pPr>
        </w:pPrChange>
      </w:pPr>
      <w:ins w:id="631" w:author="Autor">
        <w:r>
          <w:rPr>
            <w:noProof/>
          </w:rPr>
          <w:drawing>
            <wp:anchor distT="0" distB="0" distL="114300" distR="114300" simplePos="0" relativeHeight="251662336" behindDoc="1" locked="0" layoutInCell="1" allowOverlap="1" wp14:anchorId="5F176CF7" wp14:editId="7239E779">
              <wp:simplePos x="0" y="0"/>
              <wp:positionH relativeFrom="margin">
                <wp:align>right</wp:align>
              </wp:positionH>
              <wp:positionV relativeFrom="paragraph">
                <wp:posOffset>17780</wp:posOffset>
              </wp:positionV>
              <wp:extent cx="2294255" cy="2135505"/>
              <wp:effectExtent l="0" t="0" r="0" b="0"/>
              <wp:wrapTight wrapText="bothSides">
                <wp:wrapPolygon edited="0">
                  <wp:start x="0" y="0"/>
                  <wp:lineTo x="0" y="21388"/>
                  <wp:lineTo x="21343" y="21388"/>
                  <wp:lineTo x="21343"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zeige EVR 2.PNG"/>
                      <pic:cNvPicPr/>
                    </pic:nvPicPr>
                    <pic:blipFill>
                      <a:blip r:embed="rId40">
                        <a:extLst>
                          <a:ext uri="{28A0092B-C50C-407E-A947-70E740481C1C}">
                            <a14:useLocalDpi xmlns:a14="http://schemas.microsoft.com/office/drawing/2010/main" val="0"/>
                          </a:ext>
                        </a:extLst>
                      </a:blip>
                      <a:stretch>
                        <a:fillRect/>
                      </a:stretch>
                    </pic:blipFill>
                    <pic:spPr>
                      <a:xfrm>
                        <a:off x="0" y="0"/>
                        <a:ext cx="2294255" cy="21355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6013B612" wp14:editId="68394AC5">
              <wp:simplePos x="0" y="0"/>
              <wp:positionH relativeFrom="margin">
                <wp:align>left</wp:align>
              </wp:positionH>
              <wp:positionV relativeFrom="paragraph">
                <wp:posOffset>17780</wp:posOffset>
              </wp:positionV>
              <wp:extent cx="2277110" cy="2135505"/>
              <wp:effectExtent l="0" t="0" r="8890" b="0"/>
              <wp:wrapTight wrapText="bothSides">
                <wp:wrapPolygon edited="0">
                  <wp:start x="0" y="0"/>
                  <wp:lineTo x="0" y="21388"/>
                  <wp:lineTo x="21504" y="21388"/>
                  <wp:lineTo x="21504"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zeige EVR.PNG"/>
                      <pic:cNvPicPr/>
                    </pic:nvPicPr>
                    <pic:blipFill>
                      <a:blip r:embed="rId41">
                        <a:extLst>
                          <a:ext uri="{28A0092B-C50C-407E-A947-70E740481C1C}">
                            <a14:useLocalDpi xmlns:a14="http://schemas.microsoft.com/office/drawing/2010/main" val="0"/>
                          </a:ext>
                        </a:extLst>
                      </a:blip>
                      <a:stretch>
                        <a:fillRect/>
                      </a:stretch>
                    </pic:blipFill>
                    <pic:spPr>
                      <a:xfrm>
                        <a:off x="0" y="0"/>
                        <a:ext cx="2277110" cy="2135505"/>
                      </a:xfrm>
                      <a:prstGeom prst="rect">
                        <a:avLst/>
                      </a:prstGeom>
                    </pic:spPr>
                  </pic:pic>
                </a:graphicData>
              </a:graphic>
              <wp14:sizeRelH relativeFrom="page">
                <wp14:pctWidth>0</wp14:pctWidth>
              </wp14:sizeRelH>
              <wp14:sizeRelV relativeFrom="page">
                <wp14:pctHeight>0</wp14:pctHeight>
              </wp14:sizeRelV>
            </wp:anchor>
          </w:drawing>
        </w:r>
      </w:ins>
    </w:p>
    <w:p w14:paraId="116D7978" w14:textId="216192EC" w:rsidR="005F267E" w:rsidRPr="006C3714" w:rsidDel="00EA5D40" w:rsidRDefault="005F267E">
      <w:pPr>
        <w:pStyle w:val="Beschriftung"/>
        <w:rPr>
          <w:del w:id="632" w:author="Autor"/>
          <w:rPrChange w:id="633" w:author="Autor">
            <w:rPr>
              <w:del w:id="634" w:author="Autor"/>
            </w:rPr>
          </w:rPrChange>
        </w:rPr>
        <w:pPrChange w:id="635" w:author="daniel schmidl" w:date="2017-12-06T11:41:00Z">
          <w:pPr>
            <w:pStyle w:val="Folgeabsatz"/>
          </w:pPr>
        </w:pPrChange>
      </w:pPr>
    </w:p>
    <w:p w14:paraId="4FEB6DCC" w14:textId="374E3613" w:rsidR="0091588B" w:rsidRPr="00EF7221" w:rsidDel="00EA5D40" w:rsidRDefault="0091588B" w:rsidP="008E7D87">
      <w:pPr>
        <w:pStyle w:val="Folgeabsatz"/>
        <w:rPr>
          <w:del w:id="636" w:author="Autor"/>
        </w:rPr>
      </w:pPr>
    </w:p>
    <w:p w14:paraId="15E00540" w14:textId="01661C84" w:rsidR="0091588B" w:rsidRPr="00EF7221" w:rsidRDefault="0091588B" w:rsidP="008E7D87">
      <w:pPr>
        <w:pStyle w:val="Folgeabsatz"/>
      </w:pPr>
    </w:p>
    <w:p w14:paraId="4CE56D28" w14:textId="7A9CF455" w:rsidR="0091588B" w:rsidRPr="00EF7221" w:rsidRDefault="0091588B" w:rsidP="008E7D87">
      <w:pPr>
        <w:pStyle w:val="Folgeabsatz"/>
        <w:rPr>
          <w:ins w:id="637" w:author="Autor"/>
        </w:rPr>
      </w:pPr>
    </w:p>
    <w:p w14:paraId="6DC33393" w14:textId="0ED4D6E6" w:rsidR="00D07832" w:rsidRPr="00EF7221" w:rsidRDefault="00EA5D40" w:rsidP="008E7D87">
      <w:pPr>
        <w:pStyle w:val="Folgeabsatz"/>
        <w:rPr>
          <w:ins w:id="638" w:author="Autor"/>
        </w:rPr>
      </w:pPr>
      <w:ins w:id="639" w:author="Autor">
        <w:r>
          <w:rPr>
            <w:noProof/>
          </w:rPr>
          <mc:AlternateContent>
            <mc:Choice Requires="wps">
              <w:drawing>
                <wp:anchor distT="0" distB="0" distL="114300" distR="114300" simplePos="0" relativeHeight="251663360" behindDoc="0" locked="0" layoutInCell="1" allowOverlap="1" wp14:anchorId="653E4F17" wp14:editId="6B8496E5">
                  <wp:simplePos x="0" y="0"/>
                  <wp:positionH relativeFrom="margin">
                    <wp:align>center</wp:align>
                  </wp:positionH>
                  <wp:positionV relativeFrom="paragraph">
                    <wp:posOffset>127263</wp:posOffset>
                  </wp:positionV>
                  <wp:extent cx="655607" cy="207034"/>
                  <wp:effectExtent l="0" t="19050" r="30480" b="40640"/>
                  <wp:wrapNone/>
                  <wp:docPr id="24" name="Pfeil nach rechts 24"/>
                  <wp:cNvGraphicFramePr/>
                  <a:graphic xmlns:a="http://schemas.openxmlformats.org/drawingml/2006/main">
                    <a:graphicData uri="http://schemas.microsoft.com/office/word/2010/wordprocessingShape">
                      <wps:wsp>
                        <wps:cNvSpPr/>
                        <wps:spPr>
                          <a:xfrm>
                            <a:off x="0" y="0"/>
                            <a:ext cx="655607" cy="2070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4E6F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4" o:spid="_x0000_s1026" type="#_x0000_t13" style="position:absolute;margin-left:0;margin-top:10pt;width:51.6pt;height:16.3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" adj="18189" fillcolor="#4f81bd [3204]" strokecolor="#243f60 [1604]" strokeweight="2pt">
                  <w10:wrap anchorx="margin"/>
                </v:shape>
              </w:pict>
            </mc:Fallback>
          </mc:AlternateContent>
        </w:r>
      </w:ins>
    </w:p>
    <w:p w14:paraId="749E76A0" w14:textId="4C977F43" w:rsidR="00D07832" w:rsidRPr="00EF7221" w:rsidRDefault="00D07832" w:rsidP="008E7D87">
      <w:pPr>
        <w:pStyle w:val="Folgeabsatz"/>
        <w:rPr>
          <w:ins w:id="640" w:author="Autor"/>
        </w:rPr>
      </w:pPr>
    </w:p>
    <w:p w14:paraId="7E39CB70" w14:textId="46EFEA1F" w:rsidR="00D07832" w:rsidRPr="00EF7221" w:rsidRDefault="00D07832" w:rsidP="008E7D87">
      <w:pPr>
        <w:pStyle w:val="Folgeabsatz"/>
        <w:rPr>
          <w:ins w:id="641" w:author="Autor"/>
        </w:rPr>
      </w:pPr>
    </w:p>
    <w:p w14:paraId="0A3E7683" w14:textId="02BBFB63" w:rsidR="00D07832" w:rsidRPr="00EF7221" w:rsidRDefault="00D07832" w:rsidP="008E7D87">
      <w:pPr>
        <w:pStyle w:val="Folgeabsatz"/>
        <w:rPr>
          <w:ins w:id="642" w:author="Autor"/>
        </w:rPr>
      </w:pPr>
    </w:p>
    <w:p w14:paraId="19552595" w14:textId="58B307F4" w:rsidR="00D07832" w:rsidRPr="00EF7221" w:rsidRDefault="00710E9D" w:rsidP="008E7D87">
      <w:pPr>
        <w:pStyle w:val="Folgeabsatz"/>
        <w:rPr>
          <w:ins w:id="643" w:author="Autor"/>
        </w:rPr>
      </w:pPr>
      <w:ins w:id="644" w:author="Autor">
        <w:r>
          <w:rPr>
            <w:noProof/>
          </w:rPr>
          <mc:AlternateContent>
            <mc:Choice Requires="wps">
              <w:drawing>
                <wp:anchor distT="0" distB="0" distL="114300" distR="114300" simplePos="0" relativeHeight="251665408" behindDoc="1" locked="0" layoutInCell="1" allowOverlap="1" wp14:anchorId="76419093" wp14:editId="5C1CDAC2">
                  <wp:simplePos x="0" y="0"/>
                  <wp:positionH relativeFrom="margin">
                    <wp:align>right</wp:align>
                  </wp:positionH>
                  <wp:positionV relativeFrom="paragraph">
                    <wp:posOffset>264160</wp:posOffset>
                  </wp:positionV>
                  <wp:extent cx="5399405" cy="370840"/>
                  <wp:effectExtent l="0" t="0" r="0" b="0"/>
                  <wp:wrapTight wrapText="bothSides">
                    <wp:wrapPolygon edited="0">
                      <wp:start x="0" y="0"/>
                      <wp:lineTo x="0" y="19973"/>
                      <wp:lineTo x="21491" y="19973"/>
                      <wp:lineTo x="21491"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5399405" cy="370936"/>
                          </a:xfrm>
                          <a:prstGeom prst="rect">
                            <a:avLst/>
                          </a:prstGeom>
                          <a:solidFill>
                            <a:prstClr val="white"/>
                          </a:solidFill>
                          <a:ln>
                            <a:noFill/>
                          </a:ln>
                          <a:effectLst/>
                        </wps:spPr>
                        <wps:txbx>
                          <w:txbxContent>
                            <w:p w14:paraId="14F71A51" w14:textId="23B34D80" w:rsidR="007D5F5A" w:rsidRPr="006C3714" w:rsidRDefault="007D5F5A">
                              <w:pPr>
                                <w:pStyle w:val="Beschriftung"/>
                                <w:rPr>
                                  <w:rPrChange w:id="645" w:author="Autor">
                                    <w:rPr>
                                      <w:noProof/>
                                    </w:rPr>
                                  </w:rPrChange>
                                </w:rPr>
                                <w:pPrChange w:id="646" w:author="Autor">
                                  <w:pPr>
                                    <w:pStyle w:val="Folgeabsatz"/>
                                    <w:keepNext/>
                                  </w:pPr>
                                </w:pPrChange>
                              </w:pPr>
                              <w:bookmarkStart w:id="647" w:name="_Toc502322140"/>
                              <w:ins w:id="648" w:author="Autor">
                                <w:r>
                                  <w:t xml:space="preserve">Abbildung </w:t>
                                </w:r>
                                <w:r>
                                  <w:fldChar w:fldCharType="begin"/>
                                </w:r>
                                <w:r>
                                  <w:instrText xml:space="preserve"> SEQ Abbildung \* ARABIC </w:instrText>
                                </w:r>
                              </w:ins>
                              <w:r>
                                <w:fldChar w:fldCharType="separate"/>
                              </w:r>
                              <w:r>
                                <w:rPr>
                                  <w:noProof/>
                                </w:rPr>
                                <w:t>20</w:t>
                              </w:r>
                              <w:ins w:id="649" w:author="Autor">
                                <w:r>
                                  <w:fldChar w:fldCharType="end"/>
                                </w:r>
                                <w:r>
                                  <w:t>: Zusätzliche Anzeigetafel als Feedback für den Nutzer (links: normales Layout, Rechts: Layout wenn ein Tor erzielt wurde)</w:t>
                                </w:r>
                              </w:ins>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19093" id="Textfeld 25" o:spid="_x0000_s1027" type="#_x0000_t202" style="position:absolute;left:0;text-align:left;margin-left:373.95pt;margin-top:20.8pt;width:425.15pt;height:29.2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" stroked="f">
                  <v:textbox inset="0,0,0,0">
                    <w:txbxContent>
                      <w:p w14:paraId="14F71A51" w14:textId="23B34D80" w:rsidR="007D5F5A" w:rsidRPr="006C3714" w:rsidRDefault="007D5F5A">
                        <w:pPr>
                          <w:pStyle w:val="Beschriftung"/>
                          <w:rPr>
                            <w:rPrChange w:id="650" w:author="Autor">
                              <w:rPr>
                                <w:noProof/>
                              </w:rPr>
                            </w:rPrChange>
                          </w:rPr>
                          <w:pPrChange w:id="651" w:author="Autor">
                            <w:pPr>
                              <w:pStyle w:val="Folgeabsatz"/>
                              <w:keepNext/>
                            </w:pPr>
                          </w:pPrChange>
                        </w:pPr>
                        <w:bookmarkStart w:id="652" w:name="_Toc502322140"/>
                        <w:ins w:id="653" w:author="Autor">
                          <w:r>
                            <w:t xml:space="preserve">Abbildung </w:t>
                          </w:r>
                          <w:r>
                            <w:fldChar w:fldCharType="begin"/>
                          </w:r>
                          <w:r>
                            <w:instrText xml:space="preserve"> SEQ Abbildung \* ARABIC </w:instrText>
                          </w:r>
                        </w:ins>
                        <w:r>
                          <w:fldChar w:fldCharType="separate"/>
                        </w:r>
                        <w:r>
                          <w:rPr>
                            <w:noProof/>
                          </w:rPr>
                          <w:t>20</w:t>
                        </w:r>
                        <w:ins w:id="654" w:author="Autor">
                          <w:r>
                            <w:fldChar w:fldCharType="end"/>
                          </w:r>
                          <w:r>
                            <w:t>: Zusätzliche Anzeigetafel als Feedback für den Nutzer (links: normales Layout, Rechts: Layout wenn ein Tor erzielt wurde)</w:t>
                          </w:r>
                        </w:ins>
                        <w:bookmarkEnd w:id="652"/>
                      </w:p>
                    </w:txbxContent>
                  </v:textbox>
                  <w10:wrap type="tight" anchorx="margin"/>
                </v:shape>
              </w:pict>
            </mc:Fallback>
          </mc:AlternateContent>
        </w:r>
      </w:ins>
    </w:p>
    <w:p w14:paraId="728F7C20" w14:textId="44684E84" w:rsidR="00D07832" w:rsidRPr="00EF7221" w:rsidRDefault="00D07832" w:rsidP="008E7D87">
      <w:pPr>
        <w:pStyle w:val="Folgeabsatz"/>
        <w:rPr>
          <w:ins w:id="655" w:author="Autor"/>
        </w:rPr>
      </w:pPr>
    </w:p>
    <w:p w14:paraId="0E0ABD96" w14:textId="1AEF22EC" w:rsidR="00467DB2" w:rsidDel="00A20B98" w:rsidRDefault="00467DB2">
      <w:pPr>
        <w:pStyle w:val="berschrift4"/>
        <w:rPr>
          <w:del w:id="656" w:author="Autor"/>
        </w:rPr>
        <w:pPrChange w:id="657" w:author="Autor">
          <w:pPr>
            <w:pStyle w:val="Folgeabsatz"/>
          </w:pPr>
        </w:pPrChange>
      </w:pPr>
    </w:p>
    <w:p w14:paraId="0D6FB4B6" w14:textId="32220F5B" w:rsidR="00767F5A" w:rsidRDefault="00A20B98">
      <w:pPr>
        <w:pPrChange w:id="658" w:author="Autor">
          <w:pPr>
            <w:pStyle w:val="Folgeabsatz"/>
          </w:pPr>
        </w:pPrChange>
      </w:pPr>
      <w:ins w:id="659" w:author="Autor">
        <w:r>
          <w:t>Weitere Assets die für das Spiel benötigt wurden waren ein Tor, ein Eishockeyschläger und ein Puck</w:t>
        </w:r>
        <w:r w:rsidR="007F6CD1">
          <w:t xml:space="preserve"> (Abb. 21)</w:t>
        </w:r>
        <w:r>
          <w:t xml:space="preserve">. </w:t>
        </w:r>
      </w:ins>
    </w:p>
    <w:p w14:paraId="4208C843" w14:textId="00A76D3C" w:rsidR="004351A4" w:rsidRPr="002F7EB2" w:rsidRDefault="002F7EB2" w:rsidP="002F7EB2">
      <w:pPr>
        <w:pStyle w:val="Folgeabsatz"/>
      </w:pPr>
      <w:r>
        <w:lastRenderedPageBreak/>
        <w:t xml:space="preserve">Um den Puck auf der Oberfläche wie auf einer echten Eisfläche gleiten zu lassen, mussten noch Änderungen vorgenommen werden. Hierzu wurde ein </w:t>
      </w:r>
      <w:r>
        <w:rPr>
          <w:i/>
        </w:rPr>
        <w:t>Material (Ic</w:t>
      </w:r>
      <w:r w:rsidRPr="002F7EB2">
        <w:rPr>
          <w:i/>
        </w:rPr>
        <w:t>eMaterial</w:t>
      </w:r>
      <w:r>
        <w:t xml:space="preserve">) angelegt, bei dem die </w:t>
      </w:r>
      <w:r>
        <w:rPr>
          <w:i/>
        </w:rPr>
        <w:t xml:space="preserve">Friction </w:t>
      </w:r>
      <w:r>
        <w:t xml:space="preserve">auf 0.25 festgelegt wurde. Anschließend wurde das </w:t>
      </w:r>
      <w:r w:rsidRPr="002F7EB2">
        <w:rPr>
          <w:i/>
        </w:rPr>
        <w:t>Material</w:t>
      </w:r>
      <w:r>
        <w:rPr>
          <w:i/>
        </w:rPr>
        <w:t xml:space="preserve"> </w:t>
      </w:r>
      <w:r>
        <w:t>auf die Eishockeyfläche gelegt. Somit konnte ein Gleiteffekt erzeugt werden, der den realen Bedingungen entsprach.</w:t>
      </w:r>
    </w:p>
    <w:p w14:paraId="7D8D0DAB" w14:textId="77777777" w:rsidR="004351A4" w:rsidRPr="00A2746E" w:rsidRDefault="004351A4">
      <w:pPr>
        <w:pStyle w:val="Folgeabsatz"/>
        <w:ind w:firstLine="0"/>
        <w:rPr>
          <w:ins w:id="660" w:author="Autor"/>
        </w:rPr>
        <w:pPrChange w:id="661" w:author="Autor">
          <w:pPr>
            <w:pStyle w:val="Folgeabsatz"/>
          </w:pPr>
        </w:pPrChange>
      </w:pPr>
    </w:p>
    <w:p w14:paraId="27526564" w14:textId="004336E9" w:rsidR="004351A4" w:rsidRDefault="004351A4">
      <w:pPr>
        <w:pStyle w:val="Folgeabsatz"/>
        <w:keepNext/>
        <w:ind w:firstLine="0"/>
        <w:rPr>
          <w:ins w:id="662" w:author="Autor"/>
        </w:rPr>
        <w:pPrChange w:id="663" w:author="Autor">
          <w:pPr>
            <w:pStyle w:val="Folgeabsatz"/>
            <w:ind w:firstLine="0"/>
          </w:pPr>
        </w:pPrChange>
      </w:pPr>
      <w:r>
        <w:rPr>
          <w:noProof/>
        </w:rPr>
        <mc:AlternateContent>
          <mc:Choice Requires="wps">
            <w:drawing>
              <wp:anchor distT="0" distB="0" distL="114300" distR="114300" simplePos="0" relativeHeight="251672576" behindDoc="1" locked="0" layoutInCell="1" allowOverlap="1" wp14:anchorId="2D9E47D0" wp14:editId="412D83AC">
                <wp:simplePos x="0" y="0"/>
                <wp:positionH relativeFrom="column">
                  <wp:posOffset>2164080</wp:posOffset>
                </wp:positionH>
                <wp:positionV relativeFrom="paragraph">
                  <wp:posOffset>2851785</wp:posOffset>
                </wp:positionV>
                <wp:extent cx="2840355" cy="635"/>
                <wp:effectExtent l="0" t="0" r="0" b="0"/>
                <wp:wrapTight wrapText="bothSides">
                  <wp:wrapPolygon edited="0">
                    <wp:start x="0" y="0"/>
                    <wp:lineTo x="0" y="20403"/>
                    <wp:lineTo x="21441" y="20403"/>
                    <wp:lineTo x="21441" y="0"/>
                    <wp:lineTo x="0" y="0"/>
                  </wp:wrapPolygon>
                </wp:wrapTight>
                <wp:docPr id="198" name="Textfeld 198"/>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a:effectLst/>
                      </wps:spPr>
                      <wps:txbx>
                        <w:txbxContent>
                          <w:p w14:paraId="00BA25A7" w14:textId="4D529FF0" w:rsidR="007D5F5A" w:rsidRPr="0049193F" w:rsidRDefault="007D5F5A" w:rsidP="004351A4">
                            <w:pPr>
                              <w:pStyle w:val="Beschriftung"/>
                              <w:rPr>
                                <w:noProof/>
                                <w:szCs w:val="20"/>
                              </w:rPr>
                            </w:pPr>
                            <w:bookmarkStart w:id="664" w:name="_Toc502322141"/>
                            <w:r>
                              <w:t xml:space="preserve">Abbildung </w:t>
                            </w:r>
                            <w:fldSimple w:instr=" SEQ Abbildung \* ARABIC ">
                              <w:r>
                                <w:rPr>
                                  <w:noProof/>
                                </w:rPr>
                                <w:t>21</w:t>
                              </w:r>
                            </w:fldSimple>
                            <w:r>
                              <w:t xml:space="preserve">: </w:t>
                            </w:r>
                            <w:ins w:id="665" w:author="Autor">
                              <w:r>
                                <w:t>Tor, Eishockeyschläger und Puck als 3D-Modelle</w:t>
                              </w:r>
                            </w:ins>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E47D0" id="Textfeld 198" o:spid="_x0000_s1028" type="#_x0000_t202" style="position:absolute;left:0;text-align:left;margin-left:170.4pt;margin-top:224.55pt;width:223.6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" stroked="f">
                <v:textbox style="mso-fit-shape-to-text:t" inset="0,0,0,0">
                  <w:txbxContent>
                    <w:p w14:paraId="00BA25A7" w14:textId="4D529FF0" w:rsidR="007D5F5A" w:rsidRPr="0049193F" w:rsidRDefault="007D5F5A" w:rsidP="004351A4">
                      <w:pPr>
                        <w:pStyle w:val="Beschriftung"/>
                        <w:rPr>
                          <w:noProof/>
                          <w:szCs w:val="20"/>
                        </w:rPr>
                      </w:pPr>
                      <w:bookmarkStart w:id="666" w:name="_Toc502322141"/>
                      <w:r>
                        <w:t xml:space="preserve">Abbildung </w:t>
                      </w:r>
                      <w:fldSimple w:instr=" SEQ Abbildung \* ARABIC ">
                        <w:r>
                          <w:rPr>
                            <w:noProof/>
                          </w:rPr>
                          <w:t>21</w:t>
                        </w:r>
                      </w:fldSimple>
                      <w:r>
                        <w:t xml:space="preserve">: </w:t>
                      </w:r>
                      <w:ins w:id="667" w:author="Autor">
                        <w:r>
                          <w:t>Tor, Eishockeyschläger und Puck als 3D-Modelle</w:t>
                        </w:r>
                      </w:ins>
                      <w:bookmarkEnd w:id="666"/>
                    </w:p>
                  </w:txbxContent>
                </v:textbox>
                <w10:wrap type="tight"/>
              </v:shape>
            </w:pict>
          </mc:Fallback>
        </mc:AlternateContent>
      </w:r>
      <w:ins w:id="668" w:author="Autor">
        <w:r>
          <w:rPr>
            <w:noProof/>
          </w:rPr>
          <w:drawing>
            <wp:anchor distT="0" distB="0" distL="114300" distR="114300" simplePos="0" relativeHeight="251670528" behindDoc="1" locked="0" layoutInCell="1" allowOverlap="1" wp14:anchorId="0FEBAEC9" wp14:editId="029B7F0B">
              <wp:simplePos x="0" y="0"/>
              <wp:positionH relativeFrom="column">
                <wp:posOffset>3932555</wp:posOffset>
              </wp:positionH>
              <wp:positionV relativeFrom="paragraph">
                <wp:posOffset>13970</wp:posOffset>
              </wp:positionV>
              <wp:extent cx="1072515" cy="2777490"/>
              <wp:effectExtent l="0" t="0" r="0" b="3810"/>
              <wp:wrapTight wrapText="bothSides">
                <wp:wrapPolygon edited="0">
                  <wp:start x="0" y="0"/>
                  <wp:lineTo x="0" y="21481"/>
                  <wp:lineTo x="21101" y="21481"/>
                  <wp:lineTo x="21101"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läger3D.PNG"/>
                      <pic:cNvPicPr/>
                    </pic:nvPicPr>
                    <pic:blipFill>
                      <a:blip r:embed="rId42">
                        <a:extLst>
                          <a:ext uri="{28A0092B-C50C-407E-A947-70E740481C1C}">
                            <a14:useLocalDpi xmlns:a14="http://schemas.microsoft.com/office/drawing/2010/main" val="0"/>
                          </a:ext>
                        </a:extLst>
                      </a:blip>
                      <a:stretch>
                        <a:fillRect/>
                      </a:stretch>
                    </pic:blipFill>
                    <pic:spPr>
                      <a:xfrm>
                        <a:off x="0" y="0"/>
                        <a:ext cx="1072515" cy="2777490"/>
                      </a:xfrm>
                      <a:prstGeom prst="rect">
                        <a:avLst/>
                      </a:prstGeom>
                    </pic:spPr>
                  </pic:pic>
                </a:graphicData>
              </a:graphic>
              <wp14:sizeRelH relativeFrom="page">
                <wp14:pctWidth>0</wp14:pctWidth>
              </wp14:sizeRelH>
              <wp14:sizeRelV relativeFrom="page">
                <wp14:pctHeight>0</wp14:pctHeight>
              </wp14:sizeRelV>
            </wp:anchor>
          </w:drawing>
        </w:r>
        <w:del w:id="669" w:author="Autor">
          <w:r w:rsidDel="00D23D75">
            <w:rPr>
              <w:noProof/>
            </w:rPr>
            <w:drawing>
              <wp:anchor distT="0" distB="0" distL="114300" distR="114300" simplePos="0" relativeHeight="251667456" behindDoc="1" locked="0" layoutInCell="1" allowOverlap="1" wp14:anchorId="269DDED6" wp14:editId="117A7F14">
                <wp:simplePos x="0" y="0"/>
                <wp:positionH relativeFrom="margin">
                  <wp:posOffset>1595887</wp:posOffset>
                </wp:positionH>
                <wp:positionV relativeFrom="paragraph">
                  <wp:posOffset>187505</wp:posOffset>
                </wp:positionV>
                <wp:extent cx="2293620" cy="1760855"/>
                <wp:effectExtent l="0" t="0" r="0" b="0"/>
                <wp:wrapTight wrapText="bothSides">
                  <wp:wrapPolygon edited="0">
                    <wp:start x="0" y="0"/>
                    <wp:lineTo x="0" y="21265"/>
                    <wp:lineTo x="21349" y="21265"/>
                    <wp:lineTo x="21349"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r.PNG"/>
                        <pic:cNvPicPr/>
                      </pic:nvPicPr>
                      <pic:blipFill>
                        <a:blip r:embed="rId43">
                          <a:extLst>
                            <a:ext uri="{28A0092B-C50C-407E-A947-70E740481C1C}">
                              <a14:useLocalDpi xmlns:a14="http://schemas.microsoft.com/office/drawing/2010/main" val="0"/>
                            </a:ext>
                          </a:extLst>
                        </a:blip>
                        <a:stretch>
                          <a:fillRect/>
                        </a:stretch>
                      </pic:blipFill>
                      <pic:spPr>
                        <a:xfrm>
                          <a:off x="0" y="0"/>
                          <a:ext cx="2293620"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9504" behindDoc="1" locked="0" layoutInCell="1" allowOverlap="1" wp14:anchorId="2369D2BF" wp14:editId="2DC6B0DF">
                <wp:simplePos x="0" y="0"/>
                <wp:positionH relativeFrom="margin">
                  <wp:posOffset>1249381</wp:posOffset>
                </wp:positionH>
                <wp:positionV relativeFrom="paragraph">
                  <wp:posOffset>32229</wp:posOffset>
                </wp:positionV>
                <wp:extent cx="2009775" cy="1760855"/>
                <wp:effectExtent l="0" t="0" r="9525" b="0"/>
                <wp:wrapTight wrapText="bothSides">
                  <wp:wrapPolygon edited="0">
                    <wp:start x="0" y="0"/>
                    <wp:lineTo x="0" y="21265"/>
                    <wp:lineTo x="21498" y="21265"/>
                    <wp:lineTo x="21498"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ck.PNG"/>
                        <pic:cNvPicPr/>
                      </pic:nvPicPr>
                      <pic:blipFill>
                        <a:blip r:embed="rId44">
                          <a:extLst>
                            <a:ext uri="{28A0092B-C50C-407E-A947-70E740481C1C}">
                              <a14:useLocalDpi xmlns:a14="http://schemas.microsoft.com/office/drawing/2010/main" val="0"/>
                            </a:ext>
                          </a:extLst>
                        </a:blip>
                        <a:stretch>
                          <a:fillRect/>
                        </a:stretch>
                      </pic:blipFill>
                      <pic:spPr>
                        <a:xfrm>
                          <a:off x="0" y="0"/>
                          <a:ext cx="2009775" cy="1760855"/>
                        </a:xfrm>
                        <a:prstGeom prst="rect">
                          <a:avLst/>
                        </a:prstGeom>
                      </pic:spPr>
                    </pic:pic>
                  </a:graphicData>
                </a:graphic>
                <wp14:sizeRelH relativeFrom="page">
                  <wp14:pctWidth>0</wp14:pctWidth>
                </wp14:sizeRelH>
                <wp14:sizeRelV relativeFrom="page">
                  <wp14:pctHeight>0</wp14:pctHeight>
                </wp14:sizeRelV>
              </wp:anchor>
            </w:drawing>
          </w:r>
          <w:r w:rsidDel="00D23D75">
            <w:rPr>
              <w:noProof/>
            </w:rPr>
            <w:drawing>
              <wp:anchor distT="0" distB="0" distL="114300" distR="114300" simplePos="0" relativeHeight="251668480" behindDoc="1" locked="0" layoutInCell="1" allowOverlap="1" wp14:anchorId="3A7C196D" wp14:editId="45E85033">
                <wp:simplePos x="0" y="0"/>
                <wp:positionH relativeFrom="margin">
                  <wp:posOffset>761497</wp:posOffset>
                </wp:positionH>
                <wp:positionV relativeFrom="paragraph">
                  <wp:posOffset>6350</wp:posOffset>
                </wp:positionV>
                <wp:extent cx="666115" cy="1760855"/>
                <wp:effectExtent l="0" t="0" r="635" b="0"/>
                <wp:wrapTight wrapText="bothSides">
                  <wp:wrapPolygon edited="0">
                    <wp:start x="0" y="0"/>
                    <wp:lineTo x="0" y="21265"/>
                    <wp:lineTo x="21003" y="21265"/>
                    <wp:lineTo x="21003"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läger3D.PNG"/>
                        <pic:cNvPicPr/>
                      </pic:nvPicPr>
                      <pic:blipFill>
                        <a:blip r:embed="rId42">
                          <a:extLst>
                            <a:ext uri="{28A0092B-C50C-407E-A947-70E740481C1C}">
                              <a14:useLocalDpi xmlns:a14="http://schemas.microsoft.com/office/drawing/2010/main" val="0"/>
                            </a:ext>
                          </a:extLst>
                        </a:blip>
                        <a:stretch>
                          <a:fillRect/>
                        </a:stretch>
                      </pic:blipFill>
                      <pic:spPr>
                        <a:xfrm>
                          <a:off x="0" y="0"/>
                          <a:ext cx="666115" cy="1760855"/>
                        </a:xfrm>
                        <a:prstGeom prst="rect">
                          <a:avLst/>
                        </a:prstGeom>
                      </pic:spPr>
                    </pic:pic>
                  </a:graphicData>
                </a:graphic>
                <wp14:sizeRelH relativeFrom="page">
                  <wp14:pctWidth>0</wp14:pctWidth>
                </wp14:sizeRelH>
                <wp14:sizeRelV relativeFrom="page">
                  <wp14:pctHeight>0</wp14:pctHeight>
                </wp14:sizeRelV>
              </wp:anchor>
            </w:drawing>
          </w:r>
        </w:del>
        <w:r>
          <w:rPr>
            <w:noProof/>
          </w:rPr>
          <w:drawing>
            <wp:inline distT="0" distB="0" distL="0" distR="0" wp14:anchorId="7C599A0D" wp14:editId="77D43926">
              <wp:extent cx="3804249" cy="2809677"/>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r.PNG"/>
                      <pic:cNvPicPr/>
                    </pic:nvPicPr>
                    <pic:blipFill>
                      <a:blip r:embed="rId43">
                        <a:extLst>
                          <a:ext uri="{28A0092B-C50C-407E-A947-70E740481C1C}">
                            <a14:useLocalDpi xmlns:a14="http://schemas.microsoft.com/office/drawing/2010/main" val="0"/>
                          </a:ext>
                        </a:extLst>
                      </a:blip>
                      <a:stretch>
                        <a:fillRect/>
                      </a:stretch>
                    </pic:blipFill>
                    <pic:spPr>
                      <a:xfrm>
                        <a:off x="0" y="0"/>
                        <a:ext cx="3804249" cy="2809677"/>
                      </a:xfrm>
                      <a:prstGeom prst="rect">
                        <a:avLst/>
                      </a:prstGeom>
                    </pic:spPr>
                  </pic:pic>
                </a:graphicData>
              </a:graphic>
            </wp:inline>
          </w:drawing>
        </w:r>
      </w:ins>
    </w:p>
    <w:p w14:paraId="1F086201" w14:textId="0A36EDED" w:rsidR="004351A4" w:rsidRDefault="004351A4">
      <w:pPr>
        <w:pStyle w:val="Folgeabsatz"/>
        <w:keepNext/>
        <w:ind w:firstLine="0"/>
        <w:rPr>
          <w:ins w:id="670" w:author="Autor"/>
        </w:rPr>
        <w:pPrChange w:id="671" w:author="Autor">
          <w:pPr>
            <w:pStyle w:val="Folgeabsatz"/>
            <w:ind w:firstLine="0"/>
          </w:pPr>
        </w:pPrChange>
      </w:pPr>
      <w:ins w:id="672" w:author="Autor">
        <w:r>
          <w:rPr>
            <w:noProof/>
          </w:rPr>
          <w:drawing>
            <wp:inline distT="0" distB="0" distL="0" distR="0" wp14:anchorId="5F096CC8" wp14:editId="78524BA0">
              <wp:extent cx="1956021" cy="1713632"/>
              <wp:effectExtent l="0" t="0" r="635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uck.PNG"/>
                      <pic:cNvPicPr/>
                    </pic:nvPicPr>
                    <pic:blipFill>
                      <a:blip r:embed="rId44">
                        <a:extLst>
                          <a:ext uri="{28A0092B-C50C-407E-A947-70E740481C1C}">
                            <a14:useLocalDpi xmlns:a14="http://schemas.microsoft.com/office/drawing/2010/main" val="0"/>
                          </a:ext>
                        </a:extLst>
                      </a:blip>
                      <a:stretch>
                        <a:fillRect/>
                      </a:stretch>
                    </pic:blipFill>
                    <pic:spPr>
                      <a:xfrm>
                        <a:off x="0" y="0"/>
                        <a:ext cx="1968606" cy="1724658"/>
                      </a:xfrm>
                      <a:prstGeom prst="rect">
                        <a:avLst/>
                      </a:prstGeom>
                    </pic:spPr>
                  </pic:pic>
                </a:graphicData>
              </a:graphic>
            </wp:inline>
          </w:drawing>
        </w:r>
      </w:ins>
    </w:p>
    <w:p w14:paraId="1FA48E71" w14:textId="77777777" w:rsidR="004351A4" w:rsidDel="00D23D75" w:rsidRDefault="004351A4">
      <w:pPr>
        <w:pStyle w:val="Beschriftung"/>
        <w:jc w:val="both"/>
        <w:rPr>
          <w:ins w:id="673" w:author="Autor"/>
          <w:del w:id="674" w:author="Autor"/>
        </w:rPr>
        <w:pPrChange w:id="675" w:author="Autor">
          <w:pPr>
            <w:pStyle w:val="Folgeabsatz"/>
          </w:pPr>
        </w:pPrChange>
      </w:pPr>
    </w:p>
    <w:p w14:paraId="20587096" w14:textId="77777777" w:rsidR="004351A4" w:rsidRPr="004351A4" w:rsidRDefault="004351A4" w:rsidP="004351A4">
      <w:pPr>
        <w:pStyle w:val="Folgeabsatz"/>
        <w:ind w:firstLine="0"/>
        <w:rPr>
          <w:ins w:id="676" w:author="Autor"/>
        </w:rPr>
      </w:pPr>
    </w:p>
    <w:p w14:paraId="0CDE7116" w14:textId="534733F3" w:rsidR="007F6CD1" w:rsidRDefault="004B43BA">
      <w:pPr>
        <w:pStyle w:val="berschrift4"/>
        <w:rPr>
          <w:ins w:id="677" w:author="Autor"/>
        </w:rPr>
        <w:pPrChange w:id="678" w:author="Autor">
          <w:pPr>
            <w:pStyle w:val="Folgeabsatz"/>
          </w:pPr>
        </w:pPrChange>
      </w:pPr>
      <w:ins w:id="679" w:author="Autor">
        <w:r>
          <w:t>Blueprints</w:t>
        </w:r>
      </w:ins>
    </w:p>
    <w:p w14:paraId="6DA0C5DE" w14:textId="4B691162" w:rsidR="004B43BA" w:rsidRDefault="004B43BA">
      <w:pPr>
        <w:rPr>
          <w:ins w:id="680" w:author="Autor"/>
        </w:rPr>
        <w:pPrChange w:id="681" w:author="Autor">
          <w:pPr>
            <w:pStyle w:val="Folgeabsatz"/>
          </w:pPr>
        </w:pPrChange>
      </w:pPr>
      <w:ins w:id="682" w:author="Autor">
        <w:r>
          <w:t xml:space="preserve">Um Funktionen in das Spiel zu integrieren wurden hauptsächlich Blueprints verwendet. Das System musste konsistent </w:t>
        </w:r>
        <w:r w:rsidR="00B06E93">
          <w:t>sein und durfte keine Fehler beinhalten. Dies war vor allem wichtig, da genaue Messungen von Zeit, Toren und Schlagkraft nötig waren um die spätere Auswertung nicht zu verfälschen. Folgende Punkte waren besonders zu beachten:</w:t>
        </w:r>
      </w:ins>
    </w:p>
    <w:p w14:paraId="24617F9B" w14:textId="4637D9CD" w:rsidR="00B06E93" w:rsidRDefault="00B06E93">
      <w:pPr>
        <w:pStyle w:val="Folgeabsatz"/>
        <w:numPr>
          <w:ilvl w:val="0"/>
          <w:numId w:val="10"/>
        </w:numPr>
        <w:rPr>
          <w:ins w:id="683" w:author="Autor"/>
        </w:rPr>
        <w:pPrChange w:id="684" w:author="Autor">
          <w:pPr>
            <w:pStyle w:val="Folgeabsatz"/>
          </w:pPr>
        </w:pPrChange>
      </w:pPr>
      <w:ins w:id="685" w:author="Autor">
        <w:r>
          <w:t xml:space="preserve">Automatische </w:t>
        </w:r>
        <w:r w:rsidR="00AC271B">
          <w:t xml:space="preserve">und identische </w:t>
        </w:r>
        <w:r>
          <w:t>Erfassung der benötigten Zeit</w:t>
        </w:r>
        <w:r w:rsidR="00AC271B">
          <w:t xml:space="preserve"> der Spieler.</w:t>
        </w:r>
      </w:ins>
    </w:p>
    <w:p w14:paraId="728113C4" w14:textId="7A0C5578" w:rsidR="00B06E93" w:rsidRDefault="00AC271B">
      <w:pPr>
        <w:pStyle w:val="Folgeabsatz"/>
        <w:numPr>
          <w:ilvl w:val="0"/>
          <w:numId w:val="10"/>
        </w:numPr>
        <w:pPrChange w:id="686" w:author="Autor">
          <w:pPr>
            <w:pStyle w:val="Folgeabsatz"/>
          </w:pPr>
        </w:pPrChange>
      </w:pPr>
      <w:ins w:id="687" w:author="Autor">
        <w:r>
          <w:t>Richtige Erkennung von Toren bzw. angekommenen Pässen.</w:t>
        </w:r>
      </w:ins>
    </w:p>
    <w:p w14:paraId="240443E0" w14:textId="56DAA795" w:rsidR="004F4E20" w:rsidRDefault="004F4E20" w:rsidP="004F4E20">
      <w:pPr>
        <w:pStyle w:val="Folgeabsatz"/>
        <w:numPr>
          <w:ilvl w:val="0"/>
          <w:numId w:val="10"/>
        </w:numPr>
        <w:rPr>
          <w:ins w:id="688" w:author="Autor"/>
        </w:rPr>
      </w:pPr>
      <w:ins w:id="689" w:author="Autor">
        <w:r>
          <w:lastRenderedPageBreak/>
          <w:t>Respawnen des Pucks muss immer nach derselben Zeit automatisch erfolgen.</w:t>
        </w:r>
      </w:ins>
    </w:p>
    <w:p w14:paraId="3639D014" w14:textId="1FC01D30" w:rsidR="00B06E93" w:rsidRDefault="00AC271B">
      <w:pPr>
        <w:pStyle w:val="Folgeabsatz"/>
        <w:numPr>
          <w:ilvl w:val="0"/>
          <w:numId w:val="10"/>
        </w:numPr>
        <w:rPr>
          <w:ins w:id="690" w:author="Autor"/>
        </w:rPr>
        <w:pPrChange w:id="691" w:author="Autor">
          <w:pPr>
            <w:pStyle w:val="Folgeabsatz"/>
          </w:pPr>
        </w:pPrChange>
      </w:pPr>
      <w:ins w:id="692" w:author="Autor">
        <w:r>
          <w:t>Messung der Schlagkraft an derselben Stelle.</w:t>
        </w:r>
      </w:ins>
    </w:p>
    <w:p w14:paraId="23B09E24" w14:textId="05983CB5" w:rsidR="00AC271B" w:rsidRDefault="00714390">
      <w:pPr>
        <w:pStyle w:val="Folgeabsatz"/>
        <w:numPr>
          <w:ilvl w:val="0"/>
          <w:numId w:val="10"/>
        </w:numPr>
        <w:rPr>
          <w:ins w:id="693" w:author="Autor"/>
        </w:rPr>
        <w:pPrChange w:id="694" w:author="Autor">
          <w:pPr>
            <w:pStyle w:val="Folgeabsatz"/>
          </w:pPr>
        </w:pPrChange>
      </w:pPr>
      <w:ins w:id="695" w:author="Autor">
        <w:r>
          <w:t>Allgemein gleiche Voraussetzzungen für jede Testperson</w:t>
        </w:r>
      </w:ins>
    </w:p>
    <w:p w14:paraId="3C5DB050" w14:textId="77777777" w:rsidR="00714390" w:rsidRDefault="00714390">
      <w:pPr>
        <w:pStyle w:val="Folgeabsatz"/>
        <w:rPr>
          <w:ins w:id="696" w:author="Autor"/>
        </w:rPr>
      </w:pPr>
    </w:p>
    <w:p w14:paraId="03A330D9" w14:textId="69AC645D" w:rsidR="00A205F3" w:rsidRPr="004F4E20" w:rsidRDefault="004F4E20" w:rsidP="004F4E20">
      <w:pPr>
        <w:pStyle w:val="Zwischenberschriftnichtnummeriert"/>
      </w:pPr>
      <w:r>
        <w:t>Automatische und identische Erfassung der benötigten Zeit der Spieler</w:t>
      </w:r>
    </w:p>
    <w:p w14:paraId="719E9F98" w14:textId="56733591" w:rsidR="00EA3F75" w:rsidRDefault="00714390">
      <w:pPr>
        <w:pStyle w:val="Folgeabsatz"/>
        <w:rPr>
          <w:ins w:id="697" w:author="Autor"/>
        </w:rPr>
      </w:pPr>
      <w:ins w:id="698" w:author="Autor">
        <w:r>
          <w:t xml:space="preserve">Die automatische Erfassung der Zeit wurde mit Hilfe des </w:t>
        </w:r>
        <w:r>
          <w:rPr>
            <w:i/>
          </w:rPr>
          <w:t xml:space="preserve">Event Tick </w:t>
        </w:r>
        <w:r w:rsidR="00ED3B31">
          <w:t xml:space="preserve">Knotens gelöst. </w:t>
        </w:r>
        <w:r w:rsidR="00ED3B31">
          <w:rPr>
            <w:i/>
          </w:rPr>
          <w:t xml:space="preserve">Event Tick </w:t>
        </w:r>
        <w:r w:rsidR="00ED3B31">
          <w:t>wird bei jedem Frame aufgerufen</w:t>
        </w:r>
        <w:r w:rsidR="001936E8">
          <w:t xml:space="preserve">. Durch Verknüpfung mit einem </w:t>
        </w:r>
        <w:r w:rsidR="001936E8">
          <w:rPr>
            <w:i/>
          </w:rPr>
          <w:t xml:space="preserve">Delay </w:t>
        </w:r>
        <w:r w:rsidR="001936E8">
          <w:t xml:space="preserve">Knoten der nach einer Sekunde eine </w:t>
        </w:r>
        <w:r w:rsidR="001936E8">
          <w:rPr>
            <w:i/>
          </w:rPr>
          <w:t xml:space="preserve">Time </w:t>
        </w:r>
        <w:r w:rsidR="001936E8">
          <w:t xml:space="preserve">Variable um 1 erhöht entsteht daraus eine Stoppuhr. </w:t>
        </w:r>
        <w:r w:rsidR="00ED3B31">
          <w:t xml:space="preserve">Die somit gemessene Zeit wurde auf der Anzeigetafel für den Spieler sichtbar angezeigt. Sobald die Anzahl an Versuchen des Spielers bei 0 angelangt war, wurde die benötigte Zeit gespeichert und ausgegeben. </w:t>
        </w:r>
        <w:r w:rsidR="00EA3F75">
          <w:t xml:space="preserve">Die Ausgabe erfolgte durch das </w:t>
        </w:r>
        <w:r w:rsidR="00EA3F75">
          <w:rPr>
            <w:i/>
          </w:rPr>
          <w:t>Victory Plugin</w:t>
        </w:r>
        <w:r w:rsidR="00EA3F75">
          <w:t>, welches frei verfügbar im Internet zu finden ist (</w:t>
        </w:r>
      </w:ins>
      <w:r w:rsidR="006A5403">
        <w:t>Rama, 2014</w:t>
      </w:r>
      <w:ins w:id="699" w:author="Autor">
        <w:r w:rsidR="00EA3F75">
          <w:t xml:space="preserve">). Es ermöglicht die Ausgabe von beispielsweise Textdateien direkt über Blueprints (Abb. 21). </w:t>
        </w:r>
      </w:ins>
    </w:p>
    <w:p w14:paraId="6A55F9FC" w14:textId="77777777" w:rsidR="00EA3F75" w:rsidRDefault="00EA3F75">
      <w:pPr>
        <w:pStyle w:val="Folgeabsatz"/>
        <w:keepNext/>
        <w:jc w:val="center"/>
        <w:rPr>
          <w:ins w:id="700" w:author="Autor"/>
        </w:rPr>
        <w:pPrChange w:id="701" w:author="Autor">
          <w:pPr>
            <w:pStyle w:val="Folgeabsatz"/>
          </w:pPr>
        </w:pPrChange>
      </w:pPr>
      <w:ins w:id="702" w:author="Autor">
        <w:r>
          <w:rPr>
            <w:noProof/>
          </w:rPr>
          <w:drawing>
            <wp:inline distT="0" distB="0" distL="0" distR="0" wp14:anchorId="293207D2" wp14:editId="23DFB9B0">
              <wp:extent cx="3572374" cy="2229161"/>
              <wp:effectExtent l="0" t="0" r="952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victory.PNG"/>
                      <pic:cNvPicPr/>
                    </pic:nvPicPr>
                    <pic:blipFill>
                      <a:blip r:embed="rId45">
                        <a:extLst>
                          <a:ext uri="{28A0092B-C50C-407E-A947-70E740481C1C}">
                            <a14:useLocalDpi xmlns:a14="http://schemas.microsoft.com/office/drawing/2010/main" val="0"/>
                          </a:ext>
                        </a:extLst>
                      </a:blip>
                      <a:stretch>
                        <a:fillRect/>
                      </a:stretch>
                    </pic:blipFill>
                    <pic:spPr>
                      <a:xfrm>
                        <a:off x="0" y="0"/>
                        <a:ext cx="3572374" cy="2229161"/>
                      </a:xfrm>
                      <a:prstGeom prst="rect">
                        <a:avLst/>
                      </a:prstGeom>
                    </pic:spPr>
                  </pic:pic>
                </a:graphicData>
              </a:graphic>
            </wp:inline>
          </w:drawing>
        </w:r>
      </w:ins>
    </w:p>
    <w:p w14:paraId="15932E43" w14:textId="1CDAD30B" w:rsidR="004F4E20" w:rsidRDefault="00EA3F75" w:rsidP="006A5403">
      <w:pPr>
        <w:pStyle w:val="Beschriftung"/>
      </w:pPr>
      <w:bookmarkStart w:id="703" w:name="_Toc502322142"/>
      <w:ins w:id="704" w:author="Autor">
        <w:r>
          <w:t xml:space="preserve">Abbildung </w:t>
        </w:r>
        <w:r>
          <w:fldChar w:fldCharType="begin"/>
        </w:r>
        <w:r>
          <w:instrText xml:space="preserve"> SEQ Abbildung \* ARABIC </w:instrText>
        </w:r>
      </w:ins>
      <w:r>
        <w:fldChar w:fldCharType="separate"/>
      </w:r>
      <w:r w:rsidR="009764C3">
        <w:rPr>
          <w:noProof/>
        </w:rPr>
        <w:t>22</w:t>
      </w:r>
      <w:ins w:id="705" w:author="Autor">
        <w:r>
          <w:fldChar w:fldCharType="end"/>
        </w:r>
        <w:r>
          <w:t xml:space="preserve">: </w:t>
        </w:r>
        <w:r w:rsidRPr="006F0D2F">
          <w:rPr>
            <w:i/>
            <w:rPrChange w:id="706" w:author="Autor">
              <w:rPr/>
            </w:rPrChange>
          </w:rPr>
          <w:t>Victory Plugin</w:t>
        </w:r>
        <w:r>
          <w:rPr>
            <w:i/>
          </w:rPr>
          <w:t xml:space="preserve"> </w:t>
        </w:r>
        <w:r>
          <w:t>Ausgabe Knoten</w:t>
        </w:r>
      </w:ins>
      <w:bookmarkEnd w:id="703"/>
    </w:p>
    <w:p w14:paraId="329FF685" w14:textId="4BBE2A3D" w:rsidR="004F4E20" w:rsidRDefault="004F4E20">
      <w:pPr>
        <w:pStyle w:val="Zwischenberschriftnichtnummeriert"/>
        <w:rPr>
          <w:ins w:id="707" w:author="Autor"/>
        </w:rPr>
        <w:pPrChange w:id="708" w:author="Autor">
          <w:pPr>
            <w:pStyle w:val="Folgeabsatz"/>
          </w:pPr>
        </w:pPrChange>
      </w:pPr>
      <w:ins w:id="709" w:author="Autor">
        <w:r>
          <w:t>Richtige Erkennung von Toren bzw. angekommenen Pässen</w:t>
        </w:r>
      </w:ins>
    </w:p>
    <w:p w14:paraId="6FC3984A" w14:textId="3CA98B97" w:rsidR="00F70D34" w:rsidRDefault="006F0D2F">
      <w:pPr>
        <w:pStyle w:val="Folgeabsatz"/>
      </w:pPr>
      <w:ins w:id="710" w:author="Autor">
        <w:r>
          <w:t>Des Weiteren sollten Tore (Task 1) und Pässe (Task 2) erkannt und festgehalten werden.</w:t>
        </w:r>
        <w:r w:rsidR="00B946DD">
          <w:t xml:space="preserve"> Hierfür wurde ein </w:t>
        </w:r>
        <w:r w:rsidR="00B946DD" w:rsidRPr="00F70D34">
          <w:rPr>
            <w:i/>
            <w:rPrChange w:id="711" w:author="Autor">
              <w:rPr/>
            </w:rPrChange>
          </w:rPr>
          <w:t>Box Trigger</w:t>
        </w:r>
        <w:r w:rsidR="00B946DD">
          <w:t xml:space="preserve"> im Tor platziert, der registrierte sobald der Puck darin eintrat</w:t>
        </w:r>
      </w:ins>
      <w:r w:rsidR="00A205F3">
        <w:t xml:space="preserve"> (</w:t>
      </w:r>
      <w:r w:rsidR="00A205F3">
        <w:rPr>
          <w:i/>
        </w:rPr>
        <w:t>EVR_TriggerBoxGoal_Blueprint</w:t>
      </w:r>
      <w:r w:rsidR="00A205F3">
        <w:t>)</w:t>
      </w:r>
      <w:ins w:id="712" w:author="Autor">
        <w:r w:rsidR="00B946DD">
          <w:t>. Nach demselben Prinzip wurden auch Pässe registriert, indem ein Trigger an das Objekt angebracht wurde, welches angepasst werden sollte</w:t>
        </w:r>
        <w:r w:rsidR="00A37812">
          <w:t xml:space="preserve"> (Abb. 22)</w:t>
        </w:r>
        <w:r w:rsidR="00B946DD">
          <w:t>.</w:t>
        </w:r>
        <w:r w:rsidR="00A37812">
          <w:t xml:space="preserve"> Landete der Puck im Tor, so wurde ein Event aufgerufen, welches den Treffer auf der Anzeigetafel darstellte. </w:t>
        </w:r>
      </w:ins>
    </w:p>
    <w:p w14:paraId="12D0243B" w14:textId="3EE1E7B2" w:rsidR="004F4E20" w:rsidRDefault="004F4E20" w:rsidP="004F4E20">
      <w:pPr>
        <w:pStyle w:val="Zwischenberschriftnichtnummeriert"/>
      </w:pPr>
      <w:ins w:id="713" w:author="Autor">
        <w:r>
          <w:lastRenderedPageBreak/>
          <w:t>Respawnen des Pucks muss immer nach derselben Zeit automatisch erfolgen</w:t>
        </w:r>
      </w:ins>
    </w:p>
    <w:p w14:paraId="21B42E3C" w14:textId="7D215ABE" w:rsidR="00853E09" w:rsidRPr="00F70D34" w:rsidRDefault="00A37812" w:rsidP="00F70D34">
      <w:pPr>
        <w:pStyle w:val="Folgeabsatz"/>
        <w:rPr>
          <w:ins w:id="714" w:author="Autor"/>
        </w:rPr>
      </w:pPr>
      <w:ins w:id="715" w:author="Autor">
        <w:r>
          <w:t>Zusätzlich befand sich zwischen dem Spieler und dem Tor eine weitere Triggerzone</w:t>
        </w:r>
      </w:ins>
      <w:r w:rsidR="00A205F3">
        <w:t xml:space="preserve"> (</w:t>
      </w:r>
      <w:r w:rsidR="00A205F3">
        <w:rPr>
          <w:i/>
        </w:rPr>
        <w:t>EVR_TriggerBoxNoGoal_Blueprint)</w:t>
      </w:r>
      <w:ins w:id="716" w:author="Autor">
        <w:r w:rsidR="004847DD">
          <w:t xml:space="preserve">, die dafür zuständig war, den Puck wieder an seine Ausgangsposition zu legen, nachdem der Spieler geschossen hatte. </w:t>
        </w:r>
        <w:r w:rsidR="005B30FC">
          <w:t xml:space="preserve">Ab </w:t>
        </w:r>
      </w:ins>
      <w:r w:rsidR="00F70D34">
        <w:t>dem Zeitpunkt des Eintritts</w:t>
      </w:r>
      <w:ins w:id="717" w:author="Autor">
        <w:r w:rsidR="005B30FC">
          <w:t xml:space="preserve"> begann ein Timer zu laufen, der nach 5 Sekunden ein </w:t>
        </w:r>
      </w:ins>
      <w:r w:rsidR="005B30FC" w:rsidRPr="00A205F3">
        <w:rPr>
          <w:i/>
        </w:rPr>
        <w:t>Event</w:t>
      </w:r>
      <w:r w:rsidR="005B30FC">
        <w:t xml:space="preserve"> auslöste, welches den Puck an die gewünschte Startposition zurücklegte. </w:t>
      </w:r>
      <w:r w:rsidR="00F70D34">
        <w:t>Außerdem wurde dies automatisch als Versuch gezählt sobald der Puck in diesen Bereich eintrat.</w:t>
      </w:r>
    </w:p>
    <w:p w14:paraId="4A8EF04F" w14:textId="77777777" w:rsidR="00853E09" w:rsidRDefault="00853E09">
      <w:pPr>
        <w:pStyle w:val="Folgeabsatz"/>
        <w:keepNext/>
        <w:jc w:val="center"/>
        <w:rPr>
          <w:ins w:id="718" w:author="Autor"/>
        </w:rPr>
        <w:pPrChange w:id="719" w:author="Autor">
          <w:pPr>
            <w:pStyle w:val="Folgeabsatz"/>
          </w:pPr>
        </w:pPrChange>
      </w:pPr>
      <w:ins w:id="720" w:author="Autor">
        <w:r>
          <w:rPr>
            <w:noProof/>
          </w:rPr>
          <w:drawing>
            <wp:inline distT="0" distB="0" distL="0" distR="0" wp14:anchorId="2426AA67" wp14:editId="496428AD">
              <wp:extent cx="4960188" cy="2744641"/>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or spieler trigger.png"/>
                      <pic:cNvPicPr/>
                    </pic:nvPicPr>
                    <pic:blipFill>
                      <a:blip r:embed="rId46">
                        <a:extLst>
                          <a:ext uri="{28A0092B-C50C-407E-A947-70E740481C1C}">
                            <a14:useLocalDpi xmlns:a14="http://schemas.microsoft.com/office/drawing/2010/main" val="0"/>
                          </a:ext>
                        </a:extLst>
                      </a:blip>
                      <a:stretch>
                        <a:fillRect/>
                      </a:stretch>
                    </pic:blipFill>
                    <pic:spPr>
                      <a:xfrm>
                        <a:off x="0" y="0"/>
                        <a:ext cx="4961296" cy="2745254"/>
                      </a:xfrm>
                      <a:prstGeom prst="rect">
                        <a:avLst/>
                      </a:prstGeom>
                    </pic:spPr>
                  </pic:pic>
                </a:graphicData>
              </a:graphic>
            </wp:inline>
          </w:drawing>
        </w:r>
      </w:ins>
    </w:p>
    <w:p w14:paraId="68A5D79F" w14:textId="2430A696" w:rsidR="00853E09" w:rsidRDefault="00853E09">
      <w:pPr>
        <w:pStyle w:val="Beschriftung"/>
        <w:rPr>
          <w:ins w:id="721" w:author="Autor"/>
        </w:rPr>
      </w:pPr>
      <w:bookmarkStart w:id="722" w:name="_Toc502322143"/>
      <w:ins w:id="723" w:author="Autor">
        <w:r>
          <w:t xml:space="preserve">Abbildung </w:t>
        </w:r>
        <w:r>
          <w:fldChar w:fldCharType="begin"/>
        </w:r>
        <w:r>
          <w:instrText xml:space="preserve"> SEQ Abbildung \* ARABIC </w:instrText>
        </w:r>
      </w:ins>
      <w:r>
        <w:fldChar w:fldCharType="separate"/>
      </w:r>
      <w:r w:rsidR="009764C3">
        <w:rPr>
          <w:noProof/>
        </w:rPr>
        <w:t>23</w:t>
      </w:r>
      <w:ins w:id="724" w:author="Autor">
        <w:r>
          <w:fldChar w:fldCharType="end"/>
        </w:r>
        <w:r>
          <w:t xml:space="preserve">: Trigger bei </w:t>
        </w:r>
        <w:r w:rsidR="00A37812">
          <w:t>anzupassendem Objekt und Tor (gelb markiert)</w:t>
        </w:r>
        <w:bookmarkEnd w:id="722"/>
      </w:ins>
    </w:p>
    <w:p w14:paraId="7141CE9E" w14:textId="0CB9AF83" w:rsidR="00714390" w:rsidRPr="006F0D2F" w:rsidRDefault="006F0D2F">
      <w:pPr>
        <w:pStyle w:val="Folgeabsatz"/>
        <w:rPr>
          <w:ins w:id="725" w:author="Autor"/>
        </w:rPr>
      </w:pPr>
      <w:ins w:id="726" w:author="Autor">
        <w:del w:id="727" w:author="Autor">
          <w:r w:rsidDel="00B946DD">
            <w:delText xml:space="preserve"> </w:delText>
          </w:r>
          <w:r w:rsidR="00EA3F75" w:rsidDel="00B946DD">
            <w:delText xml:space="preserve">  </w:delText>
          </w:r>
        </w:del>
      </w:ins>
    </w:p>
    <w:p w14:paraId="59674EFC" w14:textId="29288702" w:rsidR="004F4E20" w:rsidRDefault="004F4E20" w:rsidP="004F4E20">
      <w:pPr>
        <w:pStyle w:val="Zwischenberschriftnichtnummeriert"/>
      </w:pPr>
      <w:r>
        <w:t>Messung der Schlagkraft an derselben Stelle</w:t>
      </w:r>
    </w:p>
    <w:p w14:paraId="745A68FF" w14:textId="59B0B9F5" w:rsidR="00F70D34" w:rsidRDefault="00CA58B3" w:rsidP="00F70D34">
      <w:pPr>
        <w:pStyle w:val="Folgeabsatz"/>
        <w:keepNext/>
      </w:pPr>
      <w:r>
        <w:t xml:space="preserve">Des Weiteren </w:t>
      </w:r>
      <w:ins w:id="728" w:author="Autor">
        <w:r w:rsidR="00F70D34">
          <w:t xml:space="preserve">wurde hier noch die Geschwindigkeit des Pucks beim Eintritt in die Zone festgehalten. </w:t>
        </w:r>
      </w:ins>
      <w:r w:rsidR="00F70D34">
        <w:t>Somit wurde sichergestellt, dass bei jedem Probanden die Messung an derselben Stelle erfolgte.</w:t>
      </w:r>
      <w:r w:rsidR="00A205F3">
        <w:t xml:space="preserve"> </w:t>
      </w:r>
      <w:r w:rsidR="00F70D34">
        <w:t xml:space="preserve">Zur Ausgabe der Geschwindigkeit wurde ebenfalls das </w:t>
      </w:r>
      <w:r w:rsidR="00F70D34">
        <w:rPr>
          <w:i/>
        </w:rPr>
        <w:t xml:space="preserve">Victory Plugin </w:t>
      </w:r>
      <w:r w:rsidR="00F70D34">
        <w:t>genutzt.</w:t>
      </w:r>
    </w:p>
    <w:p w14:paraId="6BDACB89" w14:textId="77777777" w:rsidR="00CA58B3" w:rsidRDefault="00CA58B3" w:rsidP="00F70D34">
      <w:pPr>
        <w:pStyle w:val="Folgeabsatz"/>
        <w:keepNext/>
      </w:pPr>
    </w:p>
    <w:p w14:paraId="16E162C9" w14:textId="0990CAB6" w:rsidR="00A205F3" w:rsidRDefault="00A205F3" w:rsidP="00F70D34">
      <w:pPr>
        <w:pStyle w:val="Folgeabsatz"/>
        <w:keepNext/>
      </w:pPr>
      <w:r>
        <w:t xml:space="preserve">Die verschiedenen </w:t>
      </w:r>
      <w:r w:rsidRPr="00A205F3">
        <w:rPr>
          <w:i/>
        </w:rPr>
        <w:t>Trigger</w:t>
      </w:r>
      <w:r>
        <w:t xml:space="preserve"> dienten wie bereits erklärt, zur Positionierung des Pucks und zur Messung verschiedener Daten. Deren Blueprints leiteten bei erfüllten Bedingungen Nachrichten an den </w:t>
      </w:r>
      <w:r>
        <w:rPr>
          <w:i/>
        </w:rPr>
        <w:t xml:space="preserve">Prototype_Gamemode </w:t>
      </w:r>
      <w:r>
        <w:t xml:space="preserve">weiter. </w:t>
      </w:r>
      <w:r w:rsidR="00CA58B3">
        <w:t>Hier wurden anschließend die Events an die betreffenden Blueprints weitergeleitet, welche dann zum Beispiel Änderungen an der Anzeige im Spiel vornahmen</w:t>
      </w:r>
      <w:r w:rsidR="0073121F">
        <w:t xml:space="preserve"> (Abb. 23)</w:t>
      </w:r>
      <w:r w:rsidR="00CA58B3">
        <w:t xml:space="preserve">. </w:t>
      </w:r>
    </w:p>
    <w:p w14:paraId="2878E981" w14:textId="77777777" w:rsidR="006A5403" w:rsidRPr="00E81CFE" w:rsidRDefault="006A5403" w:rsidP="006A5403">
      <w:pPr>
        <w:pStyle w:val="Listenabsatz"/>
        <w:jc w:val="left"/>
      </w:pPr>
    </w:p>
    <w:p w14:paraId="41A2C6D1" w14:textId="77777777" w:rsidR="006A5403" w:rsidRPr="00E81CFE" w:rsidRDefault="006A5403" w:rsidP="006A5403">
      <w:pPr>
        <w:pStyle w:val="Listenabsatz"/>
        <w:jc w:val="left"/>
      </w:pPr>
    </w:p>
    <w:p w14:paraId="1CB2084F" w14:textId="77777777" w:rsidR="006A5403" w:rsidRPr="00E81CFE" w:rsidRDefault="006A5403" w:rsidP="006A5403">
      <w:pPr>
        <w:pStyle w:val="Listenabsatz"/>
        <w:jc w:val="left"/>
      </w:pPr>
    </w:p>
    <w:p w14:paraId="74F58401" w14:textId="77777777" w:rsidR="006A5403" w:rsidRPr="00E81CFE" w:rsidRDefault="006A5403" w:rsidP="006A5403">
      <w:pPr>
        <w:pStyle w:val="Listenabsatz"/>
        <w:jc w:val="left"/>
      </w:pPr>
    </w:p>
    <w:p w14:paraId="09D61B3E" w14:textId="77777777" w:rsidR="006A5403" w:rsidRPr="00E81CFE" w:rsidRDefault="006A5403" w:rsidP="006A5403">
      <w:pPr>
        <w:ind w:left="360"/>
        <w:jc w:val="left"/>
      </w:pPr>
    </w:p>
    <w:p w14:paraId="6D01DD58" w14:textId="77777777" w:rsidR="006A5403" w:rsidRDefault="006A5403" w:rsidP="006A5403">
      <w:pPr>
        <w:pStyle w:val="Folgeabsatz"/>
        <w:keepNext/>
      </w:pPr>
      <w:r>
        <w:rPr>
          <w:noProof/>
        </w:rPr>
        <w:drawing>
          <wp:inline distT="0" distB="0" distL="0" distR="0" wp14:anchorId="2E4E1637" wp14:editId="04B70E08">
            <wp:extent cx="5399405" cy="3037205"/>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vent Diagramm.jpg"/>
                    <pic:cNvPicPr/>
                  </pic:nvPicPr>
                  <pic:blipFill>
                    <a:blip r:embed="rId47">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AF9D233" w14:textId="146709E5" w:rsidR="006A5403" w:rsidRPr="006A5403" w:rsidRDefault="006A5403" w:rsidP="006A5403">
      <w:pPr>
        <w:pStyle w:val="Beschriftung"/>
        <w:jc w:val="both"/>
      </w:pPr>
      <w:bookmarkStart w:id="729" w:name="_Toc502322144"/>
      <w:r>
        <w:t xml:space="preserve">Abbildung </w:t>
      </w:r>
      <w:fldSimple w:instr=" SEQ Abbildung \* ARABIC ">
        <w:r w:rsidR="009764C3">
          <w:rPr>
            <w:noProof/>
          </w:rPr>
          <w:t>24</w:t>
        </w:r>
      </w:fldSimple>
      <w:r>
        <w:t>: Einzelne Blueprints (oben) und ihre Aufgaben und Events (unten)</w:t>
      </w:r>
      <w:bookmarkEnd w:id="729"/>
    </w:p>
    <w:p w14:paraId="3ACA6096" w14:textId="10BFBDF1" w:rsidR="00BB10FC" w:rsidRPr="00BB10FC" w:rsidRDefault="00BB10FC" w:rsidP="00BB10FC">
      <w:pPr>
        <w:jc w:val="left"/>
      </w:pPr>
      <w:r w:rsidRPr="00BB10FC">
        <w:t>Mit den obigen Begriffen sind fo</w:t>
      </w:r>
      <w:r>
        <w:t>lgende Klassen in der Anwendung gemeint:</w:t>
      </w:r>
    </w:p>
    <w:p w14:paraId="0D95174D" w14:textId="77777777" w:rsidR="00EB654F" w:rsidRDefault="00EB654F" w:rsidP="00EB654F">
      <w:pPr>
        <w:pStyle w:val="Listenabsatz"/>
        <w:numPr>
          <w:ilvl w:val="0"/>
          <w:numId w:val="12"/>
        </w:numPr>
        <w:jc w:val="left"/>
        <w:rPr>
          <w:lang w:val="en-US"/>
        </w:rPr>
      </w:pPr>
      <w:r w:rsidRPr="00BB10FC">
        <w:rPr>
          <w:b/>
          <w:lang w:val="en-US"/>
        </w:rPr>
        <w:t>TriggerBox Blueprint</w:t>
      </w:r>
      <w:r w:rsidRPr="00EB654F">
        <w:rPr>
          <w:lang w:val="en-US"/>
        </w:rPr>
        <w:t xml:space="preserve">: </w:t>
      </w:r>
    </w:p>
    <w:p w14:paraId="6F329A66" w14:textId="77777777" w:rsidR="00EB654F" w:rsidRPr="00EB654F" w:rsidRDefault="00EB654F" w:rsidP="00EB654F">
      <w:pPr>
        <w:pStyle w:val="Listenabsatz"/>
        <w:numPr>
          <w:ilvl w:val="1"/>
          <w:numId w:val="12"/>
        </w:numPr>
        <w:jc w:val="left"/>
        <w:rPr>
          <w:lang w:val="en-US"/>
        </w:rPr>
      </w:pPr>
      <w:r w:rsidRPr="00EB654F">
        <w:rPr>
          <w:i/>
          <w:lang w:val="en-US"/>
        </w:rPr>
        <w:t>EVR_TriggerBoxGoal_B</w:t>
      </w:r>
      <w:r>
        <w:rPr>
          <w:i/>
          <w:lang w:val="en-US"/>
        </w:rPr>
        <w:t xml:space="preserve">lueprint </w:t>
      </w:r>
    </w:p>
    <w:p w14:paraId="2304D7F2" w14:textId="035A23E2" w:rsidR="00EB654F" w:rsidRPr="00EB654F" w:rsidRDefault="00EB654F" w:rsidP="00EB654F">
      <w:pPr>
        <w:pStyle w:val="Listenabsatz"/>
        <w:numPr>
          <w:ilvl w:val="1"/>
          <w:numId w:val="12"/>
        </w:numPr>
        <w:jc w:val="left"/>
        <w:rPr>
          <w:lang w:val="en-US"/>
        </w:rPr>
      </w:pPr>
      <w:r>
        <w:rPr>
          <w:i/>
          <w:lang w:val="en-US"/>
        </w:rPr>
        <w:t>EVR_TriggerBoxNoGoal_B</w:t>
      </w:r>
      <w:r w:rsidRPr="00EB654F">
        <w:rPr>
          <w:i/>
          <w:lang w:val="en-US"/>
        </w:rPr>
        <w:t>lueprint</w:t>
      </w:r>
    </w:p>
    <w:p w14:paraId="4EA95660" w14:textId="77777777" w:rsidR="00D26EE3" w:rsidRDefault="00EB654F" w:rsidP="00EB654F">
      <w:pPr>
        <w:pStyle w:val="Listenabsatz"/>
        <w:numPr>
          <w:ilvl w:val="0"/>
          <w:numId w:val="12"/>
        </w:numPr>
        <w:rPr>
          <w:lang w:val="en-US"/>
        </w:rPr>
      </w:pPr>
      <w:r w:rsidRPr="00BB10FC">
        <w:rPr>
          <w:b/>
          <w:lang w:val="en-US"/>
        </w:rPr>
        <w:t>Prototype Gamemode</w:t>
      </w:r>
      <w:r>
        <w:rPr>
          <w:lang w:val="en-US"/>
        </w:rPr>
        <w:t xml:space="preserve">: </w:t>
      </w:r>
    </w:p>
    <w:p w14:paraId="1C2F262C" w14:textId="51637F82" w:rsidR="00EB654F" w:rsidRPr="00EB654F" w:rsidRDefault="00EB654F" w:rsidP="00D26EE3">
      <w:pPr>
        <w:pStyle w:val="Listenabsatz"/>
        <w:numPr>
          <w:ilvl w:val="1"/>
          <w:numId w:val="12"/>
        </w:numPr>
        <w:rPr>
          <w:lang w:val="en-US"/>
        </w:rPr>
      </w:pPr>
      <w:r>
        <w:rPr>
          <w:i/>
          <w:lang w:val="en-US"/>
        </w:rPr>
        <w:t>Prototype_Gamemode</w:t>
      </w:r>
    </w:p>
    <w:p w14:paraId="2B9A67F8" w14:textId="1A7F41A6" w:rsidR="00EB654F" w:rsidRDefault="00D26EE3" w:rsidP="00EB654F">
      <w:pPr>
        <w:pStyle w:val="Listenabsatz"/>
        <w:numPr>
          <w:ilvl w:val="0"/>
          <w:numId w:val="12"/>
        </w:numPr>
        <w:rPr>
          <w:lang w:val="en-US"/>
        </w:rPr>
      </w:pPr>
      <w:r w:rsidRPr="00BB10FC">
        <w:rPr>
          <w:b/>
          <w:lang w:val="en-US"/>
        </w:rPr>
        <w:t>Display Blueprint</w:t>
      </w:r>
      <w:r>
        <w:rPr>
          <w:lang w:val="en-US"/>
        </w:rPr>
        <w:t>:</w:t>
      </w:r>
    </w:p>
    <w:p w14:paraId="1F06459D" w14:textId="711F87DF" w:rsidR="00D26EE3" w:rsidRPr="00D26EE3" w:rsidRDefault="00D26EE3" w:rsidP="00D26EE3">
      <w:pPr>
        <w:pStyle w:val="Listenabsatz"/>
        <w:numPr>
          <w:ilvl w:val="1"/>
          <w:numId w:val="12"/>
        </w:numPr>
        <w:rPr>
          <w:i/>
          <w:lang w:val="en-US"/>
        </w:rPr>
      </w:pPr>
      <w:r w:rsidRPr="00D26EE3">
        <w:rPr>
          <w:i/>
          <w:lang w:val="en-US"/>
        </w:rPr>
        <w:t>EVR_ScoreHUD</w:t>
      </w:r>
    </w:p>
    <w:p w14:paraId="4E7338EB" w14:textId="1F829471" w:rsidR="00EB654F" w:rsidRDefault="00EB654F" w:rsidP="00EB654F">
      <w:r>
        <w:t xml:space="preserve">Für die beiden verschiedenen Tasks wurden zwei eigene Levels erstellt, um einen schnellen Wechsel zwischen den Aufgaben zu gewährleisten. Diese ähneln sich jedoch in ihrem Aufbau. Funktionen und Blueprints übernehmen in beiden Levels dieselben Rollen. </w:t>
      </w:r>
    </w:p>
    <w:p w14:paraId="7351FBBA" w14:textId="77777777" w:rsidR="006A5403" w:rsidRDefault="006A5403" w:rsidP="006A5403">
      <w:pPr>
        <w:pStyle w:val="Folgeabsatz"/>
      </w:pPr>
    </w:p>
    <w:p w14:paraId="26E6821F" w14:textId="77777777" w:rsidR="00BB10FC" w:rsidRDefault="00BB10FC" w:rsidP="006A5403">
      <w:pPr>
        <w:pStyle w:val="Folgeabsatz"/>
      </w:pPr>
    </w:p>
    <w:p w14:paraId="2B32F23A" w14:textId="77777777" w:rsidR="006A5403" w:rsidRDefault="006A5403" w:rsidP="006A5403">
      <w:pPr>
        <w:pStyle w:val="Folgeabsatz"/>
      </w:pPr>
    </w:p>
    <w:p w14:paraId="5C83706A" w14:textId="77777777" w:rsidR="006A5403" w:rsidRDefault="006A5403" w:rsidP="006A5403">
      <w:pPr>
        <w:pStyle w:val="Folgeabsatz"/>
      </w:pPr>
    </w:p>
    <w:p w14:paraId="397C6814" w14:textId="77777777" w:rsidR="006A5403" w:rsidRDefault="006A5403" w:rsidP="006A5403">
      <w:pPr>
        <w:pStyle w:val="Folgeabsatz"/>
      </w:pPr>
    </w:p>
    <w:p w14:paraId="74B18B5F" w14:textId="77777777" w:rsidR="006A5403" w:rsidRPr="006A5403" w:rsidRDefault="006A5403" w:rsidP="006A5403">
      <w:pPr>
        <w:pStyle w:val="Folgeabsatz"/>
        <w:rPr>
          <w:ins w:id="730" w:author="Autor"/>
        </w:rPr>
      </w:pPr>
    </w:p>
    <w:p w14:paraId="76FB7280" w14:textId="065DEF63" w:rsidR="001936E8" w:rsidRPr="006F0D2F" w:rsidDel="00EA3F75" w:rsidRDefault="001936E8">
      <w:pPr>
        <w:pStyle w:val="Beschriftung"/>
        <w:jc w:val="both"/>
        <w:rPr>
          <w:ins w:id="731" w:author="Autor"/>
          <w:del w:id="732" w:author="Autor"/>
          <w:rPrChange w:id="733" w:author="Autor">
            <w:rPr>
              <w:ins w:id="734" w:author="Autor"/>
              <w:del w:id="735" w:author="Autor"/>
            </w:rPr>
          </w:rPrChange>
        </w:rPr>
        <w:pPrChange w:id="736" w:author="daniel schmidl" w:date="2017-12-07T10:29:00Z">
          <w:pPr>
            <w:pStyle w:val="Folgeabsatz"/>
          </w:pPr>
        </w:pPrChange>
      </w:pPr>
    </w:p>
    <w:p w14:paraId="315D94A4" w14:textId="264C2BA1" w:rsidR="004B43BA" w:rsidRPr="00A2746E" w:rsidRDefault="004B43BA">
      <w:pPr>
        <w:pStyle w:val="berschrift4"/>
        <w:rPr>
          <w:ins w:id="737" w:author="Autor"/>
          <w:rPrChange w:id="738" w:author="Autor">
            <w:rPr>
              <w:ins w:id="739" w:author="Autor"/>
            </w:rPr>
          </w:rPrChange>
        </w:rPr>
        <w:pPrChange w:id="740" w:author="Autor">
          <w:pPr>
            <w:pStyle w:val="Folgeabsatz"/>
          </w:pPr>
        </w:pPrChange>
      </w:pPr>
      <w:ins w:id="741" w:author="Autor">
        <w:r>
          <w:t>Screenshots aus dem Spiel</w:t>
        </w:r>
      </w:ins>
    </w:p>
    <w:p w14:paraId="4BA46A70" w14:textId="3CCF3390" w:rsidR="004B43BA" w:rsidRDefault="00BB10FC">
      <w:pPr>
        <w:pStyle w:val="Folgeabsatz"/>
        <w:rPr>
          <w:ins w:id="742" w:author="Autor"/>
        </w:rPr>
      </w:pPr>
      <w:r>
        <w:rPr>
          <w:noProof/>
        </w:rPr>
        <w:drawing>
          <wp:inline distT="0" distB="0" distL="0" distR="0" wp14:anchorId="73F9EBB5" wp14:editId="252B03D1">
            <wp:extent cx="5399405" cy="246634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rena screenshot.png"/>
                    <pic:cNvPicPr/>
                  </pic:nvPicPr>
                  <pic:blipFill>
                    <a:blip r:embed="rId48">
                      <a:extLst>
                        <a:ext uri="{28A0092B-C50C-407E-A947-70E740481C1C}">
                          <a14:useLocalDpi xmlns:a14="http://schemas.microsoft.com/office/drawing/2010/main" val="0"/>
                        </a:ext>
                      </a:extLst>
                    </a:blip>
                    <a:stretch>
                      <a:fillRect/>
                    </a:stretch>
                  </pic:blipFill>
                  <pic:spPr>
                    <a:xfrm>
                      <a:off x="0" y="0"/>
                      <a:ext cx="5399405" cy="2466340"/>
                    </a:xfrm>
                    <a:prstGeom prst="rect">
                      <a:avLst/>
                    </a:prstGeom>
                  </pic:spPr>
                </pic:pic>
              </a:graphicData>
            </a:graphic>
          </wp:inline>
        </w:drawing>
      </w:r>
    </w:p>
    <w:p w14:paraId="7D941BE8" w14:textId="77777777" w:rsidR="004B43BA" w:rsidRDefault="004B43BA">
      <w:pPr>
        <w:pStyle w:val="Folgeabsatz"/>
        <w:rPr>
          <w:ins w:id="743" w:author="Autor"/>
        </w:rPr>
      </w:pPr>
    </w:p>
    <w:p w14:paraId="45A56661" w14:textId="77777777" w:rsidR="00767F5A" w:rsidDel="004B43BA" w:rsidRDefault="00767F5A">
      <w:pPr>
        <w:pStyle w:val="Folgeabsatz"/>
        <w:ind w:firstLine="0"/>
        <w:rPr>
          <w:ins w:id="744" w:author="Autor"/>
          <w:del w:id="745" w:author="Autor"/>
        </w:rPr>
        <w:pPrChange w:id="746" w:author="Autor">
          <w:pPr>
            <w:pStyle w:val="Folgeabsatz"/>
          </w:pPr>
        </w:pPrChange>
      </w:pPr>
    </w:p>
    <w:p w14:paraId="75556828" w14:textId="77777777" w:rsidR="00767F5A" w:rsidDel="004B43BA" w:rsidRDefault="00767F5A">
      <w:pPr>
        <w:pStyle w:val="Folgeabsatz"/>
        <w:ind w:firstLine="0"/>
        <w:rPr>
          <w:ins w:id="747" w:author="Autor"/>
          <w:del w:id="748" w:author="Autor"/>
        </w:rPr>
        <w:pPrChange w:id="749" w:author="Autor">
          <w:pPr>
            <w:pStyle w:val="Folgeabsatz"/>
          </w:pPr>
        </w:pPrChange>
      </w:pPr>
    </w:p>
    <w:p w14:paraId="6889CD53" w14:textId="77777777" w:rsidR="00767F5A" w:rsidDel="004B43BA" w:rsidRDefault="00767F5A">
      <w:pPr>
        <w:pStyle w:val="Folgeabsatz"/>
        <w:ind w:firstLine="0"/>
        <w:rPr>
          <w:ins w:id="750" w:author="Autor"/>
          <w:del w:id="751" w:author="Autor"/>
        </w:rPr>
        <w:pPrChange w:id="752" w:author="Autor">
          <w:pPr>
            <w:pStyle w:val="Folgeabsatz"/>
          </w:pPr>
        </w:pPrChange>
      </w:pPr>
    </w:p>
    <w:p w14:paraId="0996E0AB" w14:textId="77777777" w:rsidR="00767F5A" w:rsidDel="004B43BA" w:rsidRDefault="00767F5A">
      <w:pPr>
        <w:pStyle w:val="Folgeabsatz"/>
        <w:ind w:firstLine="0"/>
        <w:rPr>
          <w:ins w:id="753" w:author="Autor"/>
          <w:del w:id="754" w:author="Autor"/>
        </w:rPr>
        <w:pPrChange w:id="755" w:author="Autor">
          <w:pPr>
            <w:pStyle w:val="Folgeabsatz"/>
          </w:pPr>
        </w:pPrChange>
      </w:pPr>
    </w:p>
    <w:p w14:paraId="7C35A8BB" w14:textId="068FD840" w:rsidR="00767F5A" w:rsidRPr="00767F5A" w:rsidDel="004B43BA" w:rsidRDefault="00767F5A">
      <w:pPr>
        <w:pStyle w:val="Folgeabsatz"/>
        <w:ind w:firstLine="0"/>
        <w:rPr>
          <w:ins w:id="756" w:author="Autor"/>
          <w:del w:id="757" w:author="Autor"/>
        </w:rPr>
        <w:pPrChange w:id="758" w:author="daniel schmidl" w:date="2017-12-06T15:57:00Z">
          <w:pPr>
            <w:pStyle w:val="Folgeabsatz"/>
          </w:pPr>
        </w:pPrChange>
      </w:pPr>
    </w:p>
    <w:p w14:paraId="4D17D432" w14:textId="44949500" w:rsidR="00467DB2" w:rsidDel="004B43BA" w:rsidRDefault="00467DB2">
      <w:pPr>
        <w:pStyle w:val="berschrift4"/>
        <w:ind w:left="0" w:firstLine="0"/>
        <w:rPr>
          <w:ins w:id="759" w:author="Autor"/>
          <w:del w:id="760" w:author="Autor"/>
        </w:rPr>
        <w:pPrChange w:id="761" w:author="daniel schmidl" w:date="2017-12-06T15:57:00Z">
          <w:pPr>
            <w:pStyle w:val="Folgeabsatz"/>
          </w:pPr>
        </w:pPrChange>
      </w:pPr>
      <w:ins w:id="762" w:author="Autor">
        <w:del w:id="763" w:author="Autor">
          <w:r w:rsidDel="004B43BA">
            <w:delText>Blueprints</w:delText>
          </w:r>
        </w:del>
      </w:ins>
    </w:p>
    <w:p w14:paraId="421C1FA3" w14:textId="09E93C1D" w:rsidR="00467DB2" w:rsidRPr="006C3714" w:rsidDel="004B43BA" w:rsidRDefault="00467DB2">
      <w:pPr>
        <w:pStyle w:val="berschrift4"/>
        <w:ind w:left="0" w:firstLine="0"/>
        <w:rPr>
          <w:ins w:id="764" w:author="Autor"/>
          <w:del w:id="765" w:author="Autor"/>
          <w:rPrChange w:id="766" w:author="Autor">
            <w:rPr>
              <w:ins w:id="767" w:author="Autor"/>
              <w:del w:id="768" w:author="Autor"/>
            </w:rPr>
          </w:rPrChange>
        </w:rPr>
        <w:pPrChange w:id="769" w:author="daniel schmidl" w:date="2017-12-06T15:57:00Z">
          <w:pPr>
            <w:pStyle w:val="Folgeabsatz"/>
          </w:pPr>
        </w:pPrChange>
      </w:pPr>
      <w:ins w:id="770" w:author="Autor">
        <w:del w:id="771" w:author="Autor">
          <w:r w:rsidDel="004B43BA">
            <w:delText>Weitere Screenshots</w:delText>
          </w:r>
        </w:del>
      </w:ins>
    </w:p>
    <w:p w14:paraId="76171E82" w14:textId="53B3D204" w:rsidR="00D07832" w:rsidRPr="00EF7221" w:rsidDel="004B43BA" w:rsidRDefault="00D07832">
      <w:pPr>
        <w:pStyle w:val="Folgeabsatz"/>
        <w:ind w:firstLine="0"/>
        <w:rPr>
          <w:ins w:id="772" w:author="Autor"/>
          <w:del w:id="773" w:author="Autor"/>
        </w:rPr>
        <w:pPrChange w:id="774" w:author="daniel schmidl" w:date="2017-12-06T15:57:00Z">
          <w:pPr>
            <w:pStyle w:val="Folgeabsatz"/>
          </w:pPr>
        </w:pPrChange>
      </w:pPr>
    </w:p>
    <w:p w14:paraId="6FFA4807" w14:textId="348CC71C" w:rsidR="00D07832" w:rsidRPr="00EF7221" w:rsidDel="004B43BA" w:rsidRDefault="00D07832">
      <w:pPr>
        <w:pStyle w:val="Folgeabsatz"/>
        <w:ind w:firstLine="0"/>
        <w:rPr>
          <w:ins w:id="775" w:author="Autor"/>
          <w:del w:id="776" w:author="Autor"/>
        </w:rPr>
        <w:pPrChange w:id="777" w:author="daniel schmidl" w:date="2017-12-06T15:57:00Z">
          <w:pPr>
            <w:pStyle w:val="Folgeabsatz"/>
          </w:pPr>
        </w:pPrChange>
      </w:pPr>
    </w:p>
    <w:p w14:paraId="6FAA1679" w14:textId="17BF46FB" w:rsidR="00D07832" w:rsidRPr="00EF7221" w:rsidDel="004B43BA" w:rsidRDefault="00D07832">
      <w:pPr>
        <w:pStyle w:val="Folgeabsatz"/>
        <w:ind w:firstLine="0"/>
        <w:rPr>
          <w:ins w:id="778" w:author="Autor"/>
          <w:del w:id="779" w:author="Autor"/>
        </w:rPr>
        <w:pPrChange w:id="780" w:author="daniel schmidl" w:date="2017-12-06T15:57:00Z">
          <w:pPr>
            <w:pStyle w:val="Folgeabsatz"/>
          </w:pPr>
        </w:pPrChange>
      </w:pPr>
    </w:p>
    <w:p w14:paraId="6B2D0961" w14:textId="2012BB71" w:rsidR="00D07832" w:rsidRPr="00EF7221" w:rsidDel="004B43BA" w:rsidRDefault="00D07832" w:rsidP="004351A4">
      <w:pPr>
        <w:pStyle w:val="Folgeabsatz"/>
        <w:ind w:firstLine="0"/>
        <w:rPr>
          <w:ins w:id="781" w:author="Autor"/>
          <w:del w:id="782" w:author="Autor"/>
        </w:rPr>
      </w:pPr>
    </w:p>
    <w:p w14:paraId="39CDBDF5" w14:textId="09AD90A2" w:rsidR="00D07832" w:rsidRPr="00EF7221" w:rsidDel="004B43BA" w:rsidRDefault="00D07832" w:rsidP="004351A4">
      <w:pPr>
        <w:pStyle w:val="Folgeabsatz"/>
        <w:ind w:firstLine="0"/>
        <w:rPr>
          <w:ins w:id="783" w:author="Autor"/>
          <w:del w:id="784" w:author="Autor"/>
        </w:rPr>
      </w:pPr>
    </w:p>
    <w:p w14:paraId="24FD3340" w14:textId="62923B44" w:rsidR="00D07832" w:rsidRPr="00EF7221" w:rsidDel="004B43BA" w:rsidRDefault="00D07832" w:rsidP="004351A4">
      <w:pPr>
        <w:pStyle w:val="Folgeabsatz"/>
        <w:ind w:firstLine="0"/>
        <w:rPr>
          <w:ins w:id="785" w:author="Autor"/>
          <w:del w:id="786" w:author="Autor"/>
        </w:rPr>
      </w:pPr>
    </w:p>
    <w:p w14:paraId="20A3F086" w14:textId="1EF8842F" w:rsidR="00D07832" w:rsidRPr="00EF7221" w:rsidDel="004B43BA" w:rsidRDefault="00D07832" w:rsidP="004351A4">
      <w:pPr>
        <w:pStyle w:val="Folgeabsatz"/>
        <w:ind w:firstLine="0"/>
        <w:rPr>
          <w:ins w:id="787" w:author="Autor"/>
          <w:del w:id="788" w:author="Autor"/>
        </w:rPr>
      </w:pPr>
    </w:p>
    <w:p w14:paraId="4C4F0917" w14:textId="3EF3C8CE" w:rsidR="00D07832" w:rsidRPr="00EF7221" w:rsidDel="004B43BA" w:rsidRDefault="00D07832" w:rsidP="004351A4">
      <w:pPr>
        <w:pStyle w:val="Folgeabsatz"/>
        <w:ind w:firstLine="0"/>
        <w:rPr>
          <w:ins w:id="789" w:author="Autor"/>
          <w:del w:id="790" w:author="Autor"/>
        </w:rPr>
      </w:pPr>
    </w:p>
    <w:p w14:paraId="18997B90" w14:textId="6AD7DA79" w:rsidR="0091588B" w:rsidRPr="00EF7221" w:rsidRDefault="0091588B" w:rsidP="008E7D87">
      <w:pPr>
        <w:pStyle w:val="Folgeabsatz"/>
      </w:pPr>
    </w:p>
    <w:p w14:paraId="5BF52DF3" w14:textId="77777777" w:rsidR="00E81CFE" w:rsidRDefault="00E81CFE" w:rsidP="0097241D">
      <w:pPr>
        <w:pStyle w:val="Folgeabsatz"/>
        <w:ind w:firstLine="0"/>
        <w:rPr>
          <w:lang w:val="en-US" w:eastAsia="en-US"/>
        </w:rPr>
      </w:pPr>
      <w:bookmarkStart w:id="791" w:name="_Toc361142778"/>
      <w:bookmarkStart w:id="792" w:name="_Toc361143711"/>
    </w:p>
    <w:p w14:paraId="5A37162A" w14:textId="77777777" w:rsidR="0097241D" w:rsidRDefault="0097241D" w:rsidP="0097241D">
      <w:pPr>
        <w:pStyle w:val="Folgeabsatz"/>
        <w:ind w:firstLine="0"/>
        <w:rPr>
          <w:lang w:val="en-US" w:eastAsia="en-US"/>
        </w:rPr>
      </w:pPr>
    </w:p>
    <w:p w14:paraId="0E5A29EB" w14:textId="77777777" w:rsidR="0097241D" w:rsidRDefault="0097241D" w:rsidP="0097241D">
      <w:pPr>
        <w:pStyle w:val="Folgeabsatz"/>
        <w:ind w:firstLine="0"/>
        <w:rPr>
          <w:lang w:val="en-US" w:eastAsia="en-US"/>
        </w:rPr>
      </w:pPr>
    </w:p>
    <w:p w14:paraId="3406DBFC" w14:textId="77777777" w:rsidR="0097241D" w:rsidRDefault="0097241D" w:rsidP="0097241D">
      <w:pPr>
        <w:pStyle w:val="Folgeabsatz"/>
        <w:ind w:firstLine="0"/>
        <w:rPr>
          <w:lang w:val="en-US" w:eastAsia="en-US"/>
        </w:rPr>
      </w:pPr>
    </w:p>
    <w:p w14:paraId="0632348F" w14:textId="77777777" w:rsidR="0097241D" w:rsidRDefault="0097241D" w:rsidP="0097241D">
      <w:pPr>
        <w:pStyle w:val="Folgeabsatz"/>
        <w:ind w:firstLine="0"/>
        <w:rPr>
          <w:lang w:val="en-US" w:eastAsia="en-US"/>
        </w:rPr>
      </w:pPr>
    </w:p>
    <w:p w14:paraId="4F16F58A" w14:textId="77777777" w:rsidR="0097241D" w:rsidRDefault="0097241D" w:rsidP="0097241D">
      <w:pPr>
        <w:pStyle w:val="Folgeabsatz"/>
        <w:ind w:firstLine="0"/>
        <w:rPr>
          <w:lang w:val="en-US" w:eastAsia="en-US"/>
        </w:rPr>
      </w:pPr>
    </w:p>
    <w:p w14:paraId="3ED693B0" w14:textId="77777777" w:rsidR="0097241D" w:rsidRDefault="0097241D" w:rsidP="0097241D">
      <w:pPr>
        <w:pStyle w:val="Folgeabsatz"/>
        <w:ind w:firstLine="0"/>
        <w:rPr>
          <w:lang w:val="en-US" w:eastAsia="en-US"/>
        </w:rPr>
      </w:pPr>
    </w:p>
    <w:p w14:paraId="48EC97A3" w14:textId="77777777" w:rsidR="0097241D" w:rsidRDefault="0097241D" w:rsidP="0097241D">
      <w:pPr>
        <w:pStyle w:val="Folgeabsatz"/>
        <w:ind w:firstLine="0"/>
        <w:rPr>
          <w:lang w:val="en-US" w:eastAsia="en-US"/>
        </w:rPr>
      </w:pPr>
    </w:p>
    <w:p w14:paraId="378213BE" w14:textId="77777777" w:rsidR="0097241D" w:rsidRPr="00221E25" w:rsidRDefault="0097241D" w:rsidP="0097241D">
      <w:pPr>
        <w:pStyle w:val="Folgeabsatz"/>
        <w:ind w:firstLine="0"/>
        <w:rPr>
          <w:lang w:eastAsia="en-US"/>
        </w:rPr>
      </w:pPr>
    </w:p>
    <w:p w14:paraId="67F0A5E2" w14:textId="77777777" w:rsidR="00E81CFE" w:rsidRPr="00221E25" w:rsidRDefault="00E81CFE" w:rsidP="00E81CFE">
      <w:pPr>
        <w:pStyle w:val="Folgeabsatz"/>
        <w:rPr>
          <w:lang w:eastAsia="en-US"/>
        </w:rPr>
      </w:pPr>
    </w:p>
    <w:p w14:paraId="1618AA71" w14:textId="77777777" w:rsidR="00E81CFE" w:rsidRPr="00221E25" w:rsidRDefault="00E81CFE" w:rsidP="00E81CFE">
      <w:pPr>
        <w:pStyle w:val="Folgeabsatz"/>
        <w:rPr>
          <w:lang w:eastAsia="en-US"/>
        </w:rPr>
      </w:pPr>
    </w:p>
    <w:p w14:paraId="4B4F74A3" w14:textId="77777777" w:rsidR="00E81CFE" w:rsidRPr="00221E25" w:rsidRDefault="00E81CFE" w:rsidP="00E81CFE">
      <w:pPr>
        <w:pStyle w:val="Folgeabsatz"/>
        <w:rPr>
          <w:lang w:eastAsia="en-US"/>
        </w:rPr>
      </w:pPr>
    </w:p>
    <w:p w14:paraId="49A005D5" w14:textId="77777777" w:rsidR="00E81CFE" w:rsidRPr="00221E25" w:rsidRDefault="00E81CFE" w:rsidP="00E81CFE">
      <w:pPr>
        <w:pStyle w:val="Folgeabsatz"/>
        <w:rPr>
          <w:lang w:eastAsia="en-US"/>
        </w:rPr>
      </w:pPr>
    </w:p>
    <w:p w14:paraId="1B0C9240" w14:textId="77777777" w:rsidR="00E81CFE" w:rsidRPr="00221E25" w:rsidRDefault="00E81CFE" w:rsidP="00E81CFE">
      <w:pPr>
        <w:pStyle w:val="Folgeabsatz"/>
        <w:rPr>
          <w:lang w:eastAsia="en-US"/>
        </w:rPr>
      </w:pPr>
    </w:p>
    <w:p w14:paraId="4C535ADF" w14:textId="77777777" w:rsidR="00E81CFE" w:rsidRPr="00221E25" w:rsidRDefault="00E81CFE" w:rsidP="00E81CFE">
      <w:pPr>
        <w:pStyle w:val="Folgeabsatz"/>
        <w:rPr>
          <w:lang w:eastAsia="en-US"/>
        </w:rPr>
      </w:pPr>
    </w:p>
    <w:p w14:paraId="34D1EAA3" w14:textId="77777777" w:rsidR="00E81CFE" w:rsidRPr="00221E25" w:rsidRDefault="00E81CFE" w:rsidP="00E81CFE">
      <w:pPr>
        <w:pStyle w:val="Folgeabsatz"/>
        <w:rPr>
          <w:lang w:eastAsia="en-US"/>
        </w:rPr>
      </w:pPr>
    </w:p>
    <w:p w14:paraId="74234FF2" w14:textId="77777777" w:rsidR="00E81CFE" w:rsidRDefault="00E81CFE" w:rsidP="00E81CFE">
      <w:pPr>
        <w:pStyle w:val="Folgeabsatz"/>
        <w:rPr>
          <w:lang w:eastAsia="en-US"/>
        </w:rPr>
      </w:pPr>
    </w:p>
    <w:p w14:paraId="21DDDAE3" w14:textId="77777777" w:rsidR="00F0270A" w:rsidRDefault="00F0270A" w:rsidP="00E81CFE">
      <w:pPr>
        <w:pStyle w:val="Folgeabsatz"/>
        <w:rPr>
          <w:lang w:eastAsia="en-US"/>
        </w:rPr>
      </w:pPr>
    </w:p>
    <w:p w14:paraId="5722EA77" w14:textId="008F9932" w:rsidR="00F0270A" w:rsidRPr="00221E25" w:rsidRDefault="00F0270A" w:rsidP="00F0270A">
      <w:pPr>
        <w:pStyle w:val="berschrift1"/>
        <w:rPr>
          <w:lang w:eastAsia="en-US"/>
        </w:rPr>
      </w:pPr>
      <w:bookmarkStart w:id="793" w:name="_Toc502322106"/>
      <w:r>
        <w:rPr>
          <w:lang w:eastAsia="en-US"/>
        </w:rPr>
        <w:lastRenderedPageBreak/>
        <w:t>Evaluation</w:t>
      </w:r>
      <w:bookmarkEnd w:id="793"/>
    </w:p>
    <w:p w14:paraId="09BEE3DD" w14:textId="35F62D75" w:rsidR="00E81CFE" w:rsidRDefault="00F0270A" w:rsidP="00F0270A">
      <w:pPr>
        <w:rPr>
          <w:lang w:eastAsia="en-US"/>
        </w:rPr>
      </w:pPr>
      <w:r>
        <w:rPr>
          <w:lang w:eastAsia="en-US"/>
        </w:rPr>
        <w:t xml:space="preserve">Zur Beantwortung der Forschungsfragen war die Auswertung der gesammelten Daten unerlässlich. Im Folgenden soll die Evaluation der einzelnen Fragebögen erläutert werden, sowie die Untersuchung der Task Times und Beschleunigungsdaten der Probanden. </w:t>
      </w:r>
      <w:r w:rsidR="00617EFD">
        <w:rPr>
          <w:lang w:eastAsia="en-US"/>
        </w:rPr>
        <w:t>In diesem Kapitel</w:t>
      </w:r>
      <w:r>
        <w:rPr>
          <w:lang w:eastAsia="en-US"/>
        </w:rPr>
        <w:t xml:space="preserve"> sollen mittels verschiedener Tests</w:t>
      </w:r>
      <w:r w:rsidR="00617EFD">
        <w:rPr>
          <w:lang w:eastAsia="en-US"/>
        </w:rPr>
        <w:t xml:space="preserve"> mögliche</w:t>
      </w:r>
      <w:r>
        <w:rPr>
          <w:lang w:eastAsia="en-US"/>
        </w:rPr>
        <w:t xml:space="preserve"> Unterschiede zwischen den Nutzergruppen festgestellt werden</w:t>
      </w:r>
      <w:r w:rsidR="00617EFD">
        <w:rPr>
          <w:lang w:eastAsia="en-US"/>
        </w:rPr>
        <w:t xml:space="preserve">. </w:t>
      </w:r>
    </w:p>
    <w:p w14:paraId="2B6AA985" w14:textId="77777777" w:rsidR="00617EFD" w:rsidRDefault="00617EFD" w:rsidP="00617EFD">
      <w:pPr>
        <w:pStyle w:val="Folgeabsatz"/>
        <w:rPr>
          <w:lang w:eastAsia="en-US"/>
        </w:rPr>
      </w:pPr>
    </w:p>
    <w:p w14:paraId="403AA8B0" w14:textId="005281C7" w:rsidR="00617EFD" w:rsidRDefault="00617EFD" w:rsidP="00617EFD">
      <w:pPr>
        <w:pStyle w:val="berschrift2"/>
        <w:rPr>
          <w:lang w:val="en-US" w:eastAsia="en-US"/>
        </w:rPr>
      </w:pPr>
      <w:bookmarkStart w:id="794" w:name="_Toc502322107"/>
      <w:r w:rsidRPr="00617EFD">
        <w:rPr>
          <w:lang w:val="en-US" w:eastAsia="en-US"/>
        </w:rPr>
        <w:t>NASA Task Load Index (NASA TLX)</w:t>
      </w:r>
      <w:bookmarkEnd w:id="794"/>
    </w:p>
    <w:p w14:paraId="6078D5E7" w14:textId="77777777" w:rsidR="00F42A3B" w:rsidRDefault="00E4599A" w:rsidP="0097241D">
      <w:pPr>
        <w:pStyle w:val="Folgeabsatz"/>
        <w:rPr>
          <w:lang w:eastAsia="en-US"/>
        </w:rPr>
      </w:pPr>
      <w:r>
        <w:rPr>
          <w:lang w:eastAsia="en-US"/>
        </w:rPr>
        <w:t>Für eine einfachere</w:t>
      </w:r>
      <w:r w:rsidR="001D67BB">
        <w:rPr>
          <w:lang w:eastAsia="en-US"/>
        </w:rPr>
        <w:t xml:space="preserve"> Anwendung des NASA TLX wurde auf die Gewichtung der einzelnen Dimensionen durch die Probanden verzichtet. Diese Modifikation des NASA TLX fand bereits öfter Anwendung wie Hart (2006) beschreibt. Folglich wird der Fragebogen auch als Raw TLX (RTLX) bezeichnet. Studien die mit dem RTLX durchgeführt und mit dem ursprünglichen NASA TLX mit Gewichtung verglichen wurden ergaben, dass der RTLX in manchen Fällen empfindlicher, robuster oder mit dem NASA TLX in Sachen Empfindlichkeit übereinstimmt. Somit kann der Tester selbst wählen welche Version </w:t>
      </w:r>
      <w:r>
        <w:rPr>
          <w:lang w:eastAsia="en-US"/>
        </w:rPr>
        <w:t xml:space="preserve">verwendet werden soll. </w:t>
      </w:r>
    </w:p>
    <w:p w14:paraId="1EEA2A18" w14:textId="22E9D334" w:rsidR="00131D96" w:rsidRDefault="00131D96" w:rsidP="0097241D">
      <w:pPr>
        <w:pStyle w:val="Folgeabsatz"/>
        <w:rPr>
          <w:lang w:eastAsia="en-US"/>
        </w:rPr>
      </w:pPr>
      <w:r>
        <w:rPr>
          <w:lang w:eastAsia="en-US"/>
        </w:rPr>
        <w:t xml:space="preserve">Zunächst sollten die einzelnen Fragen in Bezug auf Task 1 gegenübergestellt werden. Das heißt, dass </w:t>
      </w:r>
      <w:r w:rsidR="00E806AA">
        <w:rPr>
          <w:lang w:eastAsia="en-US"/>
        </w:rPr>
        <w:t xml:space="preserve">die Werte beider Gruppen für mentale, physische und zeitliche Anstrengung sowie Bemühung, Leistung und Frustrationslevel verglichen wurden. </w:t>
      </w:r>
    </w:p>
    <w:p w14:paraId="05B6E08D"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p w14:paraId="6848E30F" w14:textId="1CAD4C7C" w:rsidR="00E806AA" w:rsidRDefault="00E806AA" w:rsidP="00E806AA">
      <w:pPr>
        <w:pStyle w:val="Beschriftung"/>
        <w:keepNext/>
      </w:pPr>
      <w:r>
        <w:t xml:space="preserve">Tabelle </w:t>
      </w:r>
      <w:fldSimple w:instr=" SEQ Tabelle \* ARABIC ">
        <w:r w:rsidR="006D6C5F">
          <w:rPr>
            <w:noProof/>
          </w:rPr>
          <w:t>2</w:t>
        </w:r>
      </w:fldSimple>
      <w:r>
        <w:t>: Deskriptive Statistik Gruppe 1 Task 1</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E806AA" w:rsidRPr="00E806AA" w14:paraId="19CBCF00" w14:textId="77777777" w:rsidTr="00E806AA">
        <w:trPr>
          <w:cantSplit/>
        </w:trPr>
        <w:tc>
          <w:tcPr>
            <w:tcW w:w="8224" w:type="dxa"/>
            <w:gridSpan w:val="6"/>
            <w:tcBorders>
              <w:top w:val="nil"/>
              <w:left w:val="nil"/>
              <w:bottom w:val="nil"/>
              <w:right w:val="nil"/>
            </w:tcBorders>
            <w:shd w:val="clear" w:color="auto" w:fill="FFFFFF"/>
            <w:vAlign w:val="center"/>
          </w:tcPr>
          <w:p w14:paraId="53D126D6" w14:textId="607291F2" w:rsidR="00E806AA" w:rsidRPr="00E806AA" w:rsidRDefault="00E806AA" w:rsidP="00E806AA">
            <w:pPr>
              <w:autoSpaceDE w:val="0"/>
              <w:autoSpaceDN w:val="0"/>
              <w:adjustRightInd w:val="0"/>
              <w:spacing w:line="320" w:lineRule="atLeast"/>
              <w:ind w:right="60"/>
              <w:rPr>
                <w:rFonts w:ascii="Arial" w:eastAsiaTheme="minorHAnsi" w:hAnsi="Arial" w:cs="Arial"/>
                <w:color w:val="010205"/>
                <w:szCs w:val="22"/>
                <w:lang w:eastAsia="en-US"/>
              </w:rPr>
            </w:pPr>
          </w:p>
        </w:tc>
      </w:tr>
      <w:tr w:rsidR="00E806AA" w:rsidRPr="00E806AA" w14:paraId="3C01057C" w14:textId="77777777" w:rsidTr="00E806AA">
        <w:trPr>
          <w:cantSplit/>
        </w:trPr>
        <w:tc>
          <w:tcPr>
            <w:tcW w:w="2461" w:type="dxa"/>
            <w:tcBorders>
              <w:top w:val="nil"/>
              <w:left w:val="nil"/>
              <w:bottom w:val="single" w:sz="8" w:space="0" w:color="152935"/>
              <w:right w:val="nil"/>
            </w:tcBorders>
            <w:shd w:val="clear" w:color="auto" w:fill="FFFFFF"/>
            <w:vAlign w:val="bottom"/>
          </w:tcPr>
          <w:p w14:paraId="3AD0EBDF"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29" w:type="dxa"/>
            <w:tcBorders>
              <w:top w:val="nil"/>
              <w:left w:val="nil"/>
              <w:bottom w:val="single" w:sz="8" w:space="0" w:color="152935"/>
              <w:right w:val="single" w:sz="8" w:space="0" w:color="E0E0E0"/>
            </w:tcBorders>
            <w:shd w:val="clear" w:color="auto" w:fill="FFFFFF"/>
            <w:vAlign w:val="bottom"/>
          </w:tcPr>
          <w:p w14:paraId="7BF59EAD"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8D55CCB"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4C559AA8"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0B1B00BE"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Mittelwert</w:t>
            </w:r>
          </w:p>
        </w:tc>
        <w:tc>
          <w:tcPr>
            <w:tcW w:w="1476" w:type="dxa"/>
            <w:tcBorders>
              <w:top w:val="nil"/>
              <w:left w:val="single" w:sz="8" w:space="0" w:color="E0E0E0"/>
              <w:bottom w:val="single" w:sz="8" w:space="0" w:color="152935"/>
              <w:right w:val="nil"/>
            </w:tcBorders>
            <w:shd w:val="clear" w:color="auto" w:fill="FFFFFF"/>
            <w:vAlign w:val="bottom"/>
          </w:tcPr>
          <w:p w14:paraId="25F8271B"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Standardabweichung</w:t>
            </w:r>
          </w:p>
        </w:tc>
      </w:tr>
      <w:tr w:rsidR="00E806AA" w:rsidRPr="00E806AA" w14:paraId="2F96F343" w14:textId="77777777" w:rsidTr="00E806AA">
        <w:trPr>
          <w:cantSplit/>
        </w:trPr>
        <w:tc>
          <w:tcPr>
            <w:tcW w:w="2461" w:type="dxa"/>
            <w:tcBorders>
              <w:top w:val="single" w:sz="8" w:space="0" w:color="152935"/>
              <w:left w:val="nil"/>
              <w:bottom w:val="single" w:sz="8" w:space="0" w:color="AEAEAE"/>
              <w:right w:val="nil"/>
            </w:tcBorders>
            <w:shd w:val="clear" w:color="auto" w:fill="E0E0E0"/>
          </w:tcPr>
          <w:p w14:paraId="0E3C3540"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Mentale_Anstrengung</w:t>
            </w:r>
          </w:p>
        </w:tc>
        <w:tc>
          <w:tcPr>
            <w:tcW w:w="1029" w:type="dxa"/>
            <w:tcBorders>
              <w:top w:val="single" w:sz="8" w:space="0" w:color="152935"/>
              <w:left w:val="nil"/>
              <w:bottom w:val="single" w:sz="8" w:space="0" w:color="AEAEAE"/>
              <w:right w:val="single" w:sz="8" w:space="0" w:color="E0E0E0"/>
            </w:tcBorders>
            <w:shd w:val="clear" w:color="auto" w:fill="FFFFFF"/>
          </w:tcPr>
          <w:p w14:paraId="36D38B80"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C9B90A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708563E"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15</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05E155C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10,14</w:t>
            </w:r>
          </w:p>
        </w:tc>
        <w:tc>
          <w:tcPr>
            <w:tcW w:w="1476" w:type="dxa"/>
            <w:tcBorders>
              <w:top w:val="single" w:sz="8" w:space="0" w:color="152935"/>
              <w:left w:val="single" w:sz="8" w:space="0" w:color="E0E0E0"/>
              <w:bottom w:val="single" w:sz="8" w:space="0" w:color="AEAEAE"/>
              <w:right w:val="nil"/>
            </w:tcBorders>
            <w:shd w:val="clear" w:color="auto" w:fill="FFFFFF"/>
          </w:tcPr>
          <w:p w14:paraId="30A4712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4,488</w:t>
            </w:r>
          </w:p>
        </w:tc>
      </w:tr>
      <w:tr w:rsidR="00E806AA" w:rsidRPr="00E806AA" w14:paraId="12AC04A0"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4CFF2D5A"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Physische_Anstrengung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747BB1A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85A68D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4F74198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40436B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3,57</w:t>
            </w:r>
          </w:p>
        </w:tc>
        <w:tc>
          <w:tcPr>
            <w:tcW w:w="1476" w:type="dxa"/>
            <w:tcBorders>
              <w:top w:val="single" w:sz="8" w:space="0" w:color="AEAEAE"/>
              <w:left w:val="single" w:sz="8" w:space="0" w:color="E0E0E0"/>
              <w:bottom w:val="single" w:sz="8" w:space="0" w:color="AEAEAE"/>
              <w:right w:val="nil"/>
            </w:tcBorders>
            <w:shd w:val="clear" w:color="auto" w:fill="FFFFFF"/>
          </w:tcPr>
          <w:p w14:paraId="20B31EA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3,155</w:t>
            </w:r>
          </w:p>
        </w:tc>
      </w:tr>
      <w:tr w:rsidR="00E806AA" w:rsidRPr="00E806AA" w14:paraId="164E3C10"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6C3A2FAF"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Zeitliche_Anstrengung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0F444A4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9E3646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338ED978"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A39B09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4,43</w:t>
            </w:r>
          </w:p>
        </w:tc>
        <w:tc>
          <w:tcPr>
            <w:tcW w:w="1476" w:type="dxa"/>
            <w:tcBorders>
              <w:top w:val="single" w:sz="8" w:space="0" w:color="AEAEAE"/>
              <w:left w:val="single" w:sz="8" w:space="0" w:color="E0E0E0"/>
              <w:bottom w:val="single" w:sz="8" w:space="0" w:color="AEAEAE"/>
              <w:right w:val="nil"/>
            </w:tcBorders>
            <w:shd w:val="clear" w:color="auto" w:fill="FFFFFF"/>
          </w:tcPr>
          <w:p w14:paraId="6237EB6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3,645</w:t>
            </w:r>
          </w:p>
        </w:tc>
      </w:tr>
      <w:tr w:rsidR="00E806AA" w:rsidRPr="00E806AA" w14:paraId="42EAB39A"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5262F865"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Bemühung</w:t>
            </w:r>
          </w:p>
        </w:tc>
        <w:tc>
          <w:tcPr>
            <w:tcW w:w="1029" w:type="dxa"/>
            <w:tcBorders>
              <w:top w:val="single" w:sz="8" w:space="0" w:color="AEAEAE"/>
              <w:left w:val="nil"/>
              <w:bottom w:val="single" w:sz="8" w:space="0" w:color="AEAEAE"/>
              <w:right w:val="single" w:sz="8" w:space="0" w:color="E0E0E0"/>
            </w:tcBorders>
            <w:shd w:val="clear" w:color="auto" w:fill="FFFFFF"/>
          </w:tcPr>
          <w:p w14:paraId="39E0189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51BB018"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23F69C0"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15</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5C8CD3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9,57</w:t>
            </w:r>
          </w:p>
        </w:tc>
        <w:tc>
          <w:tcPr>
            <w:tcW w:w="1476" w:type="dxa"/>
            <w:tcBorders>
              <w:top w:val="single" w:sz="8" w:space="0" w:color="AEAEAE"/>
              <w:left w:val="single" w:sz="8" w:space="0" w:color="E0E0E0"/>
              <w:bottom w:val="single" w:sz="8" w:space="0" w:color="AEAEAE"/>
              <w:right w:val="nil"/>
            </w:tcBorders>
            <w:shd w:val="clear" w:color="auto" w:fill="FFFFFF"/>
          </w:tcPr>
          <w:p w14:paraId="037537C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3,780</w:t>
            </w:r>
          </w:p>
        </w:tc>
      </w:tr>
      <w:tr w:rsidR="00E806AA" w:rsidRPr="00E806AA" w14:paraId="0513A0AE"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40F8E5A6"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Leistung</w:t>
            </w:r>
          </w:p>
        </w:tc>
        <w:tc>
          <w:tcPr>
            <w:tcW w:w="1029" w:type="dxa"/>
            <w:tcBorders>
              <w:top w:val="single" w:sz="8" w:space="0" w:color="AEAEAE"/>
              <w:left w:val="nil"/>
              <w:bottom w:val="single" w:sz="8" w:space="0" w:color="AEAEAE"/>
              <w:right w:val="single" w:sz="8" w:space="0" w:color="E0E0E0"/>
            </w:tcBorders>
            <w:shd w:val="clear" w:color="auto" w:fill="FFFFFF"/>
          </w:tcPr>
          <w:p w14:paraId="278EEED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16C95C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DBAC29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0C7154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11,29</w:t>
            </w:r>
          </w:p>
        </w:tc>
        <w:tc>
          <w:tcPr>
            <w:tcW w:w="1476" w:type="dxa"/>
            <w:tcBorders>
              <w:top w:val="single" w:sz="8" w:space="0" w:color="AEAEAE"/>
              <w:left w:val="single" w:sz="8" w:space="0" w:color="E0E0E0"/>
              <w:bottom w:val="single" w:sz="8" w:space="0" w:color="AEAEAE"/>
              <w:right w:val="nil"/>
            </w:tcBorders>
            <w:shd w:val="clear" w:color="auto" w:fill="FFFFFF"/>
          </w:tcPr>
          <w:p w14:paraId="208763F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3,638</w:t>
            </w:r>
          </w:p>
        </w:tc>
      </w:tr>
      <w:tr w:rsidR="00E806AA" w:rsidRPr="00E806AA" w14:paraId="71E66DA8"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5D07D66D"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Frustrationslevel</w:t>
            </w:r>
          </w:p>
        </w:tc>
        <w:tc>
          <w:tcPr>
            <w:tcW w:w="1029" w:type="dxa"/>
            <w:tcBorders>
              <w:top w:val="single" w:sz="8" w:space="0" w:color="AEAEAE"/>
              <w:left w:val="nil"/>
              <w:bottom w:val="single" w:sz="8" w:space="0" w:color="AEAEAE"/>
              <w:right w:val="single" w:sz="8" w:space="0" w:color="E0E0E0"/>
            </w:tcBorders>
            <w:shd w:val="clear" w:color="auto" w:fill="FFFFFF"/>
          </w:tcPr>
          <w:p w14:paraId="10B9FBA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9F8DACA"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6AEE410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141E550"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8,86</w:t>
            </w:r>
          </w:p>
        </w:tc>
        <w:tc>
          <w:tcPr>
            <w:tcW w:w="1476" w:type="dxa"/>
            <w:tcBorders>
              <w:top w:val="single" w:sz="8" w:space="0" w:color="AEAEAE"/>
              <w:left w:val="single" w:sz="8" w:space="0" w:color="E0E0E0"/>
              <w:bottom w:val="single" w:sz="8" w:space="0" w:color="AEAEAE"/>
              <w:right w:val="nil"/>
            </w:tcBorders>
            <w:shd w:val="clear" w:color="auto" w:fill="FFFFFF"/>
          </w:tcPr>
          <w:p w14:paraId="68070F6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5,669</w:t>
            </w:r>
          </w:p>
        </w:tc>
      </w:tr>
      <w:tr w:rsidR="00E806AA" w:rsidRPr="00E806AA" w14:paraId="4E20AB64" w14:textId="77777777" w:rsidTr="00E806AA">
        <w:trPr>
          <w:cantSplit/>
        </w:trPr>
        <w:tc>
          <w:tcPr>
            <w:tcW w:w="2461" w:type="dxa"/>
            <w:tcBorders>
              <w:top w:val="single" w:sz="8" w:space="0" w:color="AEAEAE"/>
              <w:left w:val="nil"/>
              <w:bottom w:val="single" w:sz="8" w:space="0" w:color="152935"/>
              <w:right w:val="nil"/>
            </w:tcBorders>
            <w:shd w:val="clear" w:color="auto" w:fill="E0E0E0"/>
          </w:tcPr>
          <w:p w14:paraId="3009A950"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DB12F7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176B410"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1E67666"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158DD74"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59348008"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r>
    </w:tbl>
    <w:p w14:paraId="565BF82A" w14:textId="77777777" w:rsidR="00E806AA" w:rsidRDefault="00E806AA" w:rsidP="00E806AA">
      <w:pPr>
        <w:autoSpaceDE w:val="0"/>
        <w:autoSpaceDN w:val="0"/>
        <w:adjustRightInd w:val="0"/>
        <w:spacing w:line="400" w:lineRule="atLeast"/>
        <w:jc w:val="left"/>
        <w:rPr>
          <w:rFonts w:ascii="Times New Roman" w:eastAsiaTheme="minorHAnsi" w:hAnsi="Times New Roman"/>
          <w:sz w:val="24"/>
          <w:szCs w:val="24"/>
          <w:lang w:eastAsia="en-US"/>
        </w:rPr>
      </w:pPr>
    </w:p>
    <w:p w14:paraId="088BADED" w14:textId="77777777" w:rsidR="00E806AA" w:rsidRDefault="00E806AA" w:rsidP="00E806AA">
      <w:pPr>
        <w:pStyle w:val="Folgeabsatz"/>
        <w:rPr>
          <w:lang w:eastAsia="en-US"/>
        </w:rPr>
      </w:pPr>
    </w:p>
    <w:p w14:paraId="719C01BC" w14:textId="77777777" w:rsidR="00E806AA" w:rsidRPr="00E806AA" w:rsidRDefault="00E806AA" w:rsidP="00E806AA">
      <w:pPr>
        <w:pStyle w:val="Folgeabsatz"/>
        <w:rPr>
          <w:lang w:eastAsia="en-US"/>
        </w:rPr>
      </w:pPr>
    </w:p>
    <w:p w14:paraId="1CA733DD"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p w14:paraId="1AD7C40E"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p w14:paraId="47D191FD" w14:textId="37DDCAFE" w:rsidR="00E806AA" w:rsidRDefault="00E806AA" w:rsidP="00E806AA">
      <w:pPr>
        <w:pStyle w:val="Beschriftung"/>
        <w:keepNext/>
      </w:pPr>
      <w:r>
        <w:t xml:space="preserve">Tabelle </w:t>
      </w:r>
      <w:fldSimple w:instr=" SEQ Tabelle \* ARABIC ">
        <w:r w:rsidR="006D6C5F">
          <w:rPr>
            <w:noProof/>
          </w:rPr>
          <w:t>3</w:t>
        </w:r>
      </w:fldSimple>
      <w:r>
        <w:t>: Deskriptive Statistik Gruppe 2 Task 1</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E806AA" w:rsidRPr="00E806AA" w14:paraId="401D80FF" w14:textId="77777777" w:rsidTr="00E806AA">
        <w:trPr>
          <w:cantSplit/>
        </w:trPr>
        <w:tc>
          <w:tcPr>
            <w:tcW w:w="8224" w:type="dxa"/>
            <w:gridSpan w:val="6"/>
            <w:tcBorders>
              <w:top w:val="nil"/>
              <w:left w:val="nil"/>
              <w:bottom w:val="nil"/>
              <w:right w:val="nil"/>
            </w:tcBorders>
            <w:shd w:val="clear" w:color="auto" w:fill="FFFFFF"/>
            <w:vAlign w:val="center"/>
          </w:tcPr>
          <w:p w14:paraId="628915FD" w14:textId="52C130FD" w:rsidR="00E806AA" w:rsidRPr="00E806AA" w:rsidRDefault="00E806AA" w:rsidP="00E806AA">
            <w:pPr>
              <w:autoSpaceDE w:val="0"/>
              <w:autoSpaceDN w:val="0"/>
              <w:adjustRightInd w:val="0"/>
              <w:spacing w:line="320" w:lineRule="atLeast"/>
              <w:ind w:right="60"/>
              <w:rPr>
                <w:rFonts w:ascii="Arial" w:eastAsiaTheme="minorHAnsi" w:hAnsi="Arial" w:cs="Arial"/>
                <w:color w:val="010205"/>
                <w:szCs w:val="22"/>
                <w:lang w:eastAsia="en-US"/>
              </w:rPr>
            </w:pPr>
          </w:p>
        </w:tc>
      </w:tr>
      <w:tr w:rsidR="00E806AA" w:rsidRPr="00E806AA" w14:paraId="5886592A" w14:textId="77777777" w:rsidTr="00E806AA">
        <w:trPr>
          <w:cantSplit/>
        </w:trPr>
        <w:tc>
          <w:tcPr>
            <w:tcW w:w="2461" w:type="dxa"/>
            <w:tcBorders>
              <w:top w:val="nil"/>
              <w:left w:val="nil"/>
              <w:bottom w:val="single" w:sz="8" w:space="0" w:color="152935"/>
              <w:right w:val="nil"/>
            </w:tcBorders>
            <w:shd w:val="clear" w:color="auto" w:fill="FFFFFF"/>
            <w:vAlign w:val="bottom"/>
          </w:tcPr>
          <w:p w14:paraId="46EA9AAA"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29" w:type="dxa"/>
            <w:tcBorders>
              <w:top w:val="nil"/>
              <w:left w:val="nil"/>
              <w:bottom w:val="single" w:sz="8" w:space="0" w:color="152935"/>
              <w:right w:val="single" w:sz="8" w:space="0" w:color="E0E0E0"/>
            </w:tcBorders>
            <w:shd w:val="clear" w:color="auto" w:fill="FFFFFF"/>
            <w:vAlign w:val="bottom"/>
          </w:tcPr>
          <w:p w14:paraId="313C5868"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73184FCA"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06B9F990"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7A7C27C"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Mittelwert</w:t>
            </w:r>
          </w:p>
        </w:tc>
        <w:tc>
          <w:tcPr>
            <w:tcW w:w="1476" w:type="dxa"/>
            <w:tcBorders>
              <w:top w:val="nil"/>
              <w:left w:val="single" w:sz="8" w:space="0" w:color="E0E0E0"/>
              <w:bottom w:val="single" w:sz="8" w:space="0" w:color="152935"/>
              <w:right w:val="nil"/>
            </w:tcBorders>
            <w:shd w:val="clear" w:color="auto" w:fill="FFFFFF"/>
            <w:vAlign w:val="bottom"/>
          </w:tcPr>
          <w:p w14:paraId="69DCD939" w14:textId="77777777" w:rsidR="00E806AA" w:rsidRPr="00E806AA" w:rsidRDefault="00E806AA" w:rsidP="00E806AA">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Standardabweichung</w:t>
            </w:r>
          </w:p>
        </w:tc>
      </w:tr>
      <w:tr w:rsidR="00E806AA" w:rsidRPr="00E806AA" w14:paraId="768C2770" w14:textId="77777777" w:rsidTr="00E806AA">
        <w:trPr>
          <w:cantSplit/>
        </w:trPr>
        <w:tc>
          <w:tcPr>
            <w:tcW w:w="2461" w:type="dxa"/>
            <w:tcBorders>
              <w:top w:val="single" w:sz="8" w:space="0" w:color="152935"/>
              <w:left w:val="nil"/>
              <w:bottom w:val="single" w:sz="8" w:space="0" w:color="AEAEAE"/>
              <w:right w:val="nil"/>
            </w:tcBorders>
            <w:shd w:val="clear" w:color="auto" w:fill="E0E0E0"/>
          </w:tcPr>
          <w:p w14:paraId="35178AF5"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Mentale_Anstrengung_2</w:t>
            </w:r>
          </w:p>
        </w:tc>
        <w:tc>
          <w:tcPr>
            <w:tcW w:w="1029" w:type="dxa"/>
            <w:tcBorders>
              <w:top w:val="single" w:sz="8" w:space="0" w:color="152935"/>
              <w:left w:val="nil"/>
              <w:bottom w:val="single" w:sz="8" w:space="0" w:color="AEAEAE"/>
              <w:right w:val="single" w:sz="8" w:space="0" w:color="E0E0E0"/>
            </w:tcBorders>
            <w:shd w:val="clear" w:color="auto" w:fill="FFFFFF"/>
          </w:tcPr>
          <w:p w14:paraId="633AA5A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5BF1F0E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6BB3A3B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59C562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4,20</w:t>
            </w:r>
          </w:p>
        </w:tc>
        <w:tc>
          <w:tcPr>
            <w:tcW w:w="1476" w:type="dxa"/>
            <w:tcBorders>
              <w:top w:val="single" w:sz="8" w:space="0" w:color="152935"/>
              <w:left w:val="single" w:sz="8" w:space="0" w:color="E0E0E0"/>
              <w:bottom w:val="single" w:sz="8" w:space="0" w:color="AEAEAE"/>
              <w:right w:val="nil"/>
            </w:tcBorders>
            <w:shd w:val="clear" w:color="auto" w:fill="FFFFFF"/>
          </w:tcPr>
          <w:p w14:paraId="39A1281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1,398</w:t>
            </w:r>
          </w:p>
        </w:tc>
      </w:tr>
      <w:tr w:rsidR="00E806AA" w:rsidRPr="00E806AA" w14:paraId="64F29359"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79D1E427"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Physische_Anstrengung_2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042A9EB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21861CB"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C6C9E3C"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14</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DFF367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5,50</w:t>
            </w:r>
          </w:p>
        </w:tc>
        <w:tc>
          <w:tcPr>
            <w:tcW w:w="1476" w:type="dxa"/>
            <w:tcBorders>
              <w:top w:val="single" w:sz="8" w:space="0" w:color="AEAEAE"/>
              <w:left w:val="single" w:sz="8" w:space="0" w:color="E0E0E0"/>
              <w:bottom w:val="single" w:sz="8" w:space="0" w:color="AEAEAE"/>
              <w:right w:val="nil"/>
            </w:tcBorders>
            <w:shd w:val="clear" w:color="auto" w:fill="FFFFFF"/>
          </w:tcPr>
          <w:p w14:paraId="22D8744E"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3,837</w:t>
            </w:r>
          </w:p>
        </w:tc>
      </w:tr>
      <w:tr w:rsidR="00E806AA" w:rsidRPr="00E806AA" w14:paraId="4775D163"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490BB451"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Zeitliche_Anstrengung_2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6111725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55CA1E3"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DBB6E5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A84B03D"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2,10</w:t>
            </w:r>
          </w:p>
        </w:tc>
        <w:tc>
          <w:tcPr>
            <w:tcW w:w="1476" w:type="dxa"/>
            <w:tcBorders>
              <w:top w:val="single" w:sz="8" w:space="0" w:color="AEAEAE"/>
              <w:left w:val="single" w:sz="8" w:space="0" w:color="E0E0E0"/>
              <w:bottom w:val="single" w:sz="8" w:space="0" w:color="AEAEAE"/>
              <w:right w:val="nil"/>
            </w:tcBorders>
            <w:shd w:val="clear" w:color="auto" w:fill="FFFFFF"/>
          </w:tcPr>
          <w:p w14:paraId="6F69C34A"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,994</w:t>
            </w:r>
          </w:p>
        </w:tc>
      </w:tr>
      <w:tr w:rsidR="00E806AA" w:rsidRPr="00E806AA" w14:paraId="5FA1C9A9"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0DEEA533"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Bemühung_2</w:t>
            </w:r>
          </w:p>
        </w:tc>
        <w:tc>
          <w:tcPr>
            <w:tcW w:w="1029" w:type="dxa"/>
            <w:tcBorders>
              <w:top w:val="single" w:sz="8" w:space="0" w:color="AEAEAE"/>
              <w:left w:val="nil"/>
              <w:bottom w:val="single" w:sz="8" w:space="0" w:color="AEAEAE"/>
              <w:right w:val="single" w:sz="8" w:space="0" w:color="E0E0E0"/>
            </w:tcBorders>
            <w:shd w:val="clear" w:color="auto" w:fill="FFFFFF"/>
          </w:tcPr>
          <w:p w14:paraId="17444E07"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272145F"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5D84525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8576E3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4,70</w:t>
            </w:r>
          </w:p>
        </w:tc>
        <w:tc>
          <w:tcPr>
            <w:tcW w:w="1476" w:type="dxa"/>
            <w:tcBorders>
              <w:top w:val="single" w:sz="8" w:space="0" w:color="AEAEAE"/>
              <w:left w:val="single" w:sz="8" w:space="0" w:color="E0E0E0"/>
              <w:bottom w:val="single" w:sz="8" w:space="0" w:color="AEAEAE"/>
              <w:right w:val="nil"/>
            </w:tcBorders>
            <w:shd w:val="clear" w:color="auto" w:fill="FFFFFF"/>
          </w:tcPr>
          <w:p w14:paraId="0D2BAD3E"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1,636</w:t>
            </w:r>
          </w:p>
        </w:tc>
      </w:tr>
      <w:tr w:rsidR="00E806AA" w:rsidRPr="00E806AA" w14:paraId="72A99417"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5CC243B1"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Leistung_2</w:t>
            </w:r>
          </w:p>
        </w:tc>
        <w:tc>
          <w:tcPr>
            <w:tcW w:w="1029" w:type="dxa"/>
            <w:tcBorders>
              <w:top w:val="single" w:sz="8" w:space="0" w:color="AEAEAE"/>
              <w:left w:val="nil"/>
              <w:bottom w:val="single" w:sz="8" w:space="0" w:color="AEAEAE"/>
              <w:right w:val="single" w:sz="8" w:space="0" w:color="E0E0E0"/>
            </w:tcBorders>
            <w:shd w:val="clear" w:color="auto" w:fill="FFFFFF"/>
          </w:tcPr>
          <w:p w14:paraId="23ABBB5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E3EAA83"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9</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1520160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AF97AA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12,30</w:t>
            </w:r>
          </w:p>
        </w:tc>
        <w:tc>
          <w:tcPr>
            <w:tcW w:w="1476" w:type="dxa"/>
            <w:tcBorders>
              <w:top w:val="single" w:sz="8" w:space="0" w:color="AEAEAE"/>
              <w:left w:val="single" w:sz="8" w:space="0" w:color="E0E0E0"/>
              <w:bottom w:val="single" w:sz="8" w:space="0" w:color="AEAEAE"/>
              <w:right w:val="nil"/>
            </w:tcBorders>
            <w:shd w:val="clear" w:color="auto" w:fill="FFFFFF"/>
          </w:tcPr>
          <w:p w14:paraId="1FE36BC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3,433</w:t>
            </w:r>
          </w:p>
        </w:tc>
      </w:tr>
      <w:tr w:rsidR="00E806AA" w:rsidRPr="00E806AA" w14:paraId="00022027" w14:textId="77777777" w:rsidTr="00E806AA">
        <w:trPr>
          <w:cantSplit/>
        </w:trPr>
        <w:tc>
          <w:tcPr>
            <w:tcW w:w="2461" w:type="dxa"/>
            <w:tcBorders>
              <w:top w:val="single" w:sz="8" w:space="0" w:color="AEAEAE"/>
              <w:left w:val="nil"/>
              <w:bottom w:val="single" w:sz="8" w:space="0" w:color="AEAEAE"/>
              <w:right w:val="nil"/>
            </w:tcBorders>
            <w:shd w:val="clear" w:color="auto" w:fill="E0E0E0"/>
          </w:tcPr>
          <w:p w14:paraId="6EA33369"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Frustrationslevel_2</w:t>
            </w:r>
          </w:p>
        </w:tc>
        <w:tc>
          <w:tcPr>
            <w:tcW w:w="1029" w:type="dxa"/>
            <w:tcBorders>
              <w:top w:val="single" w:sz="8" w:space="0" w:color="AEAEAE"/>
              <w:left w:val="nil"/>
              <w:bottom w:val="single" w:sz="8" w:space="0" w:color="AEAEAE"/>
              <w:right w:val="single" w:sz="8" w:space="0" w:color="E0E0E0"/>
            </w:tcBorders>
            <w:shd w:val="clear" w:color="auto" w:fill="FFFFFF"/>
          </w:tcPr>
          <w:p w14:paraId="05F82322"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B6876B1"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119E25A4"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B16C709"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5,20</w:t>
            </w:r>
          </w:p>
        </w:tc>
        <w:tc>
          <w:tcPr>
            <w:tcW w:w="1476" w:type="dxa"/>
            <w:tcBorders>
              <w:top w:val="single" w:sz="8" w:space="0" w:color="AEAEAE"/>
              <w:left w:val="single" w:sz="8" w:space="0" w:color="E0E0E0"/>
              <w:bottom w:val="single" w:sz="8" w:space="0" w:color="AEAEAE"/>
              <w:right w:val="nil"/>
            </w:tcBorders>
            <w:shd w:val="clear" w:color="auto" w:fill="FFFFFF"/>
          </w:tcPr>
          <w:p w14:paraId="33DEA8E5"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3,795</w:t>
            </w:r>
          </w:p>
        </w:tc>
      </w:tr>
      <w:tr w:rsidR="00E806AA" w:rsidRPr="00E806AA" w14:paraId="3AAB3FB4" w14:textId="77777777" w:rsidTr="00E806AA">
        <w:trPr>
          <w:cantSplit/>
        </w:trPr>
        <w:tc>
          <w:tcPr>
            <w:tcW w:w="2461" w:type="dxa"/>
            <w:tcBorders>
              <w:top w:val="single" w:sz="8" w:space="0" w:color="AEAEAE"/>
              <w:left w:val="nil"/>
              <w:bottom w:val="single" w:sz="8" w:space="0" w:color="152935"/>
              <w:right w:val="nil"/>
            </w:tcBorders>
            <w:shd w:val="clear" w:color="auto" w:fill="E0E0E0"/>
          </w:tcPr>
          <w:p w14:paraId="6C982C2A" w14:textId="77777777" w:rsidR="00E806AA" w:rsidRPr="00E806AA" w:rsidRDefault="00E806AA" w:rsidP="00E806AA">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E806AA">
              <w:rPr>
                <w:rFonts w:ascii="Arial" w:eastAsiaTheme="minorHAnsi" w:hAnsi="Arial" w:cs="Arial"/>
                <w:color w:val="264A60"/>
                <w:sz w:val="18"/>
                <w:szCs w:val="18"/>
                <w:lang w:eastAsia="en-US"/>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24E349B6" w14:textId="77777777" w:rsidR="00E806AA" w:rsidRPr="00E806AA" w:rsidRDefault="00E806AA" w:rsidP="00E806AA">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E806AA">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E8F9585"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567F752"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087BCC3"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1261529E" w14:textId="77777777" w:rsidR="00E806AA" w:rsidRPr="00E806AA" w:rsidRDefault="00E806AA" w:rsidP="00E806AA">
            <w:pPr>
              <w:autoSpaceDE w:val="0"/>
              <w:autoSpaceDN w:val="0"/>
              <w:adjustRightInd w:val="0"/>
              <w:spacing w:line="240" w:lineRule="auto"/>
              <w:jc w:val="left"/>
              <w:rPr>
                <w:rFonts w:ascii="Times New Roman" w:eastAsiaTheme="minorHAnsi" w:hAnsi="Times New Roman"/>
                <w:sz w:val="24"/>
                <w:szCs w:val="24"/>
                <w:lang w:eastAsia="en-US"/>
              </w:rPr>
            </w:pPr>
          </w:p>
        </w:tc>
      </w:tr>
    </w:tbl>
    <w:p w14:paraId="56B7C118" w14:textId="77777777" w:rsidR="00E806AA" w:rsidRPr="00E806AA" w:rsidRDefault="00E806AA" w:rsidP="00E806AA">
      <w:pPr>
        <w:autoSpaceDE w:val="0"/>
        <w:autoSpaceDN w:val="0"/>
        <w:adjustRightInd w:val="0"/>
        <w:spacing w:line="400" w:lineRule="atLeast"/>
        <w:jc w:val="left"/>
        <w:rPr>
          <w:rFonts w:ascii="Times New Roman" w:eastAsiaTheme="minorHAnsi" w:hAnsi="Times New Roman"/>
          <w:sz w:val="24"/>
          <w:szCs w:val="24"/>
          <w:lang w:eastAsia="en-US"/>
        </w:rPr>
      </w:pPr>
    </w:p>
    <w:p w14:paraId="43575604" w14:textId="77D5298A" w:rsidR="00E806AA" w:rsidRPr="00CE546C" w:rsidRDefault="00E806AA" w:rsidP="00CE546C">
      <w:pPr>
        <w:rPr>
          <w:lang w:eastAsia="en-US"/>
        </w:rPr>
      </w:pPr>
      <w:r w:rsidRPr="00CE546C">
        <w:rPr>
          <w:rFonts w:eastAsiaTheme="minorHAnsi"/>
          <w:lang w:eastAsia="en-US"/>
        </w:rPr>
        <w:t>Anhand der berechneten Mittelwerte kann bereits erkannt werden, dass Gruppe 2</w:t>
      </w:r>
      <w:r w:rsidR="008E14C8" w:rsidRPr="00CE546C">
        <w:rPr>
          <w:rFonts w:eastAsiaTheme="minorHAnsi"/>
          <w:lang w:eastAsia="en-US"/>
        </w:rPr>
        <w:t xml:space="preserve"> (MW: 4,20, Std.-Abw.: 1,398)</w:t>
      </w:r>
      <w:r w:rsidRPr="00CE546C">
        <w:rPr>
          <w:rFonts w:eastAsiaTheme="minorHAnsi"/>
          <w:lang w:eastAsia="en-US"/>
        </w:rPr>
        <w:t xml:space="preserve"> </w:t>
      </w:r>
      <w:r w:rsidR="008E14C8" w:rsidRPr="00CE546C">
        <w:rPr>
          <w:rFonts w:eastAsiaTheme="minorHAnsi"/>
          <w:lang w:eastAsia="en-US"/>
        </w:rPr>
        <w:t xml:space="preserve">die Aufgabe als mental weniger belastend bewertete als Gruppe 1 (MW: 10,14; Std.-Abw.: 4,488). </w:t>
      </w:r>
      <w:r w:rsidR="008E14C8" w:rsidRPr="00CE546C">
        <w:rPr>
          <w:lang w:eastAsia="en-US"/>
        </w:rPr>
        <w:t>Es wurde der Mann-Whitney-U-Test durchgeführt, der die Signifikanz bei ordinal-skalierten Werten bei zwei unabhängigen Stichproben überprüft. Die exakte einseitige Signifikanz belegte, dass sich die zentralen Tendenzen der Gruppen bei Frage 1 signifikant unterscheiden (U = 9,000, p = 0,004). Auch für die restlichen Fragen wurden Signifikanztests durchgeführt. Zusätzlich zur mentalen Belastung gab es auch bei der Bemühung (mentale und physische Arbeit) einen signifikanten Unterschied zwischen den Gruppen. Auch hier bewertete wieder Gruppe 1 (MW: 9,57; Std.-Abw.: 3,780) den Task schwerer als Gruppe 2 (MW: 4,70; Std.-Abw.: 1,636). Der Mann-Whitney-U-Test belegte den signifikaten Unterschied (U = 9,000, p = 0,004)</w:t>
      </w:r>
      <w:r w:rsidR="00CE546C" w:rsidRPr="00CE546C">
        <w:rPr>
          <w:lang w:eastAsia="en-US"/>
        </w:rPr>
        <w:t xml:space="preserve">. </w:t>
      </w:r>
    </w:p>
    <w:p w14:paraId="47A7858C" w14:textId="77777777" w:rsidR="00CE546C" w:rsidRDefault="00CE546C" w:rsidP="00CE546C">
      <w:pPr>
        <w:pStyle w:val="Folgeabsatz"/>
        <w:rPr>
          <w:lang w:eastAsia="en-US"/>
        </w:rPr>
      </w:pPr>
    </w:p>
    <w:p w14:paraId="7F583566" w14:textId="77777777" w:rsidR="00E806AA" w:rsidRDefault="00E806AA" w:rsidP="0097241D">
      <w:pPr>
        <w:pStyle w:val="Folgeabsatz"/>
        <w:rPr>
          <w:lang w:eastAsia="en-US"/>
        </w:rPr>
      </w:pPr>
    </w:p>
    <w:p w14:paraId="185D983D" w14:textId="77777777" w:rsidR="00131D96" w:rsidRDefault="00131D96" w:rsidP="0097241D">
      <w:pPr>
        <w:pStyle w:val="Folgeabsatz"/>
        <w:rPr>
          <w:lang w:eastAsia="en-US"/>
        </w:rPr>
      </w:pPr>
    </w:p>
    <w:p w14:paraId="3A3D41D6" w14:textId="16522AD6" w:rsidR="00CE546C" w:rsidRDefault="00CE546C" w:rsidP="00CE546C">
      <w:pPr>
        <w:autoSpaceDE w:val="0"/>
        <w:autoSpaceDN w:val="0"/>
        <w:adjustRightInd w:val="0"/>
        <w:spacing w:line="240" w:lineRule="auto"/>
        <w:jc w:val="left"/>
        <w:rPr>
          <w:rFonts w:ascii="Times New Roman" w:eastAsiaTheme="minorHAnsi" w:hAnsi="Times New Roman"/>
          <w:sz w:val="24"/>
          <w:szCs w:val="24"/>
          <w:lang w:eastAsia="en-US"/>
        </w:rPr>
      </w:pPr>
      <w:r>
        <w:rPr>
          <w:rFonts w:ascii="Times New Roman" w:eastAsiaTheme="minorHAnsi" w:hAnsi="Times New Roman"/>
          <w:noProof/>
          <w:sz w:val="24"/>
          <w:szCs w:val="24"/>
        </w:rPr>
        <w:lastRenderedPageBreak/>
        <w:drawing>
          <wp:inline distT="0" distB="0" distL="0" distR="0" wp14:anchorId="26C6F8A3" wp14:editId="3A810055">
            <wp:extent cx="5571626" cy="419100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0526" cy="4212738"/>
                    </a:xfrm>
                    <a:prstGeom prst="rect">
                      <a:avLst/>
                    </a:prstGeom>
                    <a:noFill/>
                    <a:ln>
                      <a:noFill/>
                    </a:ln>
                  </pic:spPr>
                </pic:pic>
              </a:graphicData>
            </a:graphic>
          </wp:inline>
        </w:drawing>
      </w:r>
    </w:p>
    <w:p w14:paraId="0CF63E89" w14:textId="028665E7" w:rsidR="00CE546C" w:rsidRDefault="00CE546C" w:rsidP="00CE546C">
      <w:pPr>
        <w:pStyle w:val="Beschriftung"/>
        <w:jc w:val="left"/>
        <w:rPr>
          <w:rFonts w:ascii="Times New Roman" w:eastAsiaTheme="minorHAnsi" w:hAnsi="Times New Roman"/>
          <w:sz w:val="24"/>
          <w:szCs w:val="24"/>
          <w:lang w:eastAsia="en-US"/>
        </w:rPr>
      </w:pPr>
      <w:bookmarkStart w:id="795" w:name="_Toc502322145"/>
      <w:r>
        <w:t xml:space="preserve">Abbildung </w:t>
      </w:r>
      <w:fldSimple w:instr=" SEQ Abbildung \* ARABIC ">
        <w:r w:rsidR="009764C3">
          <w:rPr>
            <w:noProof/>
          </w:rPr>
          <w:t>25</w:t>
        </w:r>
      </w:fldSimple>
      <w:r>
        <w:t>: Boxplots der einzelnen Fragen für Gruppe 1 Task 1</w:t>
      </w:r>
      <w:bookmarkEnd w:id="795"/>
    </w:p>
    <w:p w14:paraId="4C590524" w14:textId="77777777" w:rsidR="00CE546C" w:rsidRDefault="00CE546C" w:rsidP="00CE546C">
      <w:pPr>
        <w:keepNext/>
        <w:autoSpaceDE w:val="0"/>
        <w:autoSpaceDN w:val="0"/>
        <w:adjustRightInd w:val="0"/>
        <w:spacing w:line="240" w:lineRule="auto"/>
        <w:jc w:val="left"/>
      </w:pPr>
      <w:r>
        <w:rPr>
          <w:rFonts w:ascii="Times New Roman" w:eastAsiaTheme="minorHAnsi" w:hAnsi="Times New Roman"/>
          <w:noProof/>
          <w:sz w:val="24"/>
          <w:szCs w:val="24"/>
        </w:rPr>
        <w:drawing>
          <wp:inline distT="0" distB="0" distL="0" distR="0" wp14:anchorId="0CEA9868" wp14:editId="42D65A30">
            <wp:extent cx="5619455" cy="4210050"/>
            <wp:effectExtent l="0" t="0" r="63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2180" cy="4219583"/>
                    </a:xfrm>
                    <a:prstGeom prst="rect">
                      <a:avLst/>
                    </a:prstGeom>
                    <a:noFill/>
                    <a:ln>
                      <a:noFill/>
                    </a:ln>
                  </pic:spPr>
                </pic:pic>
              </a:graphicData>
            </a:graphic>
          </wp:inline>
        </w:drawing>
      </w:r>
    </w:p>
    <w:p w14:paraId="1EE59291" w14:textId="7FCC00D7" w:rsidR="00CE546C" w:rsidRDefault="00CE546C" w:rsidP="00CE546C">
      <w:pPr>
        <w:pStyle w:val="Beschriftung"/>
        <w:jc w:val="left"/>
        <w:rPr>
          <w:rFonts w:ascii="Times New Roman" w:eastAsiaTheme="minorHAnsi" w:hAnsi="Times New Roman"/>
          <w:sz w:val="24"/>
          <w:szCs w:val="24"/>
          <w:lang w:eastAsia="en-US"/>
        </w:rPr>
      </w:pPr>
      <w:bookmarkStart w:id="796" w:name="_Toc502322146"/>
      <w:r>
        <w:t xml:space="preserve">Abbildung </w:t>
      </w:r>
      <w:fldSimple w:instr=" SEQ Abbildung \* ARABIC ">
        <w:r w:rsidR="009764C3">
          <w:rPr>
            <w:noProof/>
          </w:rPr>
          <w:t>26</w:t>
        </w:r>
      </w:fldSimple>
      <w:r>
        <w:t>: Boxplots der einzelnen Fragen für Gruppe 2 Task 1</w:t>
      </w:r>
      <w:bookmarkEnd w:id="796"/>
    </w:p>
    <w:p w14:paraId="467EC173" w14:textId="038946BE" w:rsidR="00DC2D68" w:rsidRDefault="00E40BC1" w:rsidP="00F77209">
      <w:pPr>
        <w:rPr>
          <w:rFonts w:eastAsiaTheme="minorHAnsi"/>
          <w:lang w:eastAsia="en-US"/>
        </w:rPr>
      </w:pPr>
      <w:r>
        <w:rPr>
          <w:rFonts w:eastAsiaTheme="minorHAnsi"/>
          <w:lang w:eastAsia="en-US"/>
        </w:rPr>
        <w:lastRenderedPageBreak/>
        <w:t xml:space="preserve">Bei Task 2 wurde nach demselben Prinzip vorgegangen. Die Mittelwerte der einzelnen Fragen wurden errechnet und miteinander verglichen. </w:t>
      </w:r>
      <w:r w:rsidR="00830239">
        <w:rPr>
          <w:rFonts w:eastAsiaTheme="minorHAnsi"/>
          <w:lang w:eastAsia="en-US"/>
        </w:rPr>
        <w:t xml:space="preserve">Tabelle 4 enthält die ermittelten Daten. </w:t>
      </w:r>
    </w:p>
    <w:p w14:paraId="0882B3E5"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p w14:paraId="3129AFBE" w14:textId="0FCD2640" w:rsidR="00830239" w:rsidRDefault="00830239" w:rsidP="00830239">
      <w:pPr>
        <w:pStyle w:val="Beschriftung"/>
        <w:keepNext/>
      </w:pPr>
      <w:r>
        <w:t xml:space="preserve">Tabelle </w:t>
      </w:r>
      <w:fldSimple w:instr=" SEQ Tabelle \* ARABIC ">
        <w:r w:rsidR="006D6C5F">
          <w:rPr>
            <w:noProof/>
          </w:rPr>
          <w:t>4</w:t>
        </w:r>
      </w:fldSimple>
      <w:r>
        <w:t>: Deskriptive Statistik Gruppe 1 und Gruppe 2 bei Task 2</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830239" w:rsidRPr="00830239" w14:paraId="2D95E7F2" w14:textId="77777777" w:rsidTr="00830239">
        <w:trPr>
          <w:cantSplit/>
        </w:trPr>
        <w:tc>
          <w:tcPr>
            <w:tcW w:w="8224" w:type="dxa"/>
            <w:gridSpan w:val="6"/>
            <w:tcBorders>
              <w:top w:val="nil"/>
              <w:left w:val="nil"/>
              <w:bottom w:val="nil"/>
              <w:right w:val="nil"/>
            </w:tcBorders>
            <w:shd w:val="clear" w:color="auto" w:fill="FFFFFF"/>
            <w:vAlign w:val="center"/>
          </w:tcPr>
          <w:p w14:paraId="193BFE42" w14:textId="3B3F0A5A" w:rsidR="00830239" w:rsidRPr="00830239" w:rsidRDefault="00830239" w:rsidP="00830239">
            <w:pPr>
              <w:autoSpaceDE w:val="0"/>
              <w:autoSpaceDN w:val="0"/>
              <w:adjustRightInd w:val="0"/>
              <w:spacing w:line="320" w:lineRule="atLeast"/>
              <w:ind w:right="60"/>
              <w:rPr>
                <w:rFonts w:ascii="Arial" w:eastAsiaTheme="minorHAnsi" w:hAnsi="Arial" w:cs="Arial"/>
                <w:color w:val="010205"/>
                <w:szCs w:val="22"/>
                <w:lang w:eastAsia="en-US"/>
              </w:rPr>
            </w:pPr>
          </w:p>
        </w:tc>
      </w:tr>
      <w:tr w:rsidR="00830239" w:rsidRPr="00830239" w14:paraId="37C58C87" w14:textId="77777777" w:rsidTr="00830239">
        <w:trPr>
          <w:cantSplit/>
        </w:trPr>
        <w:tc>
          <w:tcPr>
            <w:tcW w:w="2461" w:type="dxa"/>
            <w:tcBorders>
              <w:top w:val="nil"/>
              <w:left w:val="nil"/>
              <w:bottom w:val="single" w:sz="8" w:space="0" w:color="152935"/>
              <w:right w:val="nil"/>
            </w:tcBorders>
            <w:shd w:val="clear" w:color="auto" w:fill="FFFFFF"/>
            <w:vAlign w:val="bottom"/>
          </w:tcPr>
          <w:p w14:paraId="6AEFEAB4"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029" w:type="dxa"/>
            <w:tcBorders>
              <w:top w:val="nil"/>
              <w:left w:val="nil"/>
              <w:bottom w:val="single" w:sz="8" w:space="0" w:color="152935"/>
              <w:right w:val="single" w:sz="8" w:space="0" w:color="E0E0E0"/>
            </w:tcBorders>
            <w:shd w:val="clear" w:color="auto" w:fill="FFFFFF"/>
            <w:vAlign w:val="bottom"/>
          </w:tcPr>
          <w:p w14:paraId="110BF9A6"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3750B55"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0C406DEF"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EC62A31"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Mittelwert</w:t>
            </w:r>
          </w:p>
        </w:tc>
        <w:tc>
          <w:tcPr>
            <w:tcW w:w="1476" w:type="dxa"/>
            <w:tcBorders>
              <w:top w:val="nil"/>
              <w:left w:val="single" w:sz="8" w:space="0" w:color="E0E0E0"/>
              <w:bottom w:val="single" w:sz="8" w:space="0" w:color="152935"/>
              <w:right w:val="nil"/>
            </w:tcBorders>
            <w:shd w:val="clear" w:color="auto" w:fill="FFFFFF"/>
            <w:vAlign w:val="bottom"/>
          </w:tcPr>
          <w:p w14:paraId="334D4E67" w14:textId="77777777" w:rsidR="00830239" w:rsidRPr="00830239" w:rsidRDefault="00830239" w:rsidP="00830239">
            <w:pPr>
              <w:autoSpaceDE w:val="0"/>
              <w:autoSpaceDN w:val="0"/>
              <w:adjustRightInd w:val="0"/>
              <w:spacing w:line="320" w:lineRule="atLeast"/>
              <w:ind w:left="60" w:right="60"/>
              <w:jc w:val="center"/>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Standardabweichung</w:t>
            </w:r>
          </w:p>
        </w:tc>
      </w:tr>
      <w:tr w:rsidR="00830239" w:rsidRPr="00830239" w14:paraId="43DEA749" w14:textId="77777777" w:rsidTr="00830239">
        <w:trPr>
          <w:cantSplit/>
        </w:trPr>
        <w:tc>
          <w:tcPr>
            <w:tcW w:w="2461" w:type="dxa"/>
            <w:tcBorders>
              <w:top w:val="single" w:sz="8" w:space="0" w:color="152935"/>
              <w:left w:val="nil"/>
              <w:bottom w:val="single" w:sz="8" w:space="0" w:color="AEAEAE"/>
              <w:right w:val="nil"/>
            </w:tcBorders>
            <w:shd w:val="clear" w:color="auto" w:fill="E0E0E0"/>
          </w:tcPr>
          <w:p w14:paraId="30ACD8FB"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Mentale_Anstrengung</w:t>
            </w:r>
          </w:p>
        </w:tc>
        <w:tc>
          <w:tcPr>
            <w:tcW w:w="1029" w:type="dxa"/>
            <w:tcBorders>
              <w:top w:val="single" w:sz="8" w:space="0" w:color="152935"/>
              <w:left w:val="nil"/>
              <w:bottom w:val="single" w:sz="8" w:space="0" w:color="AEAEAE"/>
              <w:right w:val="single" w:sz="8" w:space="0" w:color="E0E0E0"/>
            </w:tcBorders>
            <w:shd w:val="clear" w:color="auto" w:fill="FFFFFF"/>
          </w:tcPr>
          <w:p w14:paraId="720CE907"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7454953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6BEC8F7B"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D49464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7,59</w:t>
            </w:r>
          </w:p>
        </w:tc>
        <w:tc>
          <w:tcPr>
            <w:tcW w:w="1476" w:type="dxa"/>
            <w:tcBorders>
              <w:top w:val="single" w:sz="8" w:space="0" w:color="152935"/>
              <w:left w:val="single" w:sz="8" w:space="0" w:color="E0E0E0"/>
              <w:bottom w:val="single" w:sz="8" w:space="0" w:color="AEAEAE"/>
              <w:right w:val="nil"/>
            </w:tcBorders>
            <w:shd w:val="clear" w:color="auto" w:fill="FFFFFF"/>
          </w:tcPr>
          <w:p w14:paraId="2F1B42CE"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4,611</w:t>
            </w:r>
          </w:p>
        </w:tc>
      </w:tr>
      <w:tr w:rsidR="00830239" w:rsidRPr="00830239" w14:paraId="1E898C4A"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4FC47C2D"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Physische_Anstrengung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3FDCB05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065422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17A7E8DA"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F9CB16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5,00</w:t>
            </w:r>
          </w:p>
        </w:tc>
        <w:tc>
          <w:tcPr>
            <w:tcW w:w="1476" w:type="dxa"/>
            <w:tcBorders>
              <w:top w:val="single" w:sz="8" w:space="0" w:color="AEAEAE"/>
              <w:left w:val="single" w:sz="8" w:space="0" w:color="E0E0E0"/>
              <w:bottom w:val="single" w:sz="8" w:space="0" w:color="AEAEAE"/>
              <w:right w:val="nil"/>
            </w:tcBorders>
            <w:shd w:val="clear" w:color="auto" w:fill="FFFFFF"/>
          </w:tcPr>
          <w:p w14:paraId="594DF3A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4,077</w:t>
            </w:r>
          </w:p>
        </w:tc>
      </w:tr>
      <w:tr w:rsidR="00830239" w:rsidRPr="00830239" w14:paraId="22095ED9"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1DD7A9F5"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Zeitliche_Anstrengung</w:t>
            </w:r>
          </w:p>
        </w:tc>
        <w:tc>
          <w:tcPr>
            <w:tcW w:w="1029" w:type="dxa"/>
            <w:tcBorders>
              <w:top w:val="single" w:sz="8" w:space="0" w:color="AEAEAE"/>
              <w:left w:val="nil"/>
              <w:bottom w:val="single" w:sz="8" w:space="0" w:color="AEAEAE"/>
              <w:right w:val="single" w:sz="8" w:space="0" w:color="E0E0E0"/>
            </w:tcBorders>
            <w:shd w:val="clear" w:color="auto" w:fill="FFFFFF"/>
          </w:tcPr>
          <w:p w14:paraId="759FE2E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1CFF1DD"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17E653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12</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8FD656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4,00</w:t>
            </w:r>
          </w:p>
        </w:tc>
        <w:tc>
          <w:tcPr>
            <w:tcW w:w="1476" w:type="dxa"/>
            <w:tcBorders>
              <w:top w:val="single" w:sz="8" w:space="0" w:color="AEAEAE"/>
              <w:left w:val="single" w:sz="8" w:space="0" w:color="E0E0E0"/>
              <w:bottom w:val="single" w:sz="8" w:space="0" w:color="AEAEAE"/>
              <w:right w:val="nil"/>
            </w:tcBorders>
            <w:shd w:val="clear" w:color="auto" w:fill="FFFFFF"/>
          </w:tcPr>
          <w:p w14:paraId="4C277D9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3,298</w:t>
            </w:r>
          </w:p>
        </w:tc>
      </w:tr>
      <w:tr w:rsidR="00830239" w:rsidRPr="00830239" w14:paraId="34C5384A"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5C887AA1"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Bemühung</w:t>
            </w:r>
          </w:p>
        </w:tc>
        <w:tc>
          <w:tcPr>
            <w:tcW w:w="1029" w:type="dxa"/>
            <w:tcBorders>
              <w:top w:val="single" w:sz="8" w:space="0" w:color="AEAEAE"/>
              <w:left w:val="nil"/>
              <w:bottom w:val="single" w:sz="8" w:space="0" w:color="AEAEAE"/>
              <w:right w:val="single" w:sz="8" w:space="0" w:color="E0E0E0"/>
            </w:tcBorders>
            <w:shd w:val="clear" w:color="auto" w:fill="FFFFFF"/>
          </w:tcPr>
          <w:p w14:paraId="7AD55D7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670469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C5037D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18</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2C7BF78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7,29</w:t>
            </w:r>
          </w:p>
        </w:tc>
        <w:tc>
          <w:tcPr>
            <w:tcW w:w="1476" w:type="dxa"/>
            <w:tcBorders>
              <w:top w:val="single" w:sz="8" w:space="0" w:color="AEAEAE"/>
              <w:left w:val="single" w:sz="8" w:space="0" w:color="E0E0E0"/>
              <w:bottom w:val="single" w:sz="8" w:space="0" w:color="AEAEAE"/>
              <w:right w:val="nil"/>
            </w:tcBorders>
            <w:shd w:val="clear" w:color="auto" w:fill="FFFFFF"/>
          </w:tcPr>
          <w:p w14:paraId="2AD47CD1"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4,312</w:t>
            </w:r>
          </w:p>
        </w:tc>
      </w:tr>
      <w:tr w:rsidR="00830239" w:rsidRPr="00830239" w14:paraId="5DC3D6D1"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0D0D4AF9"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Leistung</w:t>
            </w:r>
          </w:p>
        </w:tc>
        <w:tc>
          <w:tcPr>
            <w:tcW w:w="1029" w:type="dxa"/>
            <w:tcBorders>
              <w:top w:val="single" w:sz="8" w:space="0" w:color="AEAEAE"/>
              <w:left w:val="nil"/>
              <w:bottom w:val="single" w:sz="8" w:space="0" w:color="AEAEAE"/>
              <w:right w:val="single" w:sz="8" w:space="0" w:color="E0E0E0"/>
            </w:tcBorders>
            <w:shd w:val="clear" w:color="auto" w:fill="FFFFFF"/>
          </w:tcPr>
          <w:p w14:paraId="5201EF00"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2F3AA3D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7AC954B"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14</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2E859CE"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7,65</w:t>
            </w:r>
          </w:p>
        </w:tc>
        <w:tc>
          <w:tcPr>
            <w:tcW w:w="1476" w:type="dxa"/>
            <w:tcBorders>
              <w:top w:val="single" w:sz="8" w:space="0" w:color="AEAEAE"/>
              <w:left w:val="single" w:sz="8" w:space="0" w:color="E0E0E0"/>
              <w:bottom w:val="single" w:sz="8" w:space="0" w:color="AEAEAE"/>
              <w:right w:val="nil"/>
            </w:tcBorders>
            <w:shd w:val="clear" w:color="auto" w:fill="FFFFFF"/>
          </w:tcPr>
          <w:p w14:paraId="16C9FB8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4,271</w:t>
            </w:r>
          </w:p>
        </w:tc>
      </w:tr>
      <w:tr w:rsidR="00830239" w:rsidRPr="00830239" w14:paraId="6AFB1B26"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3D14E92A"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Frustrationslevel</w:t>
            </w:r>
          </w:p>
        </w:tc>
        <w:tc>
          <w:tcPr>
            <w:tcW w:w="1029" w:type="dxa"/>
            <w:tcBorders>
              <w:top w:val="single" w:sz="8" w:space="0" w:color="AEAEAE"/>
              <w:left w:val="nil"/>
              <w:bottom w:val="single" w:sz="8" w:space="0" w:color="AEAEAE"/>
              <w:right w:val="single" w:sz="8" w:space="0" w:color="E0E0E0"/>
            </w:tcBorders>
            <w:shd w:val="clear" w:color="auto" w:fill="FFFFFF"/>
          </w:tcPr>
          <w:p w14:paraId="6641D6E8"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6DE7CA5"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0606AC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15</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2DEE48C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6,18</w:t>
            </w:r>
          </w:p>
        </w:tc>
        <w:tc>
          <w:tcPr>
            <w:tcW w:w="1476" w:type="dxa"/>
            <w:tcBorders>
              <w:top w:val="single" w:sz="8" w:space="0" w:color="AEAEAE"/>
              <w:left w:val="single" w:sz="8" w:space="0" w:color="E0E0E0"/>
              <w:bottom w:val="single" w:sz="8" w:space="0" w:color="AEAEAE"/>
              <w:right w:val="nil"/>
            </w:tcBorders>
            <w:shd w:val="clear" w:color="auto" w:fill="FFFFFF"/>
          </w:tcPr>
          <w:p w14:paraId="296A3835"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4,653</w:t>
            </w:r>
          </w:p>
        </w:tc>
      </w:tr>
      <w:tr w:rsidR="00830239" w:rsidRPr="00830239" w14:paraId="6FE0DC86"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3E4D6F19"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Mentale_Anstrengung_2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3BABFA4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FAE759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72E1702D"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D995E2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6,80</w:t>
            </w:r>
          </w:p>
        </w:tc>
        <w:tc>
          <w:tcPr>
            <w:tcW w:w="1476" w:type="dxa"/>
            <w:tcBorders>
              <w:top w:val="single" w:sz="8" w:space="0" w:color="AEAEAE"/>
              <w:left w:val="single" w:sz="8" w:space="0" w:color="E0E0E0"/>
              <w:bottom w:val="single" w:sz="8" w:space="0" w:color="AEAEAE"/>
              <w:right w:val="nil"/>
            </w:tcBorders>
            <w:shd w:val="clear" w:color="auto" w:fill="FFFFFF"/>
          </w:tcPr>
          <w:p w14:paraId="0FBD6538"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4,367</w:t>
            </w:r>
          </w:p>
        </w:tc>
      </w:tr>
      <w:tr w:rsidR="00830239" w:rsidRPr="00830239" w14:paraId="55DA5E50"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2078EFF3"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Physische_Anstrengung_2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5A9A0D13"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2F47CE6"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58686C1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907240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5,90</w:t>
            </w:r>
          </w:p>
        </w:tc>
        <w:tc>
          <w:tcPr>
            <w:tcW w:w="1476" w:type="dxa"/>
            <w:tcBorders>
              <w:top w:val="single" w:sz="8" w:space="0" w:color="AEAEAE"/>
              <w:left w:val="single" w:sz="8" w:space="0" w:color="E0E0E0"/>
              <w:bottom w:val="single" w:sz="8" w:space="0" w:color="AEAEAE"/>
              <w:right w:val="nil"/>
            </w:tcBorders>
            <w:shd w:val="clear" w:color="auto" w:fill="FFFFFF"/>
          </w:tcPr>
          <w:p w14:paraId="61FD84BE"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4,383</w:t>
            </w:r>
          </w:p>
        </w:tc>
      </w:tr>
      <w:tr w:rsidR="00830239" w:rsidRPr="00830239" w14:paraId="5A609D9D"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3561157B"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Zeitliche_Anstrengung_2</w:t>
            </w:r>
          </w:p>
        </w:tc>
        <w:tc>
          <w:tcPr>
            <w:tcW w:w="1029" w:type="dxa"/>
            <w:tcBorders>
              <w:top w:val="single" w:sz="8" w:space="0" w:color="AEAEAE"/>
              <w:left w:val="nil"/>
              <w:bottom w:val="single" w:sz="8" w:space="0" w:color="AEAEAE"/>
              <w:right w:val="single" w:sz="8" w:space="0" w:color="E0E0E0"/>
            </w:tcBorders>
            <w:shd w:val="clear" w:color="auto" w:fill="FFFFFF"/>
          </w:tcPr>
          <w:p w14:paraId="6881D12B"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742556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6D2669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70B7A951"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3,10</w:t>
            </w:r>
          </w:p>
        </w:tc>
        <w:tc>
          <w:tcPr>
            <w:tcW w:w="1476" w:type="dxa"/>
            <w:tcBorders>
              <w:top w:val="single" w:sz="8" w:space="0" w:color="AEAEAE"/>
              <w:left w:val="single" w:sz="8" w:space="0" w:color="E0E0E0"/>
              <w:bottom w:val="single" w:sz="8" w:space="0" w:color="AEAEAE"/>
              <w:right w:val="nil"/>
            </w:tcBorders>
            <w:shd w:val="clear" w:color="auto" w:fill="FFFFFF"/>
          </w:tcPr>
          <w:p w14:paraId="50E7742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1,853</w:t>
            </w:r>
          </w:p>
        </w:tc>
      </w:tr>
      <w:tr w:rsidR="00830239" w:rsidRPr="00830239" w14:paraId="44F6D4B8"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478B83E0"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Bemühung_2</w:t>
            </w:r>
          </w:p>
        </w:tc>
        <w:tc>
          <w:tcPr>
            <w:tcW w:w="1029" w:type="dxa"/>
            <w:tcBorders>
              <w:top w:val="single" w:sz="8" w:space="0" w:color="AEAEAE"/>
              <w:left w:val="nil"/>
              <w:bottom w:val="single" w:sz="8" w:space="0" w:color="AEAEAE"/>
              <w:right w:val="single" w:sz="8" w:space="0" w:color="E0E0E0"/>
            </w:tcBorders>
            <w:shd w:val="clear" w:color="auto" w:fill="FFFFFF"/>
          </w:tcPr>
          <w:p w14:paraId="4E4EFB2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70695CF"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62AE0355"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18</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8C2CB9D"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7,30</w:t>
            </w:r>
          </w:p>
        </w:tc>
        <w:tc>
          <w:tcPr>
            <w:tcW w:w="1476" w:type="dxa"/>
            <w:tcBorders>
              <w:top w:val="single" w:sz="8" w:space="0" w:color="AEAEAE"/>
              <w:left w:val="single" w:sz="8" w:space="0" w:color="E0E0E0"/>
              <w:bottom w:val="single" w:sz="8" w:space="0" w:color="AEAEAE"/>
              <w:right w:val="nil"/>
            </w:tcBorders>
            <w:shd w:val="clear" w:color="auto" w:fill="FFFFFF"/>
          </w:tcPr>
          <w:p w14:paraId="740A29E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4,739</w:t>
            </w:r>
          </w:p>
        </w:tc>
      </w:tr>
      <w:tr w:rsidR="00830239" w:rsidRPr="00830239" w14:paraId="273F15A5"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4C4B6119"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Leistung_2</w:t>
            </w:r>
          </w:p>
        </w:tc>
        <w:tc>
          <w:tcPr>
            <w:tcW w:w="1029" w:type="dxa"/>
            <w:tcBorders>
              <w:top w:val="single" w:sz="8" w:space="0" w:color="AEAEAE"/>
              <w:left w:val="nil"/>
              <w:bottom w:val="single" w:sz="8" w:space="0" w:color="AEAEAE"/>
              <w:right w:val="single" w:sz="8" w:space="0" w:color="E0E0E0"/>
            </w:tcBorders>
            <w:shd w:val="clear" w:color="auto" w:fill="FFFFFF"/>
          </w:tcPr>
          <w:p w14:paraId="02D8D626"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39C300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2</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9EAFCD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6F2D0D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6,50</w:t>
            </w:r>
          </w:p>
        </w:tc>
        <w:tc>
          <w:tcPr>
            <w:tcW w:w="1476" w:type="dxa"/>
            <w:tcBorders>
              <w:top w:val="single" w:sz="8" w:space="0" w:color="AEAEAE"/>
              <w:left w:val="single" w:sz="8" w:space="0" w:color="E0E0E0"/>
              <w:bottom w:val="single" w:sz="8" w:space="0" w:color="AEAEAE"/>
              <w:right w:val="nil"/>
            </w:tcBorders>
            <w:shd w:val="clear" w:color="auto" w:fill="FFFFFF"/>
          </w:tcPr>
          <w:p w14:paraId="1C41E6C7"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4,062</w:t>
            </w:r>
          </w:p>
        </w:tc>
      </w:tr>
      <w:tr w:rsidR="00830239" w:rsidRPr="00830239" w14:paraId="4D3E7AA5" w14:textId="77777777" w:rsidTr="00830239">
        <w:trPr>
          <w:cantSplit/>
        </w:trPr>
        <w:tc>
          <w:tcPr>
            <w:tcW w:w="2461" w:type="dxa"/>
            <w:tcBorders>
              <w:top w:val="single" w:sz="8" w:space="0" w:color="AEAEAE"/>
              <w:left w:val="nil"/>
              <w:bottom w:val="single" w:sz="8" w:space="0" w:color="AEAEAE"/>
              <w:right w:val="nil"/>
            </w:tcBorders>
            <w:shd w:val="clear" w:color="auto" w:fill="E0E0E0"/>
          </w:tcPr>
          <w:p w14:paraId="3A2E1B01"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Frustrationslevel_2</w:t>
            </w:r>
          </w:p>
        </w:tc>
        <w:tc>
          <w:tcPr>
            <w:tcW w:w="1029" w:type="dxa"/>
            <w:tcBorders>
              <w:top w:val="single" w:sz="8" w:space="0" w:color="AEAEAE"/>
              <w:left w:val="nil"/>
              <w:bottom w:val="single" w:sz="8" w:space="0" w:color="AEAEAE"/>
              <w:right w:val="single" w:sz="8" w:space="0" w:color="E0E0E0"/>
            </w:tcBorders>
            <w:shd w:val="clear" w:color="auto" w:fill="FFFFFF"/>
          </w:tcPr>
          <w:p w14:paraId="15CEDAD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BAD5B84"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049CBDC2"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15</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C28770C"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6,00</w:t>
            </w:r>
          </w:p>
        </w:tc>
        <w:tc>
          <w:tcPr>
            <w:tcW w:w="1476" w:type="dxa"/>
            <w:tcBorders>
              <w:top w:val="single" w:sz="8" w:space="0" w:color="AEAEAE"/>
              <w:left w:val="single" w:sz="8" w:space="0" w:color="E0E0E0"/>
              <w:bottom w:val="single" w:sz="8" w:space="0" w:color="AEAEAE"/>
              <w:right w:val="nil"/>
            </w:tcBorders>
            <w:shd w:val="clear" w:color="auto" w:fill="FFFFFF"/>
          </w:tcPr>
          <w:p w14:paraId="076BCA59"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4,447</w:t>
            </w:r>
          </w:p>
        </w:tc>
      </w:tr>
      <w:tr w:rsidR="00830239" w:rsidRPr="00830239" w14:paraId="16947C88" w14:textId="77777777" w:rsidTr="00830239">
        <w:trPr>
          <w:cantSplit/>
        </w:trPr>
        <w:tc>
          <w:tcPr>
            <w:tcW w:w="2461" w:type="dxa"/>
            <w:tcBorders>
              <w:top w:val="single" w:sz="8" w:space="0" w:color="AEAEAE"/>
              <w:left w:val="nil"/>
              <w:bottom w:val="single" w:sz="8" w:space="0" w:color="152935"/>
              <w:right w:val="nil"/>
            </w:tcBorders>
            <w:shd w:val="clear" w:color="auto" w:fill="E0E0E0"/>
          </w:tcPr>
          <w:p w14:paraId="70F3DC43" w14:textId="77777777" w:rsidR="00830239" w:rsidRPr="00830239" w:rsidRDefault="00830239" w:rsidP="00830239">
            <w:pPr>
              <w:autoSpaceDE w:val="0"/>
              <w:autoSpaceDN w:val="0"/>
              <w:adjustRightInd w:val="0"/>
              <w:spacing w:line="320" w:lineRule="atLeast"/>
              <w:ind w:left="60" w:right="60"/>
              <w:jc w:val="left"/>
              <w:rPr>
                <w:rFonts w:ascii="Arial" w:eastAsiaTheme="minorHAnsi" w:hAnsi="Arial" w:cs="Arial"/>
                <w:color w:val="264A60"/>
                <w:sz w:val="18"/>
                <w:szCs w:val="18"/>
                <w:lang w:eastAsia="en-US"/>
              </w:rPr>
            </w:pPr>
            <w:r w:rsidRPr="00830239">
              <w:rPr>
                <w:rFonts w:ascii="Arial" w:eastAsiaTheme="minorHAnsi" w:hAnsi="Arial" w:cs="Arial"/>
                <w:color w:val="264A60"/>
                <w:sz w:val="18"/>
                <w:szCs w:val="18"/>
                <w:lang w:eastAsia="en-US"/>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5655EBC0" w14:textId="77777777" w:rsidR="00830239" w:rsidRPr="00830239" w:rsidRDefault="00830239" w:rsidP="00830239">
            <w:pPr>
              <w:autoSpaceDE w:val="0"/>
              <w:autoSpaceDN w:val="0"/>
              <w:adjustRightInd w:val="0"/>
              <w:spacing w:line="320" w:lineRule="atLeast"/>
              <w:ind w:left="60" w:right="60"/>
              <w:jc w:val="right"/>
              <w:rPr>
                <w:rFonts w:ascii="Arial" w:eastAsiaTheme="minorHAnsi" w:hAnsi="Arial" w:cs="Arial"/>
                <w:color w:val="010205"/>
                <w:sz w:val="18"/>
                <w:szCs w:val="18"/>
                <w:lang w:eastAsia="en-US"/>
              </w:rPr>
            </w:pPr>
            <w:r w:rsidRPr="00830239">
              <w:rPr>
                <w:rFonts w:ascii="Arial" w:eastAsiaTheme="minorHAnsi" w:hAnsi="Arial" w:cs="Arial"/>
                <w:color w:val="010205"/>
                <w:sz w:val="18"/>
                <w:szCs w:val="18"/>
                <w:lang w:eastAsia="en-US"/>
              </w:rPr>
              <w:t>10</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94216DE"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7740EA0"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A61F101"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1A67AE40" w14:textId="77777777" w:rsidR="00830239" w:rsidRPr="00830239" w:rsidRDefault="00830239" w:rsidP="00830239">
            <w:pPr>
              <w:autoSpaceDE w:val="0"/>
              <w:autoSpaceDN w:val="0"/>
              <w:adjustRightInd w:val="0"/>
              <w:spacing w:line="240" w:lineRule="auto"/>
              <w:jc w:val="left"/>
              <w:rPr>
                <w:rFonts w:ascii="Times New Roman" w:eastAsiaTheme="minorHAnsi" w:hAnsi="Times New Roman"/>
                <w:sz w:val="24"/>
                <w:szCs w:val="24"/>
                <w:lang w:eastAsia="en-US"/>
              </w:rPr>
            </w:pPr>
          </w:p>
        </w:tc>
      </w:tr>
    </w:tbl>
    <w:p w14:paraId="597A387C" w14:textId="77777777" w:rsidR="00830239" w:rsidRPr="00830239" w:rsidRDefault="00830239" w:rsidP="00830239">
      <w:pPr>
        <w:autoSpaceDE w:val="0"/>
        <w:autoSpaceDN w:val="0"/>
        <w:adjustRightInd w:val="0"/>
        <w:spacing w:line="400" w:lineRule="atLeast"/>
        <w:jc w:val="left"/>
        <w:rPr>
          <w:rFonts w:ascii="Times New Roman" w:eastAsiaTheme="minorHAnsi" w:hAnsi="Times New Roman"/>
          <w:sz w:val="24"/>
          <w:szCs w:val="24"/>
          <w:lang w:eastAsia="en-US"/>
        </w:rPr>
      </w:pPr>
    </w:p>
    <w:p w14:paraId="0C21B65B" w14:textId="77777777" w:rsidR="00F31069" w:rsidRDefault="00830239" w:rsidP="00F31069">
      <w:pPr>
        <w:pStyle w:val="Folgeabsatz"/>
        <w:rPr>
          <w:rFonts w:eastAsiaTheme="minorHAnsi"/>
          <w:lang w:eastAsia="en-US"/>
        </w:rPr>
      </w:pPr>
      <w:r>
        <w:rPr>
          <w:rFonts w:eastAsiaTheme="minorHAnsi"/>
          <w:lang w:eastAsia="en-US"/>
        </w:rPr>
        <w:t xml:space="preserve">Anders als bei Task 1 liegen hier die Mittelwerte der beiden Gruppen in den meisten Fällen recht nah beieinander. Auffällig ist, dass Gruppe 1 (MW: 7,65; Std.-Abw.: 4,271) hier mit der eigenen Leistung mehr zufrieden war als Gruppe 2 (MW: 6,50; Std.-Abw.: 4,062). Es konnte jedoch in keinem der Fälle ein signifikanter Unterschied festgestellt werden, was bedeutet, dass beiden Gruppen Task 2 als gleich </w:t>
      </w:r>
      <w:r w:rsidR="003A74E1">
        <w:rPr>
          <w:rFonts w:eastAsiaTheme="minorHAnsi"/>
          <w:lang w:eastAsia="en-US"/>
        </w:rPr>
        <w:t>aufwändig</w:t>
      </w:r>
      <w:r>
        <w:rPr>
          <w:rFonts w:eastAsiaTheme="minorHAnsi"/>
          <w:lang w:eastAsia="en-US"/>
        </w:rPr>
        <w:t xml:space="preserve"> empfanden. Die relativ niedrigen Durchschnittswerte der einzelnen Fragen lassen auch darauf schließen, dass dieser Task </w:t>
      </w:r>
      <w:r w:rsidR="003A74E1">
        <w:rPr>
          <w:rFonts w:eastAsiaTheme="minorHAnsi"/>
          <w:lang w:eastAsia="en-US"/>
        </w:rPr>
        <w:t xml:space="preserve">von die Probanden als nicht sehr schwer eingestuft wurde. Demnach wurden noch die einzelnen Antworten von Task 1 mit denen von Task 2 verglichen, um zu überprüfen, um hier signifikante Unterschiede vorliegen. Der Wilcoxon-Test konnte keine solche Tendenz feststellen, womit festzuhalten ist, dass die Tasks innerhalb der Gruppen als gleich anstrengend empfunden wurden. </w:t>
      </w:r>
      <w:r w:rsidR="00F31069">
        <w:rPr>
          <w:rFonts w:eastAsiaTheme="minorHAnsi"/>
          <w:lang w:eastAsia="en-US"/>
        </w:rPr>
        <w:t xml:space="preserve">Der einzige signifikante Unterschied der festgestellt werden konnte war, dass Gruppe 2 bei Task 1 deutlich zufriedener war mit der eigenen Leistung als bei Task 2. </w:t>
      </w:r>
    </w:p>
    <w:p w14:paraId="68B14189" w14:textId="5F18C539" w:rsidR="00270D53" w:rsidRPr="00F31069" w:rsidRDefault="00F31069" w:rsidP="00F31069">
      <w:pPr>
        <w:pStyle w:val="Folgeabsatz"/>
        <w:rPr>
          <w:rFonts w:eastAsiaTheme="minorHAnsi"/>
          <w:lang w:eastAsia="en-US"/>
        </w:rPr>
      </w:pPr>
      <w:r>
        <w:rPr>
          <w:lang w:eastAsia="en-US"/>
        </w:rPr>
        <w:lastRenderedPageBreak/>
        <w:t xml:space="preserve">Nach diesen Vergleichen konnten </w:t>
      </w:r>
      <w:r w:rsidR="00F93258">
        <w:rPr>
          <w:lang w:eastAsia="en-US"/>
        </w:rPr>
        <w:t xml:space="preserve">keine weiteren Aussagen getroffen werden. </w:t>
      </w:r>
      <w:r w:rsidR="00656BC8">
        <w:rPr>
          <w:lang w:eastAsia="en-US"/>
        </w:rPr>
        <w:t xml:space="preserve">Somit kann </w:t>
      </w:r>
      <w:r w:rsidR="00656BC8">
        <w:rPr>
          <w:i/>
          <w:lang w:eastAsia="en-US"/>
        </w:rPr>
        <w:t>H</w:t>
      </w:r>
      <w:r w:rsidR="00656BC8">
        <w:rPr>
          <w:i/>
          <w:vertAlign w:val="subscript"/>
          <w:lang w:eastAsia="en-US"/>
        </w:rPr>
        <w:t xml:space="preserve">1 </w:t>
      </w:r>
      <w:r w:rsidR="00656BC8">
        <w:rPr>
          <w:lang w:eastAsia="en-US"/>
        </w:rPr>
        <w:t>wiederlegt</w:t>
      </w:r>
      <w:r>
        <w:rPr>
          <w:lang w:eastAsia="en-US"/>
        </w:rPr>
        <w:t xml:space="preserve"> und sogar gezeigt werden, dass </w:t>
      </w:r>
      <w:r w:rsidR="00656BC8">
        <w:rPr>
          <w:lang w:eastAsia="en-US"/>
        </w:rPr>
        <w:t xml:space="preserve">Sportler </w:t>
      </w:r>
      <w:r>
        <w:rPr>
          <w:lang w:eastAsia="en-US"/>
        </w:rPr>
        <w:t>die</w:t>
      </w:r>
      <w:r w:rsidR="00656BC8">
        <w:rPr>
          <w:lang w:eastAsia="en-US"/>
        </w:rPr>
        <w:t xml:space="preserve"> Tasks als anstrengender empfanden als Leute ohne Erfahrung mit Eishockey. </w:t>
      </w:r>
    </w:p>
    <w:p w14:paraId="64C27722" w14:textId="0EF10F31" w:rsidR="00A92DD1" w:rsidRDefault="00F93258" w:rsidP="0048173C">
      <w:pPr>
        <w:pStyle w:val="Folgeabsatz"/>
        <w:rPr>
          <w:lang w:eastAsia="en-US"/>
        </w:rPr>
      </w:pPr>
      <w:r>
        <w:rPr>
          <w:lang w:eastAsia="en-US"/>
        </w:rPr>
        <w:t xml:space="preserve">Die Ergebnisse des NASA TLX (oder Raw TLX) lassen darauf schließen, dass die erfahrene Anstrengung für Gruppe 1 höher war als für Gruppe 2. Vor allem die mentale Anstrengung wurde bei Gruppe 1 höher bewertet als bei Gruppe 2. </w:t>
      </w:r>
      <w:r w:rsidR="001761F3">
        <w:rPr>
          <w:lang w:eastAsia="en-US"/>
        </w:rPr>
        <w:t xml:space="preserve">Dies könnte ein Hinweis darauf sein, dass der Prototyp noch nicht gänzlich realitätsnah erscheint, da professionelle Eishockeyspieler hier eigentlich einen Vorteil haben sollten. Durch die Unerfahrenheit der Probanden der Gruppe 2 hatten diese keinen Vergleichswert zum Spielen im realen Leben und beurteilten diese Aktivität daher eventuell als weniger anstrengend. Diesem Thema könnte in zukünftigen Studien weiter nachgegangen werden. </w:t>
      </w:r>
    </w:p>
    <w:p w14:paraId="01F690E1" w14:textId="77777777" w:rsidR="00F77209" w:rsidRDefault="00F77209" w:rsidP="0048173C">
      <w:pPr>
        <w:pStyle w:val="Folgeabsatz"/>
        <w:rPr>
          <w:lang w:eastAsia="en-US"/>
        </w:rPr>
      </w:pPr>
    </w:p>
    <w:p w14:paraId="25DF9C9D" w14:textId="7722A48A" w:rsidR="00F93258" w:rsidRDefault="00A23FF5" w:rsidP="00A23FF5">
      <w:pPr>
        <w:pStyle w:val="berschrift2"/>
        <w:rPr>
          <w:lang w:eastAsia="en-US"/>
        </w:rPr>
      </w:pPr>
      <w:bookmarkStart w:id="797" w:name="_Toc502322108"/>
      <w:r>
        <w:rPr>
          <w:lang w:eastAsia="en-US"/>
        </w:rPr>
        <w:t>Perceived Controller Naturalness</w:t>
      </w:r>
      <w:bookmarkEnd w:id="797"/>
      <w:r w:rsidR="001761F3">
        <w:rPr>
          <w:lang w:eastAsia="en-US"/>
        </w:rPr>
        <w:t xml:space="preserve"> </w:t>
      </w:r>
    </w:p>
    <w:p w14:paraId="59ECFF25" w14:textId="3E273914" w:rsidR="0097241D" w:rsidRDefault="00A23FF5" w:rsidP="0097241D">
      <w:pPr>
        <w:pStyle w:val="Folgeabsatz"/>
        <w:rPr>
          <w:lang w:eastAsia="en-US"/>
        </w:rPr>
      </w:pPr>
      <w:r>
        <w:rPr>
          <w:lang w:eastAsia="en-US"/>
        </w:rPr>
        <w:t>Durch die Verwendung des PCN-Fragebogens sollten Aufschlüsse über die Natürlichkeit des zum Spielen verwendeten Eishockeyschlägers gewonnen werden. Wie schon beim NASA TLX wurde dieser nach jedem Task von den Probanden ausgefüllt.</w:t>
      </w:r>
    </w:p>
    <w:p w14:paraId="01C59527" w14:textId="1F9CB3EF" w:rsidR="00A23FF5" w:rsidRDefault="004F2134" w:rsidP="0097241D">
      <w:pPr>
        <w:pStyle w:val="Folgeabsatz"/>
        <w:rPr>
          <w:lang w:eastAsia="en-US"/>
        </w:rPr>
      </w:pPr>
      <w:r>
        <w:rPr>
          <w:lang w:eastAsia="en-US"/>
        </w:rPr>
        <w:t xml:space="preserve">Die Natürlichkeit der Eingabemöglichkeit wurde bei Task 1 und auch bei Task 2 von Gruppe 1 schlechter bewertet als von Gruppe 2 (Tab. 2 und Tab. 3). </w:t>
      </w:r>
      <w:r w:rsidR="00616719">
        <w:rPr>
          <w:lang w:eastAsia="en-US"/>
        </w:rPr>
        <w:t>Bei beiden Tasks konnte mittels des Mann-Whitney-U-Tests ein signifikanter Unterschied festgestellt werden</w:t>
      </w:r>
      <w:r w:rsidR="00E40D67">
        <w:rPr>
          <w:lang w:eastAsia="en-US"/>
        </w:rPr>
        <w:t xml:space="preserve"> (Task 1: U = 2867,000, p = 0,00; Task 2: U = 3117,000, p = 0,00)</w:t>
      </w:r>
      <w:r w:rsidR="00616719">
        <w:rPr>
          <w:lang w:eastAsia="en-US"/>
        </w:rPr>
        <w:t>.</w:t>
      </w:r>
    </w:p>
    <w:p w14:paraId="59AFA2C0" w14:textId="77777777" w:rsidR="00E40D67" w:rsidRDefault="00E40D67" w:rsidP="0097241D">
      <w:pPr>
        <w:pStyle w:val="Folgeabsatz"/>
        <w:rPr>
          <w:lang w:eastAsia="en-US"/>
        </w:rPr>
      </w:pPr>
    </w:p>
    <w:p w14:paraId="46FDC18C" w14:textId="22C57307" w:rsidR="004F2134" w:rsidRDefault="004F2134" w:rsidP="004F2134">
      <w:pPr>
        <w:pStyle w:val="Beschriftung"/>
        <w:keepNext/>
      </w:pPr>
      <w:r>
        <w:t xml:space="preserve">Tabelle </w:t>
      </w:r>
      <w:fldSimple w:instr=" SEQ Tabelle \* ARABIC ">
        <w:r w:rsidR="006D6C5F">
          <w:rPr>
            <w:noProof/>
          </w:rPr>
          <w:t>5</w:t>
        </w:r>
      </w:fldSimple>
      <w:r>
        <w:t>: Natürlichkeit der Eingabemethode bei Task 1</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4F2134" w:rsidRPr="00A9196D" w14:paraId="186A3840" w14:textId="77777777" w:rsidTr="004F2134">
        <w:trPr>
          <w:cantSplit/>
        </w:trPr>
        <w:tc>
          <w:tcPr>
            <w:tcW w:w="2461" w:type="dxa"/>
            <w:tcBorders>
              <w:top w:val="nil"/>
              <w:left w:val="nil"/>
              <w:bottom w:val="single" w:sz="8" w:space="0" w:color="152935"/>
              <w:right w:val="nil"/>
            </w:tcBorders>
            <w:shd w:val="clear" w:color="auto" w:fill="FFFFFF"/>
            <w:vAlign w:val="bottom"/>
          </w:tcPr>
          <w:p w14:paraId="2A8486EE"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39392E54"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61B32C7F"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31BEF820"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0641C45C"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2416C402" w14:textId="77777777" w:rsidR="004F2134" w:rsidRPr="00A9196D"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A9196D">
              <w:rPr>
                <w:rFonts w:ascii="Arial" w:hAnsi="Arial" w:cs="Arial"/>
                <w:color w:val="264A60"/>
                <w:sz w:val="18"/>
                <w:szCs w:val="18"/>
              </w:rPr>
              <w:t>Standardabweichung</w:t>
            </w:r>
          </w:p>
        </w:tc>
      </w:tr>
      <w:tr w:rsidR="004F2134" w:rsidRPr="00A9196D" w14:paraId="52576569" w14:textId="77777777" w:rsidTr="004F2134">
        <w:trPr>
          <w:cantSplit/>
        </w:trPr>
        <w:tc>
          <w:tcPr>
            <w:tcW w:w="2461" w:type="dxa"/>
            <w:tcBorders>
              <w:top w:val="single" w:sz="8" w:space="0" w:color="152935"/>
              <w:left w:val="nil"/>
              <w:bottom w:val="single" w:sz="8" w:space="0" w:color="AEAEAE"/>
              <w:right w:val="nil"/>
            </w:tcBorders>
            <w:shd w:val="clear" w:color="auto" w:fill="E0E0E0"/>
          </w:tcPr>
          <w:p w14:paraId="3DFCB994"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Gruppe1_Task1_gesamt</w:t>
            </w:r>
          </w:p>
        </w:tc>
        <w:tc>
          <w:tcPr>
            <w:tcW w:w="1029" w:type="dxa"/>
            <w:tcBorders>
              <w:top w:val="single" w:sz="8" w:space="0" w:color="152935"/>
              <w:left w:val="nil"/>
              <w:bottom w:val="single" w:sz="8" w:space="0" w:color="AEAEAE"/>
              <w:right w:val="single" w:sz="8" w:space="0" w:color="E0E0E0"/>
            </w:tcBorders>
            <w:shd w:val="clear" w:color="auto" w:fill="FFFFFF"/>
          </w:tcPr>
          <w:p w14:paraId="236843CD"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84</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71FDCB90"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30774714"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AEE962A"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3,83</w:t>
            </w:r>
          </w:p>
        </w:tc>
        <w:tc>
          <w:tcPr>
            <w:tcW w:w="1476" w:type="dxa"/>
            <w:tcBorders>
              <w:top w:val="single" w:sz="8" w:space="0" w:color="152935"/>
              <w:left w:val="single" w:sz="8" w:space="0" w:color="E0E0E0"/>
              <w:bottom w:val="single" w:sz="8" w:space="0" w:color="AEAEAE"/>
              <w:right w:val="nil"/>
            </w:tcBorders>
            <w:shd w:val="clear" w:color="auto" w:fill="FFFFFF"/>
          </w:tcPr>
          <w:p w14:paraId="5E03C989"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1,574</w:t>
            </w:r>
          </w:p>
        </w:tc>
      </w:tr>
      <w:tr w:rsidR="004F2134" w:rsidRPr="00A9196D" w14:paraId="336BC4CE" w14:textId="77777777" w:rsidTr="004F2134">
        <w:trPr>
          <w:cantSplit/>
        </w:trPr>
        <w:tc>
          <w:tcPr>
            <w:tcW w:w="2461" w:type="dxa"/>
            <w:tcBorders>
              <w:top w:val="single" w:sz="8" w:space="0" w:color="AEAEAE"/>
              <w:left w:val="nil"/>
              <w:bottom w:val="single" w:sz="8" w:space="0" w:color="AEAEAE"/>
              <w:right w:val="nil"/>
            </w:tcBorders>
            <w:shd w:val="clear" w:color="auto" w:fill="E0E0E0"/>
          </w:tcPr>
          <w:p w14:paraId="7DDA4269"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Gruppe2_Task1_gesamt</w:t>
            </w:r>
          </w:p>
        </w:tc>
        <w:tc>
          <w:tcPr>
            <w:tcW w:w="1029" w:type="dxa"/>
            <w:tcBorders>
              <w:top w:val="single" w:sz="8" w:space="0" w:color="AEAEAE"/>
              <w:left w:val="nil"/>
              <w:bottom w:val="single" w:sz="8" w:space="0" w:color="AEAEAE"/>
              <w:right w:val="single" w:sz="8" w:space="0" w:color="E0E0E0"/>
            </w:tcBorders>
            <w:shd w:val="clear" w:color="auto" w:fill="FFFFFF"/>
          </w:tcPr>
          <w:p w14:paraId="3932AB1C"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7DB197A"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5B6D4206"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98ABED1"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5,02</w:t>
            </w:r>
          </w:p>
        </w:tc>
        <w:tc>
          <w:tcPr>
            <w:tcW w:w="1476" w:type="dxa"/>
            <w:tcBorders>
              <w:top w:val="single" w:sz="8" w:space="0" w:color="AEAEAE"/>
              <w:left w:val="single" w:sz="8" w:space="0" w:color="E0E0E0"/>
              <w:bottom w:val="single" w:sz="8" w:space="0" w:color="AEAEAE"/>
              <w:right w:val="nil"/>
            </w:tcBorders>
            <w:shd w:val="clear" w:color="auto" w:fill="FFFFFF"/>
          </w:tcPr>
          <w:p w14:paraId="2AC71B37"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1,353</w:t>
            </w:r>
          </w:p>
        </w:tc>
      </w:tr>
      <w:tr w:rsidR="004F2134" w:rsidRPr="00A9196D" w14:paraId="4B383F8B" w14:textId="77777777" w:rsidTr="004F2134">
        <w:trPr>
          <w:cantSplit/>
        </w:trPr>
        <w:tc>
          <w:tcPr>
            <w:tcW w:w="2461" w:type="dxa"/>
            <w:tcBorders>
              <w:top w:val="single" w:sz="8" w:space="0" w:color="AEAEAE"/>
              <w:left w:val="nil"/>
              <w:bottom w:val="single" w:sz="8" w:space="0" w:color="152935"/>
              <w:right w:val="nil"/>
            </w:tcBorders>
            <w:shd w:val="clear" w:color="auto" w:fill="E0E0E0"/>
          </w:tcPr>
          <w:p w14:paraId="4869D2AD" w14:textId="77777777" w:rsidR="004F2134" w:rsidRPr="00A9196D" w:rsidRDefault="004F2134" w:rsidP="00E40D67">
            <w:pPr>
              <w:autoSpaceDE w:val="0"/>
              <w:autoSpaceDN w:val="0"/>
              <w:adjustRightInd w:val="0"/>
              <w:spacing w:line="320" w:lineRule="atLeast"/>
              <w:ind w:left="60" w:right="60"/>
              <w:rPr>
                <w:rFonts w:ascii="Arial" w:hAnsi="Arial" w:cs="Arial"/>
                <w:color w:val="264A60"/>
                <w:sz w:val="18"/>
                <w:szCs w:val="18"/>
              </w:rPr>
            </w:pPr>
            <w:r w:rsidRPr="00A9196D">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EC40766" w14:textId="77777777" w:rsidR="004F2134" w:rsidRPr="00A9196D"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A9196D">
              <w:rPr>
                <w:rFonts w:ascii="Arial" w:hAnsi="Arial" w:cs="Arial"/>
                <w:color w:val="010205"/>
                <w:sz w:val="18"/>
                <w:szCs w:val="18"/>
              </w:rPr>
              <w:t>84</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15C91A5"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74C4C9F"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052435E6"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59346CA1" w14:textId="77777777" w:rsidR="004F2134" w:rsidRPr="00A9196D" w:rsidRDefault="004F2134" w:rsidP="00E40D67">
            <w:pPr>
              <w:autoSpaceDE w:val="0"/>
              <w:autoSpaceDN w:val="0"/>
              <w:adjustRightInd w:val="0"/>
              <w:spacing w:line="240" w:lineRule="auto"/>
              <w:rPr>
                <w:rFonts w:ascii="Times New Roman" w:hAnsi="Times New Roman"/>
                <w:sz w:val="24"/>
                <w:szCs w:val="24"/>
              </w:rPr>
            </w:pPr>
          </w:p>
        </w:tc>
      </w:tr>
    </w:tbl>
    <w:p w14:paraId="65593649" w14:textId="77777777" w:rsidR="004F2134" w:rsidRPr="00221E25" w:rsidRDefault="004F2134" w:rsidP="0097241D">
      <w:pPr>
        <w:pStyle w:val="Folgeabsatz"/>
        <w:rPr>
          <w:lang w:eastAsia="en-US"/>
        </w:rPr>
      </w:pPr>
    </w:p>
    <w:p w14:paraId="5973D23A" w14:textId="27BA3DB5" w:rsidR="004F2134" w:rsidRDefault="004F2134" w:rsidP="004F2134">
      <w:pPr>
        <w:pStyle w:val="Beschriftung"/>
        <w:keepNext/>
      </w:pPr>
      <w:r>
        <w:t xml:space="preserve">Tabelle </w:t>
      </w:r>
      <w:fldSimple w:instr=" SEQ Tabelle \* ARABIC ">
        <w:r w:rsidR="006D6C5F">
          <w:rPr>
            <w:noProof/>
          </w:rPr>
          <w:t>6</w:t>
        </w:r>
      </w:fldSimple>
      <w:r>
        <w:t>: Natürlichkeit der Eingabemethode bei Task 2</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4F2134" w:rsidRPr="000319E9" w14:paraId="42694E14" w14:textId="77777777" w:rsidTr="004F2134">
        <w:trPr>
          <w:cantSplit/>
        </w:trPr>
        <w:tc>
          <w:tcPr>
            <w:tcW w:w="2461" w:type="dxa"/>
            <w:tcBorders>
              <w:top w:val="nil"/>
              <w:left w:val="nil"/>
              <w:bottom w:val="single" w:sz="8" w:space="0" w:color="152935"/>
              <w:right w:val="nil"/>
            </w:tcBorders>
            <w:shd w:val="clear" w:color="auto" w:fill="FFFFFF"/>
            <w:vAlign w:val="bottom"/>
          </w:tcPr>
          <w:p w14:paraId="7682D815"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14A89451"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24EB67A"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40BB3200"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6879EF02"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28D304BB" w14:textId="77777777" w:rsidR="004F2134" w:rsidRPr="000319E9" w:rsidRDefault="004F2134" w:rsidP="00E40D67">
            <w:pPr>
              <w:autoSpaceDE w:val="0"/>
              <w:autoSpaceDN w:val="0"/>
              <w:adjustRightInd w:val="0"/>
              <w:spacing w:line="320" w:lineRule="atLeast"/>
              <w:ind w:left="60" w:right="60"/>
              <w:jc w:val="center"/>
              <w:rPr>
                <w:rFonts w:ascii="Arial" w:hAnsi="Arial" w:cs="Arial"/>
                <w:color w:val="264A60"/>
                <w:sz w:val="18"/>
                <w:szCs w:val="18"/>
              </w:rPr>
            </w:pPr>
            <w:r w:rsidRPr="000319E9">
              <w:rPr>
                <w:rFonts w:ascii="Arial" w:hAnsi="Arial" w:cs="Arial"/>
                <w:color w:val="264A60"/>
                <w:sz w:val="18"/>
                <w:szCs w:val="18"/>
              </w:rPr>
              <w:t>Standardabweichung</w:t>
            </w:r>
          </w:p>
        </w:tc>
      </w:tr>
      <w:tr w:rsidR="004F2134" w:rsidRPr="000319E9" w14:paraId="1DC6D07F" w14:textId="77777777" w:rsidTr="004F2134">
        <w:trPr>
          <w:cantSplit/>
        </w:trPr>
        <w:tc>
          <w:tcPr>
            <w:tcW w:w="2461" w:type="dxa"/>
            <w:tcBorders>
              <w:top w:val="single" w:sz="8" w:space="0" w:color="152935"/>
              <w:left w:val="nil"/>
              <w:bottom w:val="single" w:sz="8" w:space="0" w:color="AEAEAE"/>
              <w:right w:val="nil"/>
            </w:tcBorders>
            <w:shd w:val="clear" w:color="auto" w:fill="E0E0E0"/>
          </w:tcPr>
          <w:p w14:paraId="5CE52E6E"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Gruppe1_Task2_gesamt</w:t>
            </w:r>
          </w:p>
        </w:tc>
        <w:tc>
          <w:tcPr>
            <w:tcW w:w="1029" w:type="dxa"/>
            <w:tcBorders>
              <w:top w:val="single" w:sz="8" w:space="0" w:color="152935"/>
              <w:left w:val="nil"/>
              <w:bottom w:val="single" w:sz="8" w:space="0" w:color="AEAEAE"/>
              <w:right w:val="single" w:sz="8" w:space="0" w:color="E0E0E0"/>
            </w:tcBorders>
            <w:shd w:val="clear" w:color="auto" w:fill="FFFFFF"/>
          </w:tcPr>
          <w:p w14:paraId="5F3311A5"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84</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4538BF0F"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1,00</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D066D4E"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7,00</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A9C0E6B"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3,7143</w:t>
            </w:r>
          </w:p>
        </w:tc>
        <w:tc>
          <w:tcPr>
            <w:tcW w:w="1476" w:type="dxa"/>
            <w:tcBorders>
              <w:top w:val="single" w:sz="8" w:space="0" w:color="152935"/>
              <w:left w:val="single" w:sz="8" w:space="0" w:color="E0E0E0"/>
              <w:bottom w:val="single" w:sz="8" w:space="0" w:color="AEAEAE"/>
              <w:right w:val="nil"/>
            </w:tcBorders>
            <w:shd w:val="clear" w:color="auto" w:fill="FFFFFF"/>
          </w:tcPr>
          <w:p w14:paraId="7FE20AD7"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1,71858</w:t>
            </w:r>
          </w:p>
        </w:tc>
      </w:tr>
      <w:tr w:rsidR="004F2134" w:rsidRPr="000319E9" w14:paraId="1B5AA8B3" w14:textId="77777777" w:rsidTr="004F2134">
        <w:trPr>
          <w:cantSplit/>
        </w:trPr>
        <w:tc>
          <w:tcPr>
            <w:tcW w:w="2461" w:type="dxa"/>
            <w:tcBorders>
              <w:top w:val="single" w:sz="8" w:space="0" w:color="AEAEAE"/>
              <w:left w:val="nil"/>
              <w:bottom w:val="single" w:sz="8" w:space="0" w:color="AEAEAE"/>
              <w:right w:val="nil"/>
            </w:tcBorders>
            <w:shd w:val="clear" w:color="auto" w:fill="E0E0E0"/>
          </w:tcPr>
          <w:p w14:paraId="6F394B4F"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t>Gruppe2_task2_gesamt</w:t>
            </w:r>
          </w:p>
        </w:tc>
        <w:tc>
          <w:tcPr>
            <w:tcW w:w="1029" w:type="dxa"/>
            <w:tcBorders>
              <w:top w:val="single" w:sz="8" w:space="0" w:color="AEAEAE"/>
              <w:left w:val="nil"/>
              <w:bottom w:val="single" w:sz="8" w:space="0" w:color="AEAEAE"/>
              <w:right w:val="single" w:sz="8" w:space="0" w:color="E0E0E0"/>
            </w:tcBorders>
            <w:shd w:val="clear" w:color="auto" w:fill="FFFFFF"/>
          </w:tcPr>
          <w:p w14:paraId="040B183A"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8AD2CBB"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1,00</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6699DC98"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7,00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7B0AB2E"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4,8333</w:t>
            </w:r>
          </w:p>
        </w:tc>
        <w:tc>
          <w:tcPr>
            <w:tcW w:w="1476" w:type="dxa"/>
            <w:tcBorders>
              <w:top w:val="single" w:sz="8" w:space="0" w:color="AEAEAE"/>
              <w:left w:val="single" w:sz="8" w:space="0" w:color="E0E0E0"/>
              <w:bottom w:val="single" w:sz="8" w:space="0" w:color="AEAEAE"/>
              <w:right w:val="nil"/>
            </w:tcBorders>
            <w:shd w:val="clear" w:color="auto" w:fill="FFFFFF"/>
          </w:tcPr>
          <w:p w14:paraId="0FA3D623"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1,45136</w:t>
            </w:r>
          </w:p>
        </w:tc>
      </w:tr>
      <w:tr w:rsidR="004F2134" w:rsidRPr="000319E9" w14:paraId="6E2F8660" w14:textId="77777777" w:rsidTr="004F2134">
        <w:trPr>
          <w:cantSplit/>
        </w:trPr>
        <w:tc>
          <w:tcPr>
            <w:tcW w:w="2461" w:type="dxa"/>
            <w:tcBorders>
              <w:top w:val="single" w:sz="8" w:space="0" w:color="AEAEAE"/>
              <w:left w:val="nil"/>
              <w:bottom w:val="single" w:sz="8" w:space="0" w:color="152935"/>
              <w:right w:val="nil"/>
            </w:tcBorders>
            <w:shd w:val="clear" w:color="auto" w:fill="E0E0E0"/>
          </w:tcPr>
          <w:p w14:paraId="0006A669" w14:textId="77777777" w:rsidR="004F2134" w:rsidRPr="000319E9" w:rsidRDefault="004F2134" w:rsidP="00E40D67">
            <w:pPr>
              <w:autoSpaceDE w:val="0"/>
              <w:autoSpaceDN w:val="0"/>
              <w:adjustRightInd w:val="0"/>
              <w:spacing w:line="320" w:lineRule="atLeast"/>
              <w:ind w:left="60" w:right="60"/>
              <w:rPr>
                <w:rFonts w:ascii="Arial" w:hAnsi="Arial" w:cs="Arial"/>
                <w:color w:val="264A60"/>
                <w:sz w:val="18"/>
                <w:szCs w:val="18"/>
              </w:rPr>
            </w:pPr>
            <w:r w:rsidRPr="000319E9">
              <w:rPr>
                <w:rFonts w:ascii="Arial" w:hAnsi="Arial" w:cs="Arial"/>
                <w:color w:val="264A60"/>
                <w:sz w:val="18"/>
                <w:szCs w:val="18"/>
              </w:rPr>
              <w:lastRenderedPageBreak/>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A2AB348" w14:textId="77777777" w:rsidR="004F2134" w:rsidRPr="000319E9" w:rsidRDefault="004F2134" w:rsidP="00E40D67">
            <w:pPr>
              <w:autoSpaceDE w:val="0"/>
              <w:autoSpaceDN w:val="0"/>
              <w:adjustRightInd w:val="0"/>
              <w:spacing w:line="320" w:lineRule="atLeast"/>
              <w:ind w:left="60" w:right="60"/>
              <w:jc w:val="right"/>
              <w:rPr>
                <w:rFonts w:ascii="Arial" w:hAnsi="Arial" w:cs="Arial"/>
                <w:color w:val="010205"/>
                <w:sz w:val="18"/>
                <w:szCs w:val="18"/>
              </w:rPr>
            </w:pPr>
            <w:r w:rsidRPr="000319E9">
              <w:rPr>
                <w:rFonts w:ascii="Arial" w:hAnsi="Arial" w:cs="Arial"/>
                <w:color w:val="010205"/>
                <w:sz w:val="18"/>
                <w:szCs w:val="18"/>
              </w:rPr>
              <w:t>84</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32CA047"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20DCA76"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61CCC49"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09D5E7F0" w14:textId="77777777" w:rsidR="004F2134" w:rsidRPr="000319E9" w:rsidRDefault="004F2134" w:rsidP="00E40D67">
            <w:pPr>
              <w:autoSpaceDE w:val="0"/>
              <w:autoSpaceDN w:val="0"/>
              <w:adjustRightInd w:val="0"/>
              <w:spacing w:line="240" w:lineRule="auto"/>
              <w:rPr>
                <w:rFonts w:ascii="Times New Roman" w:hAnsi="Times New Roman"/>
                <w:sz w:val="24"/>
                <w:szCs w:val="24"/>
              </w:rPr>
            </w:pPr>
          </w:p>
        </w:tc>
      </w:tr>
    </w:tbl>
    <w:p w14:paraId="7849531B" w14:textId="77777777" w:rsidR="00617EFD" w:rsidRPr="0097241D" w:rsidRDefault="00617EFD" w:rsidP="00617EFD">
      <w:pPr>
        <w:rPr>
          <w:lang w:eastAsia="en-US"/>
        </w:rPr>
      </w:pPr>
    </w:p>
    <w:p w14:paraId="7B384CF4" w14:textId="5C78560E" w:rsidR="00E81CFE" w:rsidRPr="00AA2293" w:rsidRDefault="00616719" w:rsidP="00E81CFE">
      <w:pPr>
        <w:pStyle w:val="Folgeabsatz"/>
        <w:rPr>
          <w:lang w:val="en-US" w:eastAsia="en-US"/>
        </w:rPr>
      </w:pPr>
      <w:r>
        <w:rPr>
          <w:lang w:eastAsia="en-US"/>
        </w:rPr>
        <w:t xml:space="preserve">Insgesamt wurde Task 1 mit Mittelwert von 4,53 (Std.-Abw.: 1,56) bewertet. </w:t>
      </w:r>
      <w:r w:rsidRPr="00616719">
        <w:rPr>
          <w:lang w:eastAsia="en-US"/>
        </w:rPr>
        <w:t>Vor allem die Aussage „The controller itself made the game seem more realistic” wurde durchschnittlich mit eine</w:t>
      </w:r>
      <w:r>
        <w:rPr>
          <w:lang w:eastAsia="en-US"/>
        </w:rPr>
        <w:t xml:space="preserve">m Wert von </w:t>
      </w:r>
      <w:r w:rsidRPr="00616719">
        <w:rPr>
          <w:lang w:eastAsia="en-US"/>
        </w:rPr>
        <w:t>5,76 (Std.-Abw.: 1,15)</w:t>
      </w:r>
      <w:r w:rsidR="00E40D67">
        <w:rPr>
          <w:lang w:eastAsia="en-US"/>
        </w:rPr>
        <w:t xml:space="preserve"> am b</w:t>
      </w:r>
      <w:r>
        <w:rPr>
          <w:lang w:eastAsia="en-US"/>
        </w:rPr>
        <w:t xml:space="preserve">esten bewertet. </w:t>
      </w:r>
      <w:r w:rsidRPr="00AA2293">
        <w:rPr>
          <w:lang w:val="en-US" w:eastAsia="en-US"/>
        </w:rPr>
        <w:t xml:space="preserve">Die Aussagen 1 und 2 des Fragebogens </w:t>
      </w:r>
      <w:r w:rsidR="00AA2293" w:rsidRPr="00AA2293">
        <w:rPr>
          <w:lang w:val="en-US" w:eastAsia="en-US"/>
        </w:rPr>
        <w:t xml:space="preserve">(„The game controls seemed natural“ und „The actions used to interact with the game environment were similar to </w:t>
      </w:r>
      <w:r w:rsidR="00AA2293">
        <w:rPr>
          <w:lang w:val="en-US" w:eastAsia="en-US"/>
        </w:rPr>
        <w:t xml:space="preserve">the actions that would be used to do the same thing in the real world”) </w:t>
      </w:r>
      <w:r w:rsidRPr="00AA2293">
        <w:rPr>
          <w:lang w:val="en-US" w:eastAsia="en-US"/>
        </w:rPr>
        <w:t>wurden</w:t>
      </w:r>
      <w:r w:rsidR="00AA2293">
        <w:rPr>
          <w:lang w:val="en-US" w:eastAsia="en-US"/>
        </w:rPr>
        <w:t xml:space="preserve"> </w:t>
      </w:r>
      <w:r w:rsidR="00AA2293" w:rsidRPr="00AA2293">
        <w:rPr>
          <w:lang w:val="en-US" w:eastAsia="en-US"/>
        </w:rPr>
        <w:t>von Gruppe 2</w:t>
      </w:r>
      <w:r w:rsidRPr="00AA2293">
        <w:rPr>
          <w:lang w:val="en-US" w:eastAsia="en-US"/>
        </w:rPr>
        <w:t xml:space="preserve"> signifikant </w:t>
      </w:r>
      <w:r w:rsidR="00AA2293" w:rsidRPr="00AA2293">
        <w:rPr>
          <w:lang w:val="en-US" w:eastAsia="en-US"/>
        </w:rPr>
        <w:t xml:space="preserve">besser bewertet. </w:t>
      </w:r>
      <w:r w:rsidRPr="00AA2293">
        <w:rPr>
          <w:lang w:val="en-US" w:eastAsia="en-US"/>
        </w:rPr>
        <w:t xml:space="preserve">  </w:t>
      </w:r>
    </w:p>
    <w:p w14:paraId="4A0BAAB5" w14:textId="7514C6D2" w:rsidR="00F0270A" w:rsidRDefault="00E40D67" w:rsidP="00E81CFE">
      <w:pPr>
        <w:pStyle w:val="Folgeabsatz"/>
        <w:rPr>
          <w:lang w:eastAsia="en-US"/>
        </w:rPr>
      </w:pPr>
      <w:r w:rsidRPr="00E40D67">
        <w:rPr>
          <w:lang w:eastAsia="en-US"/>
        </w:rPr>
        <w:t xml:space="preserve">Task 2 erhielt in der Bewertung einen </w:t>
      </w:r>
      <w:r>
        <w:rPr>
          <w:lang w:eastAsia="en-US"/>
        </w:rPr>
        <w:t>Mittelwe</w:t>
      </w:r>
      <w:r w:rsidR="00E2379B">
        <w:rPr>
          <w:lang w:eastAsia="en-US"/>
        </w:rPr>
        <w:t xml:space="preserve">rt von 4,37 (Std.-Abw.: 1,66). </w:t>
      </w:r>
      <w:r w:rsidR="00E2379B" w:rsidRPr="00E2379B">
        <w:rPr>
          <w:lang w:eastAsia="en-US"/>
        </w:rPr>
        <w:t>Auch hier erhielt die Aussage „The controller itself made the game seem more realisitic“ die höchste Bewertung</w:t>
      </w:r>
      <w:r w:rsidR="00E2379B">
        <w:rPr>
          <w:lang w:eastAsia="en-US"/>
        </w:rPr>
        <w:t xml:space="preserve"> (MW: 5,47, Std.-Abw.: 1,07)</w:t>
      </w:r>
      <w:r w:rsidR="00E2379B" w:rsidRPr="00E2379B">
        <w:rPr>
          <w:lang w:eastAsia="en-US"/>
        </w:rPr>
        <w:t xml:space="preserve"> im Vergleich zu den anderen Au</w:t>
      </w:r>
      <w:r w:rsidR="00E2379B">
        <w:rPr>
          <w:lang w:eastAsia="en-US"/>
        </w:rPr>
        <w:t>ssagen des Fragebogens.</w:t>
      </w:r>
    </w:p>
    <w:p w14:paraId="37D4DD30" w14:textId="5E709BB9" w:rsidR="00E2379B" w:rsidRPr="00FB5D4C" w:rsidRDefault="00E2379B" w:rsidP="00E81CFE">
      <w:pPr>
        <w:pStyle w:val="Folgeabsatz"/>
        <w:rPr>
          <w:lang w:eastAsia="en-US"/>
        </w:rPr>
      </w:pPr>
      <w:r>
        <w:rPr>
          <w:lang w:eastAsia="en-US"/>
        </w:rPr>
        <w:t xml:space="preserve">Zuletzt wurden die </w:t>
      </w:r>
      <w:r w:rsidR="002B61DC">
        <w:rPr>
          <w:lang w:eastAsia="en-US"/>
        </w:rPr>
        <w:t>gesamten Werte für die Beurteilung der Natürlichkeit von Task 1 denen von Task 2 gegenübergestellt. Mit einem Wilcoxon-Test konnte belegt werden, dass sich die zentralen Tendenzen der beiden Tasks unterscheiden</w:t>
      </w:r>
      <w:r w:rsidR="00FB5D4C">
        <w:rPr>
          <w:lang w:eastAsia="en-US"/>
        </w:rPr>
        <w:t xml:space="preserve"> (Z = -1,843, p = 0,033). Cohens </w:t>
      </w:r>
      <w:r w:rsidR="00FB5D4C">
        <w:rPr>
          <w:i/>
          <w:lang w:eastAsia="en-US"/>
        </w:rPr>
        <w:t xml:space="preserve">r </w:t>
      </w:r>
      <w:r w:rsidR="00FB5D4C">
        <w:rPr>
          <w:lang w:eastAsia="en-US"/>
        </w:rPr>
        <w:t xml:space="preserve">lag bei einem Wert von 0,11 und fällt somit schwach aus. </w:t>
      </w:r>
    </w:p>
    <w:p w14:paraId="6B305730" w14:textId="6F5971E0" w:rsidR="00F41E8E" w:rsidRDefault="00F41E8E" w:rsidP="00E81CFE">
      <w:pPr>
        <w:pStyle w:val="Folgeabsatz"/>
        <w:rPr>
          <w:lang w:eastAsia="en-US"/>
        </w:rPr>
      </w:pPr>
      <w:r>
        <w:rPr>
          <w:lang w:eastAsia="en-US"/>
        </w:rPr>
        <w:t xml:space="preserve">Wie auch beim NASA TLX schnitt </w:t>
      </w:r>
      <w:r w:rsidR="009B2C28">
        <w:rPr>
          <w:lang w:eastAsia="en-US"/>
        </w:rPr>
        <w:t>Gruppe</w:t>
      </w:r>
      <w:r>
        <w:rPr>
          <w:lang w:eastAsia="en-US"/>
        </w:rPr>
        <w:t xml:space="preserve"> 1 teilweise schlechter ab als </w:t>
      </w:r>
      <w:r w:rsidR="009B2C28">
        <w:rPr>
          <w:lang w:eastAsia="en-US"/>
        </w:rPr>
        <w:t xml:space="preserve">Gruppe </w:t>
      </w:r>
      <w:r>
        <w:rPr>
          <w:lang w:eastAsia="en-US"/>
        </w:rPr>
        <w:t xml:space="preserve">2. </w:t>
      </w:r>
      <w:r w:rsidR="006A7F46">
        <w:rPr>
          <w:lang w:eastAsia="en-US"/>
        </w:rPr>
        <w:t xml:space="preserve">Somit kann auch </w:t>
      </w:r>
      <w:r w:rsidR="006A7F46">
        <w:rPr>
          <w:i/>
          <w:lang w:eastAsia="en-US"/>
        </w:rPr>
        <w:t>H</w:t>
      </w:r>
      <w:r w:rsidR="006A7F46">
        <w:rPr>
          <w:i/>
          <w:vertAlign w:val="subscript"/>
          <w:lang w:eastAsia="en-US"/>
        </w:rPr>
        <w:t xml:space="preserve">2 </w:t>
      </w:r>
      <w:r w:rsidR="006A7F46">
        <w:rPr>
          <w:lang w:eastAsia="en-US"/>
        </w:rPr>
        <w:t>wiederlegt werden. Es gibt keine Beweise dafür, dass sportliche Erfahrung positive Auswirkungen auf die wahrgenommene Natürlichkeit von Eingabemethoden hat.</w:t>
      </w:r>
    </w:p>
    <w:p w14:paraId="0479A376" w14:textId="77777777" w:rsidR="006A7F46" w:rsidRDefault="006A7F46" w:rsidP="00E81CFE">
      <w:pPr>
        <w:pStyle w:val="Folgeabsatz"/>
        <w:rPr>
          <w:lang w:eastAsia="en-US"/>
        </w:rPr>
      </w:pPr>
    </w:p>
    <w:p w14:paraId="643A25A4" w14:textId="5B441D6D" w:rsidR="006A7F46" w:rsidRDefault="0071799F" w:rsidP="006A7F46">
      <w:pPr>
        <w:pStyle w:val="berschrift2"/>
        <w:rPr>
          <w:lang w:eastAsia="en-US"/>
        </w:rPr>
      </w:pPr>
      <w:bookmarkStart w:id="798" w:name="_Toc502322109"/>
      <w:r>
        <w:rPr>
          <w:lang w:eastAsia="en-US"/>
        </w:rPr>
        <w:t>Effizienz</w:t>
      </w:r>
      <w:r w:rsidR="00261EE4">
        <w:rPr>
          <w:lang w:eastAsia="en-US"/>
        </w:rPr>
        <w:t xml:space="preserve"> und Effektivität</w:t>
      </w:r>
      <w:bookmarkEnd w:id="798"/>
    </w:p>
    <w:p w14:paraId="48D51A54" w14:textId="1037256F" w:rsidR="00544CD7" w:rsidRDefault="006A7F46">
      <w:pPr>
        <w:pStyle w:val="Folgeabsatz"/>
        <w:rPr>
          <w:i/>
        </w:rPr>
      </w:pPr>
      <w:r>
        <w:rPr>
          <w:lang w:eastAsia="en-US"/>
        </w:rPr>
        <w:t>Im Rahmen des Experiments wurden nicht nur subjektive Meinungen der Probanden gesammelt, sondern zusätzlich Daten ihrer Leistungen während des Spiels erhoben. Dazu zähl</w:t>
      </w:r>
      <w:r w:rsidR="00590B5E">
        <w:rPr>
          <w:lang w:eastAsia="en-US"/>
        </w:rPr>
        <w:t>t</w:t>
      </w:r>
      <w:r>
        <w:rPr>
          <w:lang w:eastAsia="en-US"/>
        </w:rPr>
        <w:t xml:space="preserve">en vor allem die Dauer bis der Task abgeschlossen war, sowie die Kraft des Schlags </w:t>
      </w:r>
      <w:r w:rsidR="00953A61">
        <w:rPr>
          <w:lang w:eastAsia="en-US"/>
        </w:rPr>
        <w:t>die auf den Puck ausgeübt wurde und erzielte Tore bzw. angekommene Pässe.</w:t>
      </w:r>
      <w:r w:rsidR="00B66AD1">
        <w:rPr>
          <w:lang w:eastAsia="en-US"/>
        </w:rPr>
        <w:t xml:space="preserve"> In diesem Kapitel wird eine der beiden Forschungsfragen dieser Arbeit geklärt: „</w:t>
      </w:r>
      <w:ins w:id="799" w:author="Autor">
        <w:r w:rsidR="00B66AD1" w:rsidRPr="00456D11">
          <w:rPr>
            <w:i/>
            <w:rPrChange w:id="800" w:author="Autor">
              <w:rPr/>
            </w:rPrChange>
          </w:rPr>
          <w:t>Wie effektiv und effizient ist die natürliche Eingabemethode?</w:t>
        </w:r>
      </w:ins>
      <w:r w:rsidR="00B66AD1">
        <w:rPr>
          <w:i/>
        </w:rPr>
        <w:t>“.</w:t>
      </w:r>
    </w:p>
    <w:p w14:paraId="10F33638" w14:textId="32FB2458" w:rsidR="00674152" w:rsidRPr="00674152" w:rsidRDefault="00674152" w:rsidP="00674152">
      <w:pPr>
        <w:pStyle w:val="Zwischenberschriftnichtnummeriert"/>
        <w:rPr>
          <w:lang w:eastAsia="en-US"/>
        </w:rPr>
      </w:pPr>
      <w:r>
        <w:rPr>
          <w:lang w:eastAsia="en-US"/>
        </w:rPr>
        <w:t>Effizienz</w:t>
      </w:r>
    </w:p>
    <w:p w14:paraId="5CEEB6D7" w14:textId="3D4FBB18" w:rsidR="00072499" w:rsidRPr="00342D0E" w:rsidRDefault="00342D0E" w:rsidP="00342D0E">
      <w:pPr>
        <w:pStyle w:val="Folgeabsatz"/>
        <w:rPr>
          <w:lang w:eastAsia="en-US"/>
        </w:rPr>
      </w:pPr>
      <w:r>
        <w:rPr>
          <w:lang w:eastAsia="en-US"/>
        </w:rPr>
        <w:t>Abbildung 25 zeigt die Boxplots der Task Times beider Gruppen bei den verschiedenen Tasks. Wie zu erk</w:t>
      </w:r>
      <w:r w:rsidR="00072499">
        <w:rPr>
          <w:lang w:eastAsia="en-US"/>
        </w:rPr>
        <w:t>e</w:t>
      </w:r>
      <w:r>
        <w:rPr>
          <w:lang w:eastAsia="en-US"/>
        </w:rPr>
        <w:t>nnen ist, benötigte Gruppe 2 bei Task 1 mit 255 Sekunden (Std.-</w:t>
      </w:r>
      <w:r>
        <w:rPr>
          <w:lang w:eastAsia="en-US"/>
        </w:rPr>
        <w:lastRenderedPageBreak/>
        <w:t>Abw.: 82,55) durchschnittlich knapp 80 Sekunden weniger als Gruppe 1 mit 335 Sekunden (Std.-Abw.: 65,60). Bei Task 2 ähnelt sich die durchschnittliche Gesamtdauer von Gruppe 1 (MW: 339,29, Std.-Abw.: 44,04) und Gruppe 2 (MW: 335,70, Std.-Abw.: 87,58)</w:t>
      </w:r>
      <w:r w:rsidR="005B3126">
        <w:rPr>
          <w:lang w:eastAsia="en-US"/>
        </w:rPr>
        <w:t xml:space="preserve"> (Tab. 4)</w:t>
      </w:r>
      <w:r>
        <w:rPr>
          <w:lang w:eastAsia="en-US"/>
        </w:rPr>
        <w:t>.</w:t>
      </w:r>
      <w:r w:rsidR="00072499">
        <w:rPr>
          <w:lang w:eastAsia="en-US"/>
        </w:rPr>
        <w:t xml:space="preserve"> Es liegen bei Task 1 signifikante Unterschiede zwischen den beiden Gruppen vor (U = 14,000, p = 0,040). Dieser konnte von Gruppe 2 deutlich schneller abgeschlossen werden.</w:t>
      </w:r>
    </w:p>
    <w:p w14:paraId="5A09406D" w14:textId="77777777" w:rsidR="00342D0E" w:rsidRDefault="00342D0E" w:rsidP="00342D0E">
      <w:pPr>
        <w:keepNext/>
        <w:autoSpaceDE w:val="0"/>
        <w:autoSpaceDN w:val="0"/>
        <w:adjustRightInd w:val="0"/>
        <w:spacing w:line="240" w:lineRule="auto"/>
        <w:jc w:val="center"/>
      </w:pPr>
      <w:r w:rsidRPr="00EF1907">
        <w:rPr>
          <w:rFonts w:eastAsiaTheme="minorHAnsi"/>
          <w:noProof/>
          <w:sz w:val="24"/>
          <w:szCs w:val="24"/>
        </w:rPr>
        <w:drawing>
          <wp:inline distT="0" distB="0" distL="0" distR="0" wp14:anchorId="76A8B7D9" wp14:editId="608B870D">
            <wp:extent cx="4533900" cy="3630011"/>
            <wp:effectExtent l="0" t="0" r="0" b="889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5907" cy="3639624"/>
                    </a:xfrm>
                    <a:prstGeom prst="rect">
                      <a:avLst/>
                    </a:prstGeom>
                    <a:noFill/>
                    <a:ln>
                      <a:noFill/>
                    </a:ln>
                  </pic:spPr>
                </pic:pic>
              </a:graphicData>
            </a:graphic>
          </wp:inline>
        </w:drawing>
      </w:r>
    </w:p>
    <w:p w14:paraId="41A1FE89" w14:textId="4BFFD6DB" w:rsidR="00342D0E" w:rsidRDefault="00342D0E" w:rsidP="00342D0E">
      <w:pPr>
        <w:pStyle w:val="Beschriftung"/>
        <w:rPr>
          <w:rFonts w:ascii="Times New Roman" w:eastAsiaTheme="minorHAnsi" w:hAnsi="Times New Roman"/>
          <w:sz w:val="24"/>
          <w:szCs w:val="24"/>
          <w:lang w:eastAsia="en-US"/>
        </w:rPr>
      </w:pPr>
      <w:bookmarkStart w:id="801" w:name="_Toc502322147"/>
      <w:r>
        <w:t xml:space="preserve">Abbildung </w:t>
      </w:r>
      <w:fldSimple w:instr=" SEQ Abbildung \* ARABIC ">
        <w:r w:rsidR="009764C3">
          <w:rPr>
            <w:noProof/>
          </w:rPr>
          <w:t>27</w:t>
        </w:r>
      </w:fldSimple>
      <w:r>
        <w:t>: Boxplots der Task Times</w:t>
      </w:r>
      <w:bookmarkEnd w:id="801"/>
    </w:p>
    <w:p w14:paraId="7EAEAD99" w14:textId="1BFE1CB2" w:rsidR="00342D0E" w:rsidRDefault="00342D0E" w:rsidP="00342D0E">
      <w:pPr>
        <w:autoSpaceDE w:val="0"/>
        <w:autoSpaceDN w:val="0"/>
        <w:adjustRightInd w:val="0"/>
        <w:spacing w:line="240" w:lineRule="auto"/>
        <w:jc w:val="left"/>
        <w:rPr>
          <w:rFonts w:ascii="Times New Roman" w:eastAsiaTheme="minorHAnsi" w:hAnsi="Times New Roman"/>
          <w:sz w:val="24"/>
          <w:szCs w:val="24"/>
          <w:lang w:eastAsia="en-US"/>
        </w:rPr>
      </w:pPr>
    </w:p>
    <w:p w14:paraId="0E46D300" w14:textId="630D0466" w:rsidR="00342D0E" w:rsidRDefault="00072499" w:rsidP="00072499">
      <w:pPr>
        <w:pStyle w:val="Folgeabsatz"/>
        <w:rPr>
          <w:rFonts w:eastAsiaTheme="minorHAnsi"/>
          <w:lang w:eastAsia="en-US"/>
        </w:rPr>
      </w:pPr>
      <w:r>
        <w:rPr>
          <w:rFonts w:eastAsiaTheme="minorHAnsi"/>
          <w:lang w:eastAsia="en-US"/>
        </w:rPr>
        <w:t xml:space="preserve">Zudem </w:t>
      </w:r>
      <w:r w:rsidR="00EF1907">
        <w:rPr>
          <w:rFonts w:eastAsiaTheme="minorHAnsi"/>
          <w:lang w:eastAsia="en-US"/>
        </w:rPr>
        <w:t>wurde Task 1 innerhalb von Gruppe 2 signifikant schneller abgeschlossen als Task 2 (Z = -2,703, p = 0,02). Da es sich jedoch hier um leicht unterschiedliche Aufgabenstellungen handelt, sollte das Ergebnis nicht überinterpretiert werden.</w:t>
      </w:r>
    </w:p>
    <w:p w14:paraId="53E2B39F" w14:textId="6CD74F51" w:rsidR="005B3126" w:rsidRDefault="005B3126" w:rsidP="005B3126">
      <w:pPr>
        <w:pStyle w:val="Beschriftung"/>
        <w:keepNext/>
      </w:pPr>
      <w:r>
        <w:t xml:space="preserve">Tabelle </w:t>
      </w:r>
      <w:fldSimple w:instr=" SEQ Tabelle \* ARABIC ">
        <w:r w:rsidR="006D6C5F">
          <w:rPr>
            <w:noProof/>
          </w:rPr>
          <w:t>7</w:t>
        </w:r>
      </w:fldSimple>
      <w:r>
        <w:t>: Task Times beider Gruppen bei Task 1 und Task 2</w:t>
      </w:r>
    </w:p>
    <w:tbl>
      <w:tblPr>
        <w:tblW w:w="82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59"/>
        <w:gridCol w:w="1029"/>
        <w:gridCol w:w="1076"/>
        <w:gridCol w:w="1107"/>
        <w:gridCol w:w="1092"/>
        <w:gridCol w:w="1476"/>
      </w:tblGrid>
      <w:tr w:rsidR="005B3126" w:rsidRPr="00684F77" w14:paraId="5A6ACADC" w14:textId="77777777" w:rsidTr="005B3126">
        <w:trPr>
          <w:cantSplit/>
        </w:trPr>
        <w:tc>
          <w:tcPr>
            <w:tcW w:w="2459" w:type="dxa"/>
            <w:tcBorders>
              <w:top w:val="nil"/>
              <w:left w:val="nil"/>
              <w:bottom w:val="single" w:sz="8" w:space="0" w:color="152935"/>
              <w:right w:val="nil"/>
            </w:tcBorders>
            <w:shd w:val="clear" w:color="auto" w:fill="FFFFFF"/>
            <w:vAlign w:val="bottom"/>
          </w:tcPr>
          <w:p w14:paraId="6C50E3A3"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7639DB6C"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24A3BE24"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Minimum</w:t>
            </w:r>
          </w:p>
        </w:tc>
        <w:tc>
          <w:tcPr>
            <w:tcW w:w="1107" w:type="dxa"/>
            <w:tcBorders>
              <w:top w:val="nil"/>
              <w:left w:val="single" w:sz="8" w:space="0" w:color="E0E0E0"/>
              <w:bottom w:val="single" w:sz="8" w:space="0" w:color="152935"/>
              <w:right w:val="single" w:sz="8" w:space="0" w:color="E0E0E0"/>
            </w:tcBorders>
            <w:shd w:val="clear" w:color="auto" w:fill="FFFFFF"/>
            <w:vAlign w:val="bottom"/>
          </w:tcPr>
          <w:p w14:paraId="38C220F4"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Maximum</w:t>
            </w:r>
          </w:p>
        </w:tc>
        <w:tc>
          <w:tcPr>
            <w:tcW w:w="1092" w:type="dxa"/>
            <w:tcBorders>
              <w:top w:val="nil"/>
              <w:left w:val="single" w:sz="8" w:space="0" w:color="E0E0E0"/>
              <w:bottom w:val="single" w:sz="8" w:space="0" w:color="152935"/>
              <w:right w:val="single" w:sz="8" w:space="0" w:color="E0E0E0"/>
            </w:tcBorders>
            <w:shd w:val="clear" w:color="auto" w:fill="FFFFFF"/>
            <w:vAlign w:val="bottom"/>
          </w:tcPr>
          <w:p w14:paraId="0A76FB1F"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118C9CDF" w14:textId="77777777" w:rsidR="005B3126" w:rsidRPr="00684F77" w:rsidRDefault="005B3126" w:rsidP="007C5D09">
            <w:pPr>
              <w:autoSpaceDE w:val="0"/>
              <w:autoSpaceDN w:val="0"/>
              <w:adjustRightInd w:val="0"/>
              <w:spacing w:line="320" w:lineRule="atLeast"/>
              <w:ind w:left="60" w:right="60"/>
              <w:jc w:val="center"/>
              <w:rPr>
                <w:rFonts w:ascii="Arial" w:hAnsi="Arial" w:cs="Arial"/>
                <w:color w:val="264A60"/>
                <w:sz w:val="18"/>
                <w:szCs w:val="18"/>
              </w:rPr>
            </w:pPr>
            <w:r w:rsidRPr="00684F77">
              <w:rPr>
                <w:rFonts w:ascii="Arial" w:hAnsi="Arial" w:cs="Arial"/>
                <w:color w:val="264A60"/>
                <w:sz w:val="18"/>
                <w:szCs w:val="18"/>
              </w:rPr>
              <w:t>Standardabweichung</w:t>
            </w:r>
          </w:p>
        </w:tc>
      </w:tr>
      <w:tr w:rsidR="005B3126" w:rsidRPr="00684F77" w14:paraId="73FDBD46" w14:textId="77777777" w:rsidTr="005B3126">
        <w:trPr>
          <w:cantSplit/>
        </w:trPr>
        <w:tc>
          <w:tcPr>
            <w:tcW w:w="2459" w:type="dxa"/>
            <w:tcBorders>
              <w:top w:val="single" w:sz="8" w:space="0" w:color="152935"/>
              <w:left w:val="nil"/>
              <w:bottom w:val="single" w:sz="8" w:space="0" w:color="AEAEAE"/>
              <w:right w:val="nil"/>
            </w:tcBorders>
            <w:shd w:val="clear" w:color="auto" w:fill="E0E0E0"/>
          </w:tcPr>
          <w:p w14:paraId="4DF54E6F"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TimeT1_Gruppe1</w:t>
            </w:r>
          </w:p>
        </w:tc>
        <w:tc>
          <w:tcPr>
            <w:tcW w:w="1029" w:type="dxa"/>
            <w:tcBorders>
              <w:top w:val="single" w:sz="8" w:space="0" w:color="152935"/>
              <w:left w:val="nil"/>
              <w:bottom w:val="single" w:sz="8" w:space="0" w:color="AEAEAE"/>
              <w:right w:val="single" w:sz="8" w:space="0" w:color="E0E0E0"/>
            </w:tcBorders>
            <w:shd w:val="clear" w:color="auto" w:fill="FFFFFF"/>
          </w:tcPr>
          <w:p w14:paraId="56CEE37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59F9690E"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256,00</w:t>
            </w:r>
          </w:p>
        </w:tc>
        <w:tc>
          <w:tcPr>
            <w:tcW w:w="1107" w:type="dxa"/>
            <w:tcBorders>
              <w:top w:val="single" w:sz="8" w:space="0" w:color="152935"/>
              <w:left w:val="single" w:sz="8" w:space="0" w:color="E0E0E0"/>
              <w:bottom w:val="single" w:sz="8" w:space="0" w:color="AEAEAE"/>
              <w:right w:val="single" w:sz="8" w:space="0" w:color="E0E0E0"/>
            </w:tcBorders>
            <w:shd w:val="clear" w:color="auto" w:fill="FFFFFF"/>
          </w:tcPr>
          <w:p w14:paraId="50401E9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447,00</w:t>
            </w:r>
          </w:p>
        </w:tc>
        <w:tc>
          <w:tcPr>
            <w:tcW w:w="1092" w:type="dxa"/>
            <w:tcBorders>
              <w:top w:val="single" w:sz="8" w:space="0" w:color="152935"/>
              <w:left w:val="single" w:sz="8" w:space="0" w:color="E0E0E0"/>
              <w:bottom w:val="single" w:sz="8" w:space="0" w:color="AEAEAE"/>
              <w:right w:val="single" w:sz="8" w:space="0" w:color="E0E0E0"/>
            </w:tcBorders>
            <w:shd w:val="clear" w:color="auto" w:fill="FFFFFF"/>
          </w:tcPr>
          <w:p w14:paraId="46E28542"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335,8571</w:t>
            </w:r>
          </w:p>
        </w:tc>
        <w:tc>
          <w:tcPr>
            <w:tcW w:w="1476" w:type="dxa"/>
            <w:tcBorders>
              <w:top w:val="single" w:sz="8" w:space="0" w:color="152935"/>
              <w:left w:val="single" w:sz="8" w:space="0" w:color="E0E0E0"/>
              <w:bottom w:val="single" w:sz="8" w:space="0" w:color="AEAEAE"/>
              <w:right w:val="nil"/>
            </w:tcBorders>
            <w:shd w:val="clear" w:color="auto" w:fill="FFFFFF"/>
          </w:tcPr>
          <w:p w14:paraId="7B1F1F3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65,59834</w:t>
            </w:r>
          </w:p>
        </w:tc>
      </w:tr>
      <w:tr w:rsidR="005B3126" w:rsidRPr="00684F77" w14:paraId="21B006A8"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68531219"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TimeT2_Gruppe1</w:t>
            </w:r>
          </w:p>
        </w:tc>
        <w:tc>
          <w:tcPr>
            <w:tcW w:w="1029" w:type="dxa"/>
            <w:tcBorders>
              <w:top w:val="single" w:sz="8" w:space="0" w:color="AEAEAE"/>
              <w:left w:val="nil"/>
              <w:bottom w:val="single" w:sz="8" w:space="0" w:color="AEAEAE"/>
              <w:right w:val="single" w:sz="8" w:space="0" w:color="E0E0E0"/>
            </w:tcBorders>
            <w:shd w:val="clear" w:color="auto" w:fill="FFFFFF"/>
          </w:tcPr>
          <w:p w14:paraId="55EA4A08"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82705E7"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286,00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2C1A1F1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418,00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0127D40F"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339,2857</w:t>
            </w:r>
          </w:p>
        </w:tc>
        <w:tc>
          <w:tcPr>
            <w:tcW w:w="1476" w:type="dxa"/>
            <w:tcBorders>
              <w:top w:val="single" w:sz="8" w:space="0" w:color="AEAEAE"/>
              <w:left w:val="single" w:sz="8" w:space="0" w:color="E0E0E0"/>
              <w:bottom w:val="single" w:sz="8" w:space="0" w:color="AEAEAE"/>
              <w:right w:val="nil"/>
            </w:tcBorders>
            <w:shd w:val="clear" w:color="auto" w:fill="FFFFFF"/>
          </w:tcPr>
          <w:p w14:paraId="6FFEEBFC"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44,04057</w:t>
            </w:r>
          </w:p>
        </w:tc>
      </w:tr>
      <w:tr w:rsidR="005B3126" w:rsidRPr="00684F77" w14:paraId="31F3A0B9"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78FC0D74"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TimeT1_Gruppe2</w:t>
            </w:r>
          </w:p>
        </w:tc>
        <w:tc>
          <w:tcPr>
            <w:tcW w:w="1029" w:type="dxa"/>
            <w:tcBorders>
              <w:top w:val="single" w:sz="8" w:space="0" w:color="AEAEAE"/>
              <w:left w:val="nil"/>
              <w:bottom w:val="single" w:sz="8" w:space="0" w:color="AEAEAE"/>
              <w:right w:val="single" w:sz="8" w:space="0" w:color="E0E0E0"/>
            </w:tcBorders>
            <w:shd w:val="clear" w:color="auto" w:fill="FFFFFF"/>
          </w:tcPr>
          <w:p w14:paraId="789D24B5"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3F96207A"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189,00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7D68B15F"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419,00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34698D89"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255,1000</w:t>
            </w:r>
          </w:p>
        </w:tc>
        <w:tc>
          <w:tcPr>
            <w:tcW w:w="1476" w:type="dxa"/>
            <w:tcBorders>
              <w:top w:val="single" w:sz="8" w:space="0" w:color="AEAEAE"/>
              <w:left w:val="single" w:sz="8" w:space="0" w:color="E0E0E0"/>
              <w:bottom w:val="single" w:sz="8" w:space="0" w:color="AEAEAE"/>
              <w:right w:val="nil"/>
            </w:tcBorders>
            <w:shd w:val="clear" w:color="auto" w:fill="FFFFFF"/>
          </w:tcPr>
          <w:p w14:paraId="50679CB5"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82,55295</w:t>
            </w:r>
          </w:p>
        </w:tc>
      </w:tr>
      <w:tr w:rsidR="005B3126" w:rsidRPr="00684F77" w14:paraId="299E8A9B" w14:textId="77777777" w:rsidTr="005B3126">
        <w:trPr>
          <w:cantSplit/>
        </w:trPr>
        <w:tc>
          <w:tcPr>
            <w:tcW w:w="2459" w:type="dxa"/>
            <w:tcBorders>
              <w:top w:val="single" w:sz="8" w:space="0" w:color="AEAEAE"/>
              <w:left w:val="nil"/>
              <w:bottom w:val="single" w:sz="8" w:space="0" w:color="AEAEAE"/>
              <w:right w:val="nil"/>
            </w:tcBorders>
            <w:shd w:val="clear" w:color="auto" w:fill="E0E0E0"/>
          </w:tcPr>
          <w:p w14:paraId="6A69B24B"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TimeT2_Gruppe2</w:t>
            </w:r>
          </w:p>
        </w:tc>
        <w:tc>
          <w:tcPr>
            <w:tcW w:w="1029" w:type="dxa"/>
            <w:tcBorders>
              <w:top w:val="single" w:sz="8" w:space="0" w:color="AEAEAE"/>
              <w:left w:val="nil"/>
              <w:bottom w:val="single" w:sz="8" w:space="0" w:color="AEAEAE"/>
              <w:right w:val="single" w:sz="8" w:space="0" w:color="E0E0E0"/>
            </w:tcBorders>
            <w:shd w:val="clear" w:color="auto" w:fill="FFFFFF"/>
          </w:tcPr>
          <w:p w14:paraId="73E9E652"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F35DA63"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215,00</w:t>
            </w:r>
          </w:p>
        </w:tc>
        <w:tc>
          <w:tcPr>
            <w:tcW w:w="1107" w:type="dxa"/>
            <w:tcBorders>
              <w:top w:val="single" w:sz="8" w:space="0" w:color="AEAEAE"/>
              <w:left w:val="single" w:sz="8" w:space="0" w:color="E0E0E0"/>
              <w:bottom w:val="single" w:sz="8" w:space="0" w:color="AEAEAE"/>
              <w:right w:val="single" w:sz="8" w:space="0" w:color="E0E0E0"/>
            </w:tcBorders>
            <w:shd w:val="clear" w:color="auto" w:fill="FFFFFF"/>
          </w:tcPr>
          <w:p w14:paraId="0007F8E3"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512,00</w:t>
            </w:r>
          </w:p>
        </w:tc>
        <w:tc>
          <w:tcPr>
            <w:tcW w:w="1092" w:type="dxa"/>
            <w:tcBorders>
              <w:top w:val="single" w:sz="8" w:space="0" w:color="AEAEAE"/>
              <w:left w:val="single" w:sz="8" w:space="0" w:color="E0E0E0"/>
              <w:bottom w:val="single" w:sz="8" w:space="0" w:color="AEAEAE"/>
              <w:right w:val="single" w:sz="8" w:space="0" w:color="E0E0E0"/>
            </w:tcBorders>
            <w:shd w:val="clear" w:color="auto" w:fill="FFFFFF"/>
          </w:tcPr>
          <w:p w14:paraId="4CE3C5C0"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335,7000</w:t>
            </w:r>
          </w:p>
        </w:tc>
        <w:tc>
          <w:tcPr>
            <w:tcW w:w="1476" w:type="dxa"/>
            <w:tcBorders>
              <w:top w:val="single" w:sz="8" w:space="0" w:color="AEAEAE"/>
              <w:left w:val="single" w:sz="8" w:space="0" w:color="E0E0E0"/>
              <w:bottom w:val="single" w:sz="8" w:space="0" w:color="AEAEAE"/>
              <w:right w:val="nil"/>
            </w:tcBorders>
            <w:shd w:val="clear" w:color="auto" w:fill="FFFFFF"/>
          </w:tcPr>
          <w:p w14:paraId="592633D0"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87,58494</w:t>
            </w:r>
          </w:p>
        </w:tc>
      </w:tr>
      <w:tr w:rsidR="005B3126" w:rsidRPr="00684F77" w14:paraId="5A4D44B3" w14:textId="77777777" w:rsidTr="005B3126">
        <w:trPr>
          <w:cantSplit/>
        </w:trPr>
        <w:tc>
          <w:tcPr>
            <w:tcW w:w="2459" w:type="dxa"/>
            <w:tcBorders>
              <w:top w:val="single" w:sz="8" w:space="0" w:color="AEAEAE"/>
              <w:left w:val="nil"/>
              <w:bottom w:val="single" w:sz="8" w:space="0" w:color="152935"/>
              <w:right w:val="nil"/>
            </w:tcBorders>
            <w:shd w:val="clear" w:color="auto" w:fill="E0E0E0"/>
          </w:tcPr>
          <w:p w14:paraId="42382032" w14:textId="77777777" w:rsidR="005B3126" w:rsidRPr="00684F77" w:rsidRDefault="005B3126" w:rsidP="007C5D09">
            <w:pPr>
              <w:autoSpaceDE w:val="0"/>
              <w:autoSpaceDN w:val="0"/>
              <w:adjustRightInd w:val="0"/>
              <w:spacing w:line="320" w:lineRule="atLeast"/>
              <w:ind w:left="60" w:right="60"/>
              <w:rPr>
                <w:rFonts w:ascii="Arial" w:hAnsi="Arial" w:cs="Arial"/>
                <w:color w:val="264A60"/>
                <w:sz w:val="18"/>
                <w:szCs w:val="18"/>
              </w:rPr>
            </w:pPr>
            <w:r w:rsidRPr="00684F77">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E37E75E" w14:textId="77777777" w:rsidR="005B3126" w:rsidRPr="00684F77" w:rsidRDefault="005B3126" w:rsidP="007C5D09">
            <w:pPr>
              <w:autoSpaceDE w:val="0"/>
              <w:autoSpaceDN w:val="0"/>
              <w:adjustRightInd w:val="0"/>
              <w:spacing w:line="320" w:lineRule="atLeast"/>
              <w:ind w:left="60" w:right="60"/>
              <w:jc w:val="right"/>
              <w:rPr>
                <w:rFonts w:ascii="Arial" w:hAnsi="Arial" w:cs="Arial"/>
                <w:color w:val="010205"/>
                <w:sz w:val="18"/>
                <w:szCs w:val="18"/>
              </w:rPr>
            </w:pPr>
            <w:r w:rsidRPr="00684F77">
              <w:rPr>
                <w:rFonts w:ascii="Arial" w:hAnsi="Arial" w:cs="Arial"/>
                <w:color w:val="010205"/>
                <w:sz w:val="18"/>
                <w:szCs w:val="18"/>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1B3ECBF"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1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2E8E2EEF"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092"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FAB4E9C"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09F36A9A" w14:textId="77777777" w:rsidR="005B3126" w:rsidRPr="00684F77" w:rsidRDefault="005B3126" w:rsidP="007C5D09">
            <w:pPr>
              <w:autoSpaceDE w:val="0"/>
              <w:autoSpaceDN w:val="0"/>
              <w:adjustRightInd w:val="0"/>
              <w:spacing w:line="240" w:lineRule="auto"/>
              <w:rPr>
                <w:rFonts w:ascii="Times New Roman" w:hAnsi="Times New Roman"/>
                <w:sz w:val="24"/>
                <w:szCs w:val="24"/>
              </w:rPr>
            </w:pPr>
          </w:p>
        </w:tc>
      </w:tr>
    </w:tbl>
    <w:p w14:paraId="056EA549" w14:textId="77777777" w:rsidR="00EF1907" w:rsidRDefault="00EF1907" w:rsidP="00674152">
      <w:pPr>
        <w:pStyle w:val="Folgeabsatz"/>
        <w:ind w:firstLine="0"/>
        <w:rPr>
          <w:rFonts w:eastAsiaTheme="minorHAnsi"/>
          <w:lang w:eastAsia="en-US"/>
        </w:rPr>
      </w:pPr>
    </w:p>
    <w:p w14:paraId="07267F68" w14:textId="27FA74E9" w:rsidR="005B3126" w:rsidRDefault="00674152" w:rsidP="00674152">
      <w:pPr>
        <w:pStyle w:val="Zwischenberschriftnichtnummeriert"/>
        <w:rPr>
          <w:rFonts w:eastAsiaTheme="minorHAnsi"/>
          <w:lang w:eastAsia="en-US"/>
        </w:rPr>
      </w:pPr>
      <w:r>
        <w:rPr>
          <w:rFonts w:eastAsiaTheme="minorHAnsi"/>
          <w:lang w:eastAsia="en-US"/>
        </w:rPr>
        <w:lastRenderedPageBreak/>
        <w:t>Effektivität</w:t>
      </w:r>
    </w:p>
    <w:p w14:paraId="52EC97B7" w14:textId="399631C7" w:rsidR="00F0270A" w:rsidRDefault="00145BDB" w:rsidP="007426B3">
      <w:pPr>
        <w:rPr>
          <w:rFonts w:eastAsiaTheme="minorHAnsi"/>
          <w:lang w:eastAsia="en-US"/>
        </w:rPr>
      </w:pPr>
      <w:r>
        <w:rPr>
          <w:rFonts w:eastAsiaTheme="minorHAnsi"/>
          <w:lang w:eastAsia="en-US"/>
        </w:rPr>
        <w:t>Zusätzlich wurden die erzielten Tore und alle Pässe erfasst, die das bewegte Objekt erreichten, um einen Überblick über die Effektivität der Probanden mit der natürlichen Eingabemethode zu erhalt</w:t>
      </w:r>
      <w:r w:rsidR="007426B3">
        <w:rPr>
          <w:rFonts w:eastAsiaTheme="minorHAnsi"/>
          <w:lang w:eastAsia="en-US"/>
        </w:rPr>
        <w:t>en.</w:t>
      </w:r>
    </w:p>
    <w:p w14:paraId="27F64ADC" w14:textId="2EA3D6C3" w:rsidR="0095431E" w:rsidRDefault="007426B3" w:rsidP="007426B3">
      <w:pPr>
        <w:pStyle w:val="Folgeabsatz"/>
        <w:rPr>
          <w:rFonts w:eastAsiaTheme="minorHAnsi"/>
          <w:lang w:eastAsia="en-US"/>
        </w:rPr>
      </w:pPr>
      <w:r>
        <w:rPr>
          <w:rFonts w:eastAsiaTheme="minorHAnsi"/>
          <w:lang w:eastAsia="en-US"/>
        </w:rPr>
        <w:t xml:space="preserve">Tabelle 6 enthält die erfassten Daten. Der Mittelwert der Tore und Pässe von Gruppe 1 </w:t>
      </w:r>
      <w:r w:rsidR="0095431E">
        <w:rPr>
          <w:rFonts w:eastAsiaTheme="minorHAnsi"/>
          <w:lang w:eastAsia="en-US"/>
        </w:rPr>
        <w:t>liegt hier leicht höher. Vor allem aber bei Task 2 sind diese Werte signifikant unterschiedlich zu denen von Gruppe 2 (U = 14,500, p = 0,043). Gruppe 1 konnte als</w:t>
      </w:r>
      <w:r w:rsidR="00590B5E">
        <w:rPr>
          <w:rFonts w:eastAsiaTheme="minorHAnsi"/>
          <w:lang w:eastAsia="en-US"/>
        </w:rPr>
        <w:t>o</w:t>
      </w:r>
      <w:r w:rsidR="0095431E">
        <w:rPr>
          <w:rFonts w:eastAsiaTheme="minorHAnsi"/>
          <w:lang w:eastAsia="en-US"/>
        </w:rPr>
        <w:t xml:space="preserve"> eindeutig besser ein bewegtes Ziel treffen als Gruppe 2</w:t>
      </w:r>
      <w:r w:rsidR="00E90AC3">
        <w:rPr>
          <w:rFonts w:eastAsiaTheme="minorHAnsi"/>
          <w:lang w:eastAsia="en-US"/>
        </w:rPr>
        <w:t xml:space="preserve">. </w:t>
      </w:r>
      <w:r w:rsidR="0095431E">
        <w:rPr>
          <w:rFonts w:eastAsiaTheme="minorHAnsi"/>
          <w:lang w:eastAsia="en-US"/>
        </w:rPr>
        <w:t>Die gesamte Anzahl an Toren und angekommenen Pässen unterschieden sich jedoch nicht signifikant voneinander.</w:t>
      </w:r>
    </w:p>
    <w:p w14:paraId="6A81EB0C" w14:textId="278B1E24" w:rsidR="007426B3" w:rsidRDefault="0095431E" w:rsidP="007426B3">
      <w:pPr>
        <w:pStyle w:val="Folgeabsatz"/>
        <w:rPr>
          <w:rFonts w:eastAsiaTheme="minorHAnsi"/>
          <w:lang w:eastAsia="en-US"/>
        </w:rPr>
      </w:pPr>
      <w:r>
        <w:rPr>
          <w:rFonts w:eastAsiaTheme="minorHAnsi"/>
          <w:lang w:eastAsia="en-US"/>
        </w:rPr>
        <w:t>Ebenfalls a</w:t>
      </w:r>
      <w:r w:rsidR="00E90AC3">
        <w:rPr>
          <w:rFonts w:eastAsiaTheme="minorHAnsi"/>
          <w:lang w:eastAsia="en-US"/>
        </w:rPr>
        <w:t xml:space="preserve">uffällig ist der Unterschied zwischen erzielten Toren (Task 1) und angekommenen Pässen (Task 2). </w:t>
      </w:r>
      <w:r w:rsidR="00D641A7">
        <w:rPr>
          <w:rFonts w:eastAsiaTheme="minorHAnsi"/>
          <w:lang w:eastAsia="en-US"/>
        </w:rPr>
        <w:t xml:space="preserve">Im Schnitt wurden bei Task 1 14,06 (Std.-Abw.: 3,325) Tore erzielte, wohingegen bei Task 2 nur 7,53 (Std.-Abw.: 2,831) Pässe ankamen. </w:t>
      </w:r>
      <w:r w:rsidR="00E90AC3">
        <w:rPr>
          <w:rFonts w:eastAsiaTheme="minorHAnsi"/>
          <w:lang w:eastAsia="en-US"/>
        </w:rPr>
        <w:t xml:space="preserve">Der Wilcoxon-Test ergab einen Wert von </w:t>
      </w:r>
      <w:r w:rsidR="00E90AC3">
        <w:rPr>
          <w:rFonts w:eastAsiaTheme="minorHAnsi"/>
          <w:i/>
          <w:lang w:eastAsia="en-US"/>
        </w:rPr>
        <w:t xml:space="preserve">Z = -3,532 </w:t>
      </w:r>
      <w:r w:rsidR="00E90AC3">
        <w:rPr>
          <w:rFonts w:eastAsiaTheme="minorHAnsi"/>
          <w:lang w:eastAsia="en-US"/>
        </w:rPr>
        <w:t xml:space="preserve">und </w:t>
      </w:r>
      <w:r w:rsidR="00E90AC3">
        <w:rPr>
          <w:rFonts w:eastAsiaTheme="minorHAnsi"/>
          <w:i/>
          <w:lang w:eastAsia="en-US"/>
        </w:rPr>
        <w:t>p = 0,000</w:t>
      </w:r>
      <w:r w:rsidR="00E90AC3">
        <w:rPr>
          <w:rFonts w:eastAsiaTheme="minorHAnsi"/>
          <w:lang w:eastAsia="en-US"/>
        </w:rPr>
        <w:t xml:space="preserve">. Dies zeigt, dass </w:t>
      </w:r>
      <w:r>
        <w:rPr>
          <w:rFonts w:eastAsiaTheme="minorHAnsi"/>
          <w:lang w:eastAsia="en-US"/>
        </w:rPr>
        <w:t>alle</w:t>
      </w:r>
      <w:r w:rsidR="00E90AC3">
        <w:rPr>
          <w:rFonts w:eastAsiaTheme="minorHAnsi"/>
          <w:lang w:eastAsia="en-US"/>
        </w:rPr>
        <w:t xml:space="preserve"> Probanden </w:t>
      </w:r>
      <w:r>
        <w:rPr>
          <w:rFonts w:eastAsiaTheme="minorHAnsi"/>
          <w:lang w:eastAsia="en-US"/>
        </w:rPr>
        <w:t xml:space="preserve">allgemein </w:t>
      </w:r>
      <w:r w:rsidR="00E90AC3">
        <w:rPr>
          <w:rFonts w:eastAsiaTheme="minorHAnsi"/>
          <w:lang w:eastAsia="en-US"/>
        </w:rPr>
        <w:t xml:space="preserve">deutlich mehr Schwierigkeiten hatten ein bewegtes Ziel zu treffen, als ein unbewegtes Tor. </w:t>
      </w:r>
    </w:p>
    <w:p w14:paraId="4E63E1D0" w14:textId="77777777" w:rsidR="00674152" w:rsidRDefault="00674152" w:rsidP="007426B3">
      <w:pPr>
        <w:pStyle w:val="Folgeabsatz"/>
        <w:rPr>
          <w:rFonts w:eastAsiaTheme="minorHAnsi"/>
          <w:lang w:eastAsia="en-US"/>
        </w:rPr>
      </w:pPr>
    </w:p>
    <w:p w14:paraId="38A86CFA" w14:textId="77777777" w:rsidR="0095431E" w:rsidRDefault="0095431E" w:rsidP="007426B3">
      <w:pPr>
        <w:pStyle w:val="Folgeabsatz"/>
        <w:rPr>
          <w:rFonts w:eastAsiaTheme="minorHAnsi"/>
          <w:lang w:eastAsia="en-US"/>
        </w:rPr>
      </w:pPr>
    </w:p>
    <w:p w14:paraId="30698372" w14:textId="77777777" w:rsidR="0095431E" w:rsidRPr="007426B3" w:rsidRDefault="0095431E" w:rsidP="007426B3">
      <w:pPr>
        <w:pStyle w:val="Folgeabsatz"/>
        <w:rPr>
          <w:rFonts w:eastAsiaTheme="minorHAnsi"/>
          <w:lang w:eastAsia="en-US"/>
        </w:rPr>
      </w:pPr>
    </w:p>
    <w:p w14:paraId="15232139" w14:textId="77777777" w:rsidR="007426B3" w:rsidRDefault="007426B3" w:rsidP="007426B3">
      <w:pPr>
        <w:pStyle w:val="Beschriftung"/>
        <w:keepNext/>
      </w:pPr>
      <w:r>
        <w:t xml:space="preserve">Tabelle </w:t>
      </w:r>
      <w:fldSimple w:instr=" SEQ Tabelle \* ARABIC ">
        <w:r w:rsidR="006D6C5F">
          <w:rPr>
            <w:noProof/>
          </w:rPr>
          <w:t>8</w:t>
        </w:r>
      </w:fldSimple>
      <w:r>
        <w:t>: Anzahl an Toren und angekommen Pässen</w:t>
      </w:r>
    </w:p>
    <w:tbl>
      <w:tblPr>
        <w:tblW w:w="8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61"/>
        <w:gridCol w:w="1029"/>
        <w:gridCol w:w="1076"/>
        <w:gridCol w:w="1106"/>
        <w:gridCol w:w="1076"/>
        <w:gridCol w:w="1476"/>
      </w:tblGrid>
      <w:tr w:rsidR="007426B3" w:rsidRPr="00800128" w14:paraId="5871D033" w14:textId="77777777" w:rsidTr="007C5D09">
        <w:trPr>
          <w:cantSplit/>
        </w:trPr>
        <w:tc>
          <w:tcPr>
            <w:tcW w:w="2461" w:type="dxa"/>
            <w:tcBorders>
              <w:top w:val="nil"/>
              <w:left w:val="nil"/>
              <w:bottom w:val="single" w:sz="8" w:space="0" w:color="152935"/>
              <w:right w:val="nil"/>
            </w:tcBorders>
            <w:shd w:val="clear" w:color="auto" w:fill="FFFFFF"/>
            <w:vAlign w:val="bottom"/>
          </w:tcPr>
          <w:p w14:paraId="7FBE56D4"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4415FC06"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N</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1A725982"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Minimum</w:t>
            </w:r>
          </w:p>
        </w:tc>
        <w:tc>
          <w:tcPr>
            <w:tcW w:w="1106" w:type="dxa"/>
            <w:tcBorders>
              <w:top w:val="nil"/>
              <w:left w:val="single" w:sz="8" w:space="0" w:color="E0E0E0"/>
              <w:bottom w:val="single" w:sz="8" w:space="0" w:color="152935"/>
              <w:right w:val="single" w:sz="8" w:space="0" w:color="E0E0E0"/>
            </w:tcBorders>
            <w:shd w:val="clear" w:color="auto" w:fill="FFFFFF"/>
            <w:vAlign w:val="bottom"/>
          </w:tcPr>
          <w:p w14:paraId="2FE09636"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Maximum</w:t>
            </w:r>
          </w:p>
        </w:tc>
        <w:tc>
          <w:tcPr>
            <w:tcW w:w="1076" w:type="dxa"/>
            <w:tcBorders>
              <w:top w:val="nil"/>
              <w:left w:val="single" w:sz="8" w:space="0" w:color="E0E0E0"/>
              <w:bottom w:val="single" w:sz="8" w:space="0" w:color="152935"/>
              <w:right w:val="single" w:sz="8" w:space="0" w:color="E0E0E0"/>
            </w:tcBorders>
            <w:shd w:val="clear" w:color="auto" w:fill="FFFFFF"/>
            <w:vAlign w:val="bottom"/>
          </w:tcPr>
          <w:p w14:paraId="55EF621E"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5B940432" w14:textId="77777777" w:rsidR="007426B3" w:rsidRPr="00800128" w:rsidRDefault="007426B3" w:rsidP="007C5D09">
            <w:pPr>
              <w:autoSpaceDE w:val="0"/>
              <w:autoSpaceDN w:val="0"/>
              <w:adjustRightInd w:val="0"/>
              <w:spacing w:line="320" w:lineRule="atLeast"/>
              <w:ind w:left="60" w:right="60"/>
              <w:jc w:val="center"/>
              <w:rPr>
                <w:rFonts w:ascii="Arial" w:hAnsi="Arial" w:cs="Arial"/>
                <w:color w:val="264A60"/>
                <w:sz w:val="18"/>
                <w:szCs w:val="18"/>
              </w:rPr>
            </w:pPr>
            <w:r w:rsidRPr="00800128">
              <w:rPr>
                <w:rFonts w:ascii="Arial" w:hAnsi="Arial" w:cs="Arial"/>
                <w:color w:val="264A60"/>
                <w:sz w:val="18"/>
                <w:szCs w:val="18"/>
              </w:rPr>
              <w:t>Standardabweichung</w:t>
            </w:r>
          </w:p>
        </w:tc>
      </w:tr>
      <w:tr w:rsidR="007426B3" w:rsidRPr="00800128" w14:paraId="4E280C2E" w14:textId="77777777" w:rsidTr="007C5D09">
        <w:trPr>
          <w:cantSplit/>
        </w:trPr>
        <w:tc>
          <w:tcPr>
            <w:tcW w:w="2461" w:type="dxa"/>
            <w:tcBorders>
              <w:top w:val="single" w:sz="8" w:space="0" w:color="152935"/>
              <w:left w:val="nil"/>
              <w:bottom w:val="single" w:sz="8" w:space="0" w:color="AEAEAE"/>
              <w:right w:val="nil"/>
            </w:tcBorders>
            <w:shd w:val="clear" w:color="auto" w:fill="E0E0E0"/>
          </w:tcPr>
          <w:p w14:paraId="214D0CCC"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ToreT1_Gruppe1</w:t>
            </w:r>
          </w:p>
        </w:tc>
        <w:tc>
          <w:tcPr>
            <w:tcW w:w="1029" w:type="dxa"/>
            <w:tcBorders>
              <w:top w:val="single" w:sz="8" w:space="0" w:color="152935"/>
              <w:left w:val="nil"/>
              <w:bottom w:val="single" w:sz="8" w:space="0" w:color="AEAEAE"/>
              <w:right w:val="single" w:sz="8" w:space="0" w:color="E0E0E0"/>
            </w:tcBorders>
            <w:shd w:val="clear" w:color="auto" w:fill="FFFFFF"/>
          </w:tcPr>
          <w:p w14:paraId="23F0A08A"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614B8AF9"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5</w:t>
            </w:r>
          </w:p>
        </w:tc>
        <w:tc>
          <w:tcPr>
            <w:tcW w:w="1106" w:type="dxa"/>
            <w:tcBorders>
              <w:top w:val="single" w:sz="8" w:space="0" w:color="152935"/>
              <w:left w:val="single" w:sz="8" w:space="0" w:color="E0E0E0"/>
              <w:bottom w:val="single" w:sz="8" w:space="0" w:color="AEAEAE"/>
              <w:right w:val="single" w:sz="8" w:space="0" w:color="E0E0E0"/>
            </w:tcBorders>
            <w:shd w:val="clear" w:color="auto" w:fill="FFFFFF"/>
          </w:tcPr>
          <w:p w14:paraId="2A1F5F2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18</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109330B2"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13,71</w:t>
            </w:r>
          </w:p>
        </w:tc>
        <w:tc>
          <w:tcPr>
            <w:tcW w:w="1476" w:type="dxa"/>
            <w:tcBorders>
              <w:top w:val="single" w:sz="8" w:space="0" w:color="152935"/>
              <w:left w:val="single" w:sz="8" w:space="0" w:color="E0E0E0"/>
              <w:bottom w:val="single" w:sz="8" w:space="0" w:color="AEAEAE"/>
              <w:right w:val="nil"/>
            </w:tcBorders>
            <w:shd w:val="clear" w:color="auto" w:fill="FFFFFF"/>
          </w:tcPr>
          <w:p w14:paraId="79BFCCFD"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4,152</w:t>
            </w:r>
          </w:p>
        </w:tc>
      </w:tr>
      <w:tr w:rsidR="007426B3" w:rsidRPr="00800128" w14:paraId="1DD3064C"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71682DBB" w14:textId="52BBD5BE"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Pr>
                <w:rFonts w:ascii="Arial" w:hAnsi="Arial" w:cs="Arial"/>
                <w:color w:val="264A60"/>
                <w:sz w:val="18"/>
                <w:szCs w:val="18"/>
              </w:rPr>
              <w:t>Pässe</w:t>
            </w:r>
            <w:r w:rsidRPr="00800128">
              <w:rPr>
                <w:rFonts w:ascii="Arial" w:hAnsi="Arial" w:cs="Arial"/>
                <w:color w:val="264A60"/>
                <w:sz w:val="18"/>
                <w:szCs w:val="18"/>
              </w:rPr>
              <w:t>T2_Gruppe1</w:t>
            </w:r>
          </w:p>
        </w:tc>
        <w:tc>
          <w:tcPr>
            <w:tcW w:w="1029" w:type="dxa"/>
            <w:tcBorders>
              <w:top w:val="single" w:sz="8" w:space="0" w:color="AEAEAE"/>
              <w:left w:val="nil"/>
              <w:bottom w:val="single" w:sz="8" w:space="0" w:color="AEAEAE"/>
              <w:right w:val="single" w:sz="8" w:space="0" w:color="E0E0E0"/>
            </w:tcBorders>
            <w:shd w:val="clear" w:color="auto" w:fill="FFFFFF"/>
          </w:tcPr>
          <w:p w14:paraId="44AF43CA"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2C862B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6</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C80DC01"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13</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684E90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9,29</w:t>
            </w:r>
          </w:p>
        </w:tc>
        <w:tc>
          <w:tcPr>
            <w:tcW w:w="1476" w:type="dxa"/>
            <w:tcBorders>
              <w:top w:val="single" w:sz="8" w:space="0" w:color="AEAEAE"/>
              <w:left w:val="single" w:sz="8" w:space="0" w:color="E0E0E0"/>
              <w:bottom w:val="single" w:sz="8" w:space="0" w:color="AEAEAE"/>
              <w:right w:val="nil"/>
            </w:tcBorders>
            <w:shd w:val="clear" w:color="auto" w:fill="FFFFFF"/>
          </w:tcPr>
          <w:p w14:paraId="13ED9DFF"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2,498</w:t>
            </w:r>
          </w:p>
        </w:tc>
      </w:tr>
      <w:tr w:rsidR="007426B3" w:rsidRPr="00800128" w14:paraId="2870FE1A"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43A5501A"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ToreT1_Gruppe2</w:t>
            </w:r>
          </w:p>
        </w:tc>
        <w:tc>
          <w:tcPr>
            <w:tcW w:w="1029" w:type="dxa"/>
            <w:tcBorders>
              <w:top w:val="single" w:sz="8" w:space="0" w:color="AEAEAE"/>
              <w:left w:val="nil"/>
              <w:bottom w:val="single" w:sz="8" w:space="0" w:color="AEAEAE"/>
              <w:right w:val="single" w:sz="8" w:space="0" w:color="E0E0E0"/>
            </w:tcBorders>
            <w:shd w:val="clear" w:color="auto" w:fill="FFFFFF"/>
          </w:tcPr>
          <w:p w14:paraId="37FEBBA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4271D713"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11</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2454D2D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5293AE6"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14,30</w:t>
            </w:r>
          </w:p>
        </w:tc>
        <w:tc>
          <w:tcPr>
            <w:tcW w:w="1476" w:type="dxa"/>
            <w:tcBorders>
              <w:top w:val="single" w:sz="8" w:space="0" w:color="AEAEAE"/>
              <w:left w:val="single" w:sz="8" w:space="0" w:color="E0E0E0"/>
              <w:bottom w:val="single" w:sz="8" w:space="0" w:color="AEAEAE"/>
              <w:right w:val="nil"/>
            </w:tcBorders>
            <w:shd w:val="clear" w:color="auto" w:fill="FFFFFF"/>
          </w:tcPr>
          <w:p w14:paraId="79C57D9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2,830</w:t>
            </w:r>
          </w:p>
        </w:tc>
      </w:tr>
      <w:tr w:rsidR="007426B3" w:rsidRPr="00800128" w14:paraId="272AAC30" w14:textId="77777777" w:rsidTr="007C5D09">
        <w:trPr>
          <w:cantSplit/>
        </w:trPr>
        <w:tc>
          <w:tcPr>
            <w:tcW w:w="2461" w:type="dxa"/>
            <w:tcBorders>
              <w:top w:val="single" w:sz="8" w:space="0" w:color="AEAEAE"/>
              <w:left w:val="nil"/>
              <w:bottom w:val="single" w:sz="8" w:space="0" w:color="AEAEAE"/>
              <w:right w:val="nil"/>
            </w:tcBorders>
            <w:shd w:val="clear" w:color="auto" w:fill="E0E0E0"/>
          </w:tcPr>
          <w:p w14:paraId="11D0EDE9" w14:textId="22601A8F"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Pr>
                <w:rFonts w:ascii="Arial" w:hAnsi="Arial" w:cs="Arial"/>
                <w:color w:val="264A60"/>
                <w:sz w:val="18"/>
                <w:szCs w:val="18"/>
              </w:rPr>
              <w:t>Pässe</w:t>
            </w:r>
            <w:r w:rsidRPr="00800128">
              <w:rPr>
                <w:rFonts w:ascii="Arial" w:hAnsi="Arial" w:cs="Arial"/>
                <w:color w:val="264A60"/>
                <w:sz w:val="18"/>
                <w:szCs w:val="18"/>
              </w:rPr>
              <w:t>T2_Gruppe2</w:t>
            </w:r>
          </w:p>
        </w:tc>
        <w:tc>
          <w:tcPr>
            <w:tcW w:w="1029" w:type="dxa"/>
            <w:tcBorders>
              <w:top w:val="single" w:sz="8" w:space="0" w:color="AEAEAE"/>
              <w:left w:val="nil"/>
              <w:bottom w:val="single" w:sz="8" w:space="0" w:color="AEAEAE"/>
              <w:right w:val="single" w:sz="8" w:space="0" w:color="E0E0E0"/>
            </w:tcBorders>
            <w:shd w:val="clear" w:color="auto" w:fill="FFFFFF"/>
          </w:tcPr>
          <w:p w14:paraId="1743BB8B"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1C7E8A4E"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3</w:t>
            </w:r>
          </w:p>
        </w:tc>
        <w:tc>
          <w:tcPr>
            <w:tcW w:w="1106" w:type="dxa"/>
            <w:tcBorders>
              <w:top w:val="single" w:sz="8" w:space="0" w:color="AEAEAE"/>
              <w:left w:val="single" w:sz="8" w:space="0" w:color="E0E0E0"/>
              <w:bottom w:val="single" w:sz="8" w:space="0" w:color="AEAEAE"/>
              <w:right w:val="single" w:sz="8" w:space="0" w:color="E0E0E0"/>
            </w:tcBorders>
            <w:shd w:val="clear" w:color="auto" w:fill="FFFFFF"/>
          </w:tcPr>
          <w:p w14:paraId="3D8C9EC3"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10</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56B3832B"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6,30</w:t>
            </w:r>
          </w:p>
        </w:tc>
        <w:tc>
          <w:tcPr>
            <w:tcW w:w="1476" w:type="dxa"/>
            <w:tcBorders>
              <w:top w:val="single" w:sz="8" w:space="0" w:color="AEAEAE"/>
              <w:left w:val="single" w:sz="8" w:space="0" w:color="E0E0E0"/>
              <w:bottom w:val="single" w:sz="8" w:space="0" w:color="AEAEAE"/>
              <w:right w:val="nil"/>
            </w:tcBorders>
            <w:shd w:val="clear" w:color="auto" w:fill="FFFFFF"/>
          </w:tcPr>
          <w:p w14:paraId="3FBBEAC7"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2,452</w:t>
            </w:r>
          </w:p>
        </w:tc>
      </w:tr>
      <w:tr w:rsidR="007426B3" w:rsidRPr="00800128" w14:paraId="262E049A" w14:textId="77777777" w:rsidTr="007C5D09">
        <w:trPr>
          <w:cantSplit/>
        </w:trPr>
        <w:tc>
          <w:tcPr>
            <w:tcW w:w="2461" w:type="dxa"/>
            <w:tcBorders>
              <w:top w:val="single" w:sz="8" w:space="0" w:color="AEAEAE"/>
              <w:left w:val="nil"/>
              <w:bottom w:val="single" w:sz="8" w:space="0" w:color="152935"/>
              <w:right w:val="nil"/>
            </w:tcBorders>
            <w:shd w:val="clear" w:color="auto" w:fill="E0E0E0"/>
          </w:tcPr>
          <w:p w14:paraId="2B1C6363" w14:textId="77777777" w:rsidR="007426B3" w:rsidRPr="00800128" w:rsidRDefault="007426B3" w:rsidP="007C5D09">
            <w:pPr>
              <w:autoSpaceDE w:val="0"/>
              <w:autoSpaceDN w:val="0"/>
              <w:adjustRightInd w:val="0"/>
              <w:spacing w:line="320" w:lineRule="atLeast"/>
              <w:ind w:left="60" w:right="60"/>
              <w:rPr>
                <w:rFonts w:ascii="Arial" w:hAnsi="Arial" w:cs="Arial"/>
                <w:color w:val="264A60"/>
                <w:sz w:val="18"/>
                <w:szCs w:val="18"/>
              </w:rPr>
            </w:pPr>
            <w:r w:rsidRPr="00800128">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7B1D9E69" w14:textId="77777777" w:rsidR="007426B3" w:rsidRPr="00800128" w:rsidRDefault="007426B3" w:rsidP="007C5D09">
            <w:pPr>
              <w:autoSpaceDE w:val="0"/>
              <w:autoSpaceDN w:val="0"/>
              <w:adjustRightInd w:val="0"/>
              <w:spacing w:line="320" w:lineRule="atLeast"/>
              <w:ind w:left="60" w:right="60"/>
              <w:jc w:val="right"/>
              <w:rPr>
                <w:rFonts w:ascii="Arial" w:hAnsi="Arial" w:cs="Arial"/>
                <w:color w:val="010205"/>
                <w:sz w:val="18"/>
                <w:szCs w:val="18"/>
              </w:rPr>
            </w:pPr>
            <w:r w:rsidRPr="00800128">
              <w:rPr>
                <w:rFonts w:ascii="Arial" w:hAnsi="Arial" w:cs="Arial"/>
                <w:color w:val="010205"/>
                <w:sz w:val="18"/>
                <w:szCs w:val="18"/>
              </w:rPr>
              <w:t>7</w:t>
            </w: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A530CFE"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10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F264704"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0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A7F16A8"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1894F956" w14:textId="77777777" w:rsidR="007426B3" w:rsidRPr="00800128" w:rsidRDefault="007426B3" w:rsidP="007C5D09">
            <w:pPr>
              <w:autoSpaceDE w:val="0"/>
              <w:autoSpaceDN w:val="0"/>
              <w:adjustRightInd w:val="0"/>
              <w:spacing w:line="240" w:lineRule="auto"/>
              <w:rPr>
                <w:rFonts w:ascii="Times New Roman" w:hAnsi="Times New Roman"/>
                <w:sz w:val="24"/>
                <w:szCs w:val="24"/>
              </w:rPr>
            </w:pPr>
          </w:p>
        </w:tc>
      </w:tr>
    </w:tbl>
    <w:p w14:paraId="4096EAB5" w14:textId="77777777" w:rsidR="0095431E" w:rsidRDefault="0095431E" w:rsidP="00E90AC3">
      <w:pPr>
        <w:keepNext/>
        <w:autoSpaceDE w:val="0"/>
        <w:autoSpaceDN w:val="0"/>
        <w:adjustRightInd w:val="0"/>
        <w:spacing w:line="240" w:lineRule="auto"/>
        <w:jc w:val="center"/>
        <w:rPr>
          <w:rFonts w:ascii="Times New Roman" w:eastAsiaTheme="minorHAnsi" w:hAnsi="Times New Roman"/>
          <w:noProof/>
          <w:sz w:val="24"/>
          <w:szCs w:val="24"/>
        </w:rPr>
      </w:pPr>
    </w:p>
    <w:p w14:paraId="763526B8" w14:textId="77777777" w:rsidR="00E90AC3" w:rsidRDefault="00E90AC3" w:rsidP="00E90AC3">
      <w:pPr>
        <w:keepNext/>
        <w:autoSpaceDE w:val="0"/>
        <w:autoSpaceDN w:val="0"/>
        <w:adjustRightInd w:val="0"/>
        <w:spacing w:line="240" w:lineRule="auto"/>
        <w:jc w:val="center"/>
      </w:pPr>
      <w:r>
        <w:rPr>
          <w:rFonts w:ascii="Times New Roman" w:eastAsiaTheme="minorHAnsi" w:hAnsi="Times New Roman"/>
          <w:noProof/>
          <w:sz w:val="24"/>
          <w:szCs w:val="24"/>
        </w:rPr>
        <w:drawing>
          <wp:inline distT="0" distB="0" distL="0" distR="0" wp14:anchorId="3C2E94C8" wp14:editId="3660A067">
            <wp:extent cx="5106837" cy="4088728"/>
            <wp:effectExtent l="0" t="0" r="0" b="762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9649" cy="4090979"/>
                    </a:xfrm>
                    <a:prstGeom prst="rect">
                      <a:avLst/>
                    </a:prstGeom>
                    <a:noFill/>
                    <a:ln>
                      <a:noFill/>
                    </a:ln>
                  </pic:spPr>
                </pic:pic>
              </a:graphicData>
            </a:graphic>
          </wp:inline>
        </w:drawing>
      </w:r>
    </w:p>
    <w:p w14:paraId="620E9226" w14:textId="1FF65B9D" w:rsidR="00E90AC3" w:rsidRDefault="00E90AC3" w:rsidP="00E90AC3">
      <w:pPr>
        <w:pStyle w:val="Beschriftung"/>
        <w:rPr>
          <w:rFonts w:ascii="Times New Roman" w:eastAsiaTheme="minorHAnsi" w:hAnsi="Times New Roman"/>
          <w:sz w:val="24"/>
          <w:szCs w:val="24"/>
          <w:lang w:eastAsia="en-US"/>
        </w:rPr>
      </w:pPr>
      <w:bookmarkStart w:id="802" w:name="_Toc502322148"/>
      <w:r>
        <w:t xml:space="preserve">Abbildung </w:t>
      </w:r>
      <w:fldSimple w:instr=" SEQ Abbildung \* ARABIC ">
        <w:r w:rsidR="009764C3">
          <w:rPr>
            <w:noProof/>
          </w:rPr>
          <w:t>28</w:t>
        </w:r>
      </w:fldSimple>
      <w:r>
        <w:t>: Boxplots der erzielten Tore und angekommenen Pässe</w:t>
      </w:r>
      <w:bookmarkEnd w:id="802"/>
    </w:p>
    <w:p w14:paraId="1C21EB7B" w14:textId="26B1B83F" w:rsidR="00674152" w:rsidRDefault="00674152" w:rsidP="00B66AD1">
      <w:pPr>
        <w:pStyle w:val="Folgeabsatz"/>
        <w:ind w:firstLine="0"/>
        <w:rPr>
          <w:rFonts w:eastAsiaTheme="minorHAnsi"/>
          <w:lang w:eastAsia="en-US"/>
        </w:rPr>
      </w:pPr>
    </w:p>
    <w:p w14:paraId="5C537FF6" w14:textId="3FF09CD1" w:rsidR="00674152" w:rsidRDefault="00674152" w:rsidP="00261EE4">
      <w:pPr>
        <w:pStyle w:val="berschrift2"/>
        <w:rPr>
          <w:lang w:eastAsia="en-US"/>
        </w:rPr>
      </w:pPr>
      <w:bookmarkStart w:id="803" w:name="_Toc502322110"/>
      <w:r>
        <w:rPr>
          <w:lang w:eastAsia="en-US"/>
        </w:rPr>
        <w:t>Performance</w:t>
      </w:r>
      <w:bookmarkEnd w:id="803"/>
    </w:p>
    <w:p w14:paraId="0FBCCA1E" w14:textId="77777777" w:rsidR="00674152" w:rsidRDefault="00674152" w:rsidP="00674152">
      <w:pPr>
        <w:pStyle w:val="Folgeabsatz"/>
        <w:rPr>
          <w:rFonts w:eastAsiaTheme="minorHAnsi"/>
          <w:lang w:eastAsia="en-US"/>
        </w:rPr>
      </w:pPr>
      <w:r>
        <w:rPr>
          <w:rFonts w:eastAsiaTheme="minorHAnsi"/>
          <w:lang w:eastAsia="en-US"/>
        </w:rPr>
        <w:t>Des Weiteren wurden die Beschleunigungsdaten des virtuellen Pucks ausgelesen um Rückschlüsse auf die aufgewandte Kraft beim Schlagen zu erhalten. Tabelle 5 enthält die deskriptiven Statistiken hierzu.</w:t>
      </w:r>
    </w:p>
    <w:p w14:paraId="68DADA3A" w14:textId="77777777" w:rsidR="00674152" w:rsidRDefault="00674152" w:rsidP="00674152">
      <w:pPr>
        <w:pStyle w:val="Folgeabsatz"/>
        <w:rPr>
          <w:rFonts w:eastAsiaTheme="minorHAnsi"/>
          <w:lang w:eastAsia="en-US"/>
        </w:rPr>
      </w:pPr>
    </w:p>
    <w:p w14:paraId="58A28AC8" w14:textId="77777777" w:rsidR="00674152" w:rsidRDefault="00674152" w:rsidP="00674152">
      <w:pPr>
        <w:pStyle w:val="Beschriftung"/>
        <w:keepNext/>
      </w:pPr>
      <w:r>
        <w:t xml:space="preserve">Tabelle </w:t>
      </w:r>
      <w:fldSimple w:instr=" SEQ Tabelle \* ARABIC ">
        <w:r w:rsidR="006D6C5F">
          <w:rPr>
            <w:noProof/>
          </w:rPr>
          <w:t>9</w:t>
        </w:r>
      </w:fldSimple>
      <w:r>
        <w:t>: Beschleunigungsdaten des Pucks</w:t>
      </w:r>
    </w:p>
    <w:tbl>
      <w:tblPr>
        <w:tblW w:w="9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59"/>
        <w:gridCol w:w="1029"/>
        <w:gridCol w:w="1307"/>
        <w:gridCol w:w="1415"/>
        <w:gridCol w:w="1476"/>
        <w:gridCol w:w="1476"/>
      </w:tblGrid>
      <w:tr w:rsidR="00674152" w:rsidRPr="00152688" w14:paraId="59DA5A7E" w14:textId="77777777" w:rsidTr="00EF5837">
        <w:trPr>
          <w:cantSplit/>
        </w:trPr>
        <w:tc>
          <w:tcPr>
            <w:tcW w:w="2459" w:type="dxa"/>
            <w:tcBorders>
              <w:top w:val="nil"/>
              <w:left w:val="nil"/>
              <w:bottom w:val="single" w:sz="8" w:space="0" w:color="152935"/>
              <w:right w:val="nil"/>
            </w:tcBorders>
            <w:shd w:val="clear" w:color="auto" w:fill="FFFFFF"/>
            <w:vAlign w:val="bottom"/>
          </w:tcPr>
          <w:p w14:paraId="6EB30919"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029" w:type="dxa"/>
            <w:tcBorders>
              <w:top w:val="nil"/>
              <w:left w:val="nil"/>
              <w:bottom w:val="single" w:sz="8" w:space="0" w:color="152935"/>
              <w:right w:val="single" w:sz="8" w:space="0" w:color="E0E0E0"/>
            </w:tcBorders>
            <w:shd w:val="clear" w:color="auto" w:fill="FFFFFF"/>
            <w:vAlign w:val="bottom"/>
          </w:tcPr>
          <w:p w14:paraId="6570FA3E"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N</w:t>
            </w:r>
          </w:p>
        </w:tc>
        <w:tc>
          <w:tcPr>
            <w:tcW w:w="1307" w:type="dxa"/>
            <w:tcBorders>
              <w:top w:val="nil"/>
              <w:left w:val="single" w:sz="8" w:space="0" w:color="E0E0E0"/>
              <w:bottom w:val="single" w:sz="8" w:space="0" w:color="152935"/>
              <w:right w:val="single" w:sz="8" w:space="0" w:color="E0E0E0"/>
            </w:tcBorders>
            <w:shd w:val="clear" w:color="auto" w:fill="FFFFFF"/>
            <w:vAlign w:val="bottom"/>
          </w:tcPr>
          <w:p w14:paraId="3A3D0799"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Minimum</w:t>
            </w:r>
          </w:p>
        </w:tc>
        <w:tc>
          <w:tcPr>
            <w:tcW w:w="1415" w:type="dxa"/>
            <w:tcBorders>
              <w:top w:val="nil"/>
              <w:left w:val="single" w:sz="8" w:space="0" w:color="E0E0E0"/>
              <w:bottom w:val="single" w:sz="8" w:space="0" w:color="152935"/>
              <w:right w:val="single" w:sz="8" w:space="0" w:color="E0E0E0"/>
            </w:tcBorders>
            <w:shd w:val="clear" w:color="auto" w:fill="FFFFFF"/>
            <w:vAlign w:val="bottom"/>
          </w:tcPr>
          <w:p w14:paraId="525941B6"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Maximum</w:t>
            </w:r>
          </w:p>
        </w:tc>
        <w:tc>
          <w:tcPr>
            <w:tcW w:w="1476" w:type="dxa"/>
            <w:tcBorders>
              <w:top w:val="nil"/>
              <w:left w:val="single" w:sz="8" w:space="0" w:color="E0E0E0"/>
              <w:bottom w:val="single" w:sz="8" w:space="0" w:color="152935"/>
              <w:right w:val="single" w:sz="8" w:space="0" w:color="E0E0E0"/>
            </w:tcBorders>
            <w:shd w:val="clear" w:color="auto" w:fill="FFFFFF"/>
            <w:vAlign w:val="bottom"/>
          </w:tcPr>
          <w:p w14:paraId="453AC7BF"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Mittelwert</w:t>
            </w:r>
          </w:p>
        </w:tc>
        <w:tc>
          <w:tcPr>
            <w:tcW w:w="1476" w:type="dxa"/>
            <w:tcBorders>
              <w:top w:val="nil"/>
              <w:left w:val="single" w:sz="8" w:space="0" w:color="E0E0E0"/>
              <w:bottom w:val="single" w:sz="8" w:space="0" w:color="152935"/>
              <w:right w:val="nil"/>
            </w:tcBorders>
            <w:shd w:val="clear" w:color="auto" w:fill="FFFFFF"/>
            <w:vAlign w:val="bottom"/>
          </w:tcPr>
          <w:p w14:paraId="7B0DC20D" w14:textId="77777777" w:rsidR="00674152" w:rsidRPr="00152688" w:rsidRDefault="00674152" w:rsidP="00EF5837">
            <w:pPr>
              <w:autoSpaceDE w:val="0"/>
              <w:autoSpaceDN w:val="0"/>
              <w:adjustRightInd w:val="0"/>
              <w:spacing w:line="320" w:lineRule="atLeast"/>
              <w:ind w:left="60" w:right="60"/>
              <w:jc w:val="center"/>
              <w:rPr>
                <w:rFonts w:ascii="Arial" w:hAnsi="Arial" w:cs="Arial"/>
                <w:color w:val="264A60"/>
                <w:sz w:val="18"/>
                <w:szCs w:val="18"/>
              </w:rPr>
            </w:pPr>
            <w:r w:rsidRPr="00152688">
              <w:rPr>
                <w:rFonts w:ascii="Arial" w:hAnsi="Arial" w:cs="Arial"/>
                <w:color w:val="264A60"/>
                <w:sz w:val="18"/>
                <w:szCs w:val="18"/>
              </w:rPr>
              <w:t>Standardabweichung</w:t>
            </w:r>
          </w:p>
        </w:tc>
      </w:tr>
      <w:tr w:rsidR="00674152" w:rsidRPr="00152688" w14:paraId="65FCD4EB" w14:textId="77777777" w:rsidTr="00EF5837">
        <w:trPr>
          <w:cantSplit/>
        </w:trPr>
        <w:tc>
          <w:tcPr>
            <w:tcW w:w="2459" w:type="dxa"/>
            <w:tcBorders>
              <w:top w:val="single" w:sz="8" w:space="0" w:color="152935"/>
              <w:left w:val="nil"/>
              <w:bottom w:val="single" w:sz="8" w:space="0" w:color="AEAEAE"/>
              <w:right w:val="nil"/>
            </w:tcBorders>
            <w:shd w:val="clear" w:color="auto" w:fill="E0E0E0"/>
          </w:tcPr>
          <w:p w14:paraId="28CE71A9"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VelocityT1_Gruppe1</w:t>
            </w:r>
          </w:p>
        </w:tc>
        <w:tc>
          <w:tcPr>
            <w:tcW w:w="1029" w:type="dxa"/>
            <w:tcBorders>
              <w:top w:val="single" w:sz="8" w:space="0" w:color="152935"/>
              <w:left w:val="nil"/>
              <w:bottom w:val="single" w:sz="8" w:space="0" w:color="AEAEAE"/>
              <w:right w:val="single" w:sz="8" w:space="0" w:color="E0E0E0"/>
            </w:tcBorders>
            <w:shd w:val="clear" w:color="auto" w:fill="FFFFFF"/>
          </w:tcPr>
          <w:p w14:paraId="12EB2ABA"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152935"/>
              <w:left w:val="single" w:sz="8" w:space="0" w:color="E0E0E0"/>
              <w:bottom w:val="single" w:sz="8" w:space="0" w:color="AEAEAE"/>
              <w:right w:val="single" w:sz="8" w:space="0" w:color="E0E0E0"/>
            </w:tcBorders>
            <w:shd w:val="clear" w:color="auto" w:fill="FFFFFF"/>
          </w:tcPr>
          <w:p w14:paraId="62D2DC3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132,306137</w:t>
            </w:r>
          </w:p>
        </w:tc>
        <w:tc>
          <w:tcPr>
            <w:tcW w:w="1415" w:type="dxa"/>
            <w:tcBorders>
              <w:top w:val="single" w:sz="8" w:space="0" w:color="152935"/>
              <w:left w:val="single" w:sz="8" w:space="0" w:color="E0E0E0"/>
              <w:bottom w:val="single" w:sz="8" w:space="0" w:color="AEAEAE"/>
              <w:right w:val="single" w:sz="8" w:space="0" w:color="E0E0E0"/>
            </w:tcBorders>
            <w:shd w:val="clear" w:color="auto" w:fill="FFFFFF"/>
          </w:tcPr>
          <w:p w14:paraId="4E57F29E"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3826,683838</w:t>
            </w:r>
          </w:p>
        </w:tc>
        <w:tc>
          <w:tcPr>
            <w:tcW w:w="1476" w:type="dxa"/>
            <w:tcBorders>
              <w:top w:val="single" w:sz="8" w:space="0" w:color="152935"/>
              <w:left w:val="single" w:sz="8" w:space="0" w:color="E0E0E0"/>
              <w:bottom w:val="single" w:sz="8" w:space="0" w:color="AEAEAE"/>
              <w:right w:val="single" w:sz="8" w:space="0" w:color="E0E0E0"/>
            </w:tcBorders>
            <w:shd w:val="clear" w:color="auto" w:fill="FFFFFF"/>
          </w:tcPr>
          <w:p w14:paraId="1F0364C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1417,51234100</w:t>
            </w:r>
          </w:p>
        </w:tc>
        <w:tc>
          <w:tcPr>
            <w:tcW w:w="1476" w:type="dxa"/>
            <w:tcBorders>
              <w:top w:val="single" w:sz="8" w:space="0" w:color="152935"/>
              <w:left w:val="single" w:sz="8" w:space="0" w:color="E0E0E0"/>
              <w:bottom w:val="single" w:sz="8" w:space="0" w:color="AEAEAE"/>
              <w:right w:val="nil"/>
            </w:tcBorders>
            <w:shd w:val="clear" w:color="auto" w:fill="FFFFFF"/>
          </w:tcPr>
          <w:p w14:paraId="603ED84C"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704,593190300</w:t>
            </w:r>
          </w:p>
        </w:tc>
      </w:tr>
      <w:tr w:rsidR="00674152" w:rsidRPr="00152688" w14:paraId="7DE1408A"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2F811822"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VelocityT2_Gruppe1</w:t>
            </w:r>
          </w:p>
        </w:tc>
        <w:tc>
          <w:tcPr>
            <w:tcW w:w="1029" w:type="dxa"/>
            <w:tcBorders>
              <w:top w:val="single" w:sz="8" w:space="0" w:color="AEAEAE"/>
              <w:left w:val="nil"/>
              <w:bottom w:val="single" w:sz="8" w:space="0" w:color="AEAEAE"/>
              <w:right w:val="single" w:sz="8" w:space="0" w:color="E0E0E0"/>
            </w:tcBorders>
            <w:shd w:val="clear" w:color="auto" w:fill="FFFFFF"/>
          </w:tcPr>
          <w:p w14:paraId="0687A540"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1CDB3403"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293,196533</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20670D91"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4333,259338</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2C80292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1098,08275800</w:t>
            </w:r>
          </w:p>
        </w:tc>
        <w:tc>
          <w:tcPr>
            <w:tcW w:w="1476" w:type="dxa"/>
            <w:tcBorders>
              <w:top w:val="single" w:sz="8" w:space="0" w:color="AEAEAE"/>
              <w:left w:val="single" w:sz="8" w:space="0" w:color="E0E0E0"/>
              <w:bottom w:val="single" w:sz="8" w:space="0" w:color="AEAEAE"/>
              <w:right w:val="nil"/>
            </w:tcBorders>
            <w:shd w:val="clear" w:color="auto" w:fill="FFFFFF"/>
          </w:tcPr>
          <w:p w14:paraId="4BB87159"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478,409336000</w:t>
            </w:r>
          </w:p>
        </w:tc>
      </w:tr>
      <w:tr w:rsidR="00674152" w:rsidRPr="00152688" w14:paraId="4B726E76"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4575ECD6"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VelocityT1_Gruppe2</w:t>
            </w:r>
          </w:p>
        </w:tc>
        <w:tc>
          <w:tcPr>
            <w:tcW w:w="1029" w:type="dxa"/>
            <w:tcBorders>
              <w:top w:val="single" w:sz="8" w:space="0" w:color="AEAEAE"/>
              <w:left w:val="nil"/>
              <w:bottom w:val="single" w:sz="8" w:space="0" w:color="AEAEAE"/>
              <w:right w:val="single" w:sz="8" w:space="0" w:color="E0E0E0"/>
            </w:tcBorders>
            <w:shd w:val="clear" w:color="auto" w:fill="FFFFFF"/>
          </w:tcPr>
          <w:p w14:paraId="580BAD93"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200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530EC674"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184,191757</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78E0391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3328,203613</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4CFBF9BB"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1145,62980500</w:t>
            </w:r>
          </w:p>
        </w:tc>
        <w:tc>
          <w:tcPr>
            <w:tcW w:w="1476" w:type="dxa"/>
            <w:tcBorders>
              <w:top w:val="single" w:sz="8" w:space="0" w:color="AEAEAE"/>
              <w:left w:val="single" w:sz="8" w:space="0" w:color="E0E0E0"/>
              <w:bottom w:val="single" w:sz="8" w:space="0" w:color="AEAEAE"/>
              <w:right w:val="nil"/>
            </w:tcBorders>
            <w:shd w:val="clear" w:color="auto" w:fill="FFFFFF"/>
          </w:tcPr>
          <w:p w14:paraId="79A85FDC"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449,975348300</w:t>
            </w:r>
          </w:p>
        </w:tc>
      </w:tr>
      <w:tr w:rsidR="00674152" w:rsidRPr="00152688" w14:paraId="594974D9" w14:textId="77777777" w:rsidTr="00EF5837">
        <w:trPr>
          <w:cantSplit/>
        </w:trPr>
        <w:tc>
          <w:tcPr>
            <w:tcW w:w="2459" w:type="dxa"/>
            <w:tcBorders>
              <w:top w:val="single" w:sz="8" w:space="0" w:color="AEAEAE"/>
              <w:left w:val="nil"/>
              <w:bottom w:val="single" w:sz="8" w:space="0" w:color="AEAEAE"/>
              <w:right w:val="nil"/>
            </w:tcBorders>
            <w:shd w:val="clear" w:color="auto" w:fill="E0E0E0"/>
          </w:tcPr>
          <w:p w14:paraId="0004824F"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VelocityT2_Gruppe2</w:t>
            </w:r>
          </w:p>
        </w:tc>
        <w:tc>
          <w:tcPr>
            <w:tcW w:w="1029" w:type="dxa"/>
            <w:tcBorders>
              <w:top w:val="single" w:sz="8" w:space="0" w:color="AEAEAE"/>
              <w:left w:val="nil"/>
              <w:bottom w:val="single" w:sz="8" w:space="0" w:color="AEAEAE"/>
              <w:right w:val="single" w:sz="8" w:space="0" w:color="E0E0E0"/>
            </w:tcBorders>
            <w:shd w:val="clear" w:color="auto" w:fill="FFFFFF"/>
          </w:tcPr>
          <w:p w14:paraId="4807B138"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200</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6A2684BD"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91,972878</w:t>
            </w:r>
          </w:p>
        </w:tc>
        <w:tc>
          <w:tcPr>
            <w:tcW w:w="1415" w:type="dxa"/>
            <w:tcBorders>
              <w:top w:val="single" w:sz="8" w:space="0" w:color="AEAEAE"/>
              <w:left w:val="single" w:sz="8" w:space="0" w:color="E0E0E0"/>
              <w:bottom w:val="single" w:sz="8" w:space="0" w:color="AEAEAE"/>
              <w:right w:val="single" w:sz="8" w:space="0" w:color="E0E0E0"/>
            </w:tcBorders>
            <w:shd w:val="clear" w:color="auto" w:fill="FFFFFF"/>
          </w:tcPr>
          <w:p w14:paraId="62BF34BA"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2130,658654</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5C56BD41"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914,54737650</w:t>
            </w:r>
          </w:p>
        </w:tc>
        <w:tc>
          <w:tcPr>
            <w:tcW w:w="1476" w:type="dxa"/>
            <w:tcBorders>
              <w:top w:val="single" w:sz="8" w:space="0" w:color="AEAEAE"/>
              <w:left w:val="single" w:sz="8" w:space="0" w:color="E0E0E0"/>
              <w:bottom w:val="single" w:sz="8" w:space="0" w:color="AEAEAE"/>
              <w:right w:val="nil"/>
            </w:tcBorders>
            <w:shd w:val="clear" w:color="auto" w:fill="FFFFFF"/>
          </w:tcPr>
          <w:p w14:paraId="06A73FDB"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396,819653800</w:t>
            </w:r>
          </w:p>
        </w:tc>
      </w:tr>
      <w:tr w:rsidR="00674152" w:rsidRPr="00152688" w14:paraId="6D08FEFE" w14:textId="77777777" w:rsidTr="00EF5837">
        <w:trPr>
          <w:cantSplit/>
        </w:trPr>
        <w:tc>
          <w:tcPr>
            <w:tcW w:w="2459" w:type="dxa"/>
            <w:tcBorders>
              <w:top w:val="single" w:sz="8" w:space="0" w:color="AEAEAE"/>
              <w:left w:val="nil"/>
              <w:bottom w:val="single" w:sz="8" w:space="0" w:color="152935"/>
              <w:right w:val="nil"/>
            </w:tcBorders>
            <w:shd w:val="clear" w:color="auto" w:fill="E0E0E0"/>
          </w:tcPr>
          <w:p w14:paraId="72147CD3" w14:textId="77777777" w:rsidR="00674152" w:rsidRPr="00152688" w:rsidRDefault="00674152" w:rsidP="00EF5837">
            <w:pPr>
              <w:autoSpaceDE w:val="0"/>
              <w:autoSpaceDN w:val="0"/>
              <w:adjustRightInd w:val="0"/>
              <w:spacing w:line="320" w:lineRule="atLeast"/>
              <w:ind w:left="60" w:right="60"/>
              <w:rPr>
                <w:rFonts w:ascii="Arial" w:hAnsi="Arial" w:cs="Arial"/>
                <w:color w:val="264A60"/>
                <w:sz w:val="18"/>
                <w:szCs w:val="18"/>
              </w:rPr>
            </w:pPr>
            <w:r w:rsidRPr="00152688">
              <w:rPr>
                <w:rFonts w:ascii="Arial" w:hAnsi="Arial" w:cs="Arial"/>
                <w:color w:val="264A60"/>
                <w:sz w:val="18"/>
                <w:szCs w:val="18"/>
              </w:rPr>
              <w:t>Gültige Werte (Listenweise)</w:t>
            </w:r>
          </w:p>
        </w:tc>
        <w:tc>
          <w:tcPr>
            <w:tcW w:w="1029" w:type="dxa"/>
            <w:tcBorders>
              <w:top w:val="single" w:sz="8" w:space="0" w:color="AEAEAE"/>
              <w:left w:val="nil"/>
              <w:bottom w:val="single" w:sz="8" w:space="0" w:color="152935"/>
              <w:right w:val="single" w:sz="8" w:space="0" w:color="E0E0E0"/>
            </w:tcBorders>
            <w:shd w:val="clear" w:color="auto" w:fill="FFFFFF"/>
          </w:tcPr>
          <w:p w14:paraId="17059C3F" w14:textId="77777777" w:rsidR="00674152" w:rsidRPr="00152688" w:rsidRDefault="00674152" w:rsidP="00EF5837">
            <w:pPr>
              <w:autoSpaceDE w:val="0"/>
              <w:autoSpaceDN w:val="0"/>
              <w:adjustRightInd w:val="0"/>
              <w:spacing w:line="320" w:lineRule="atLeast"/>
              <w:ind w:left="60" w:right="60"/>
              <w:jc w:val="right"/>
              <w:rPr>
                <w:rFonts w:ascii="Arial" w:hAnsi="Arial" w:cs="Arial"/>
                <w:color w:val="010205"/>
                <w:sz w:val="18"/>
                <w:szCs w:val="18"/>
              </w:rPr>
            </w:pPr>
            <w:r w:rsidRPr="00152688">
              <w:rPr>
                <w:rFonts w:ascii="Arial" w:hAnsi="Arial" w:cs="Arial"/>
                <w:color w:val="010205"/>
                <w:sz w:val="18"/>
                <w:szCs w:val="18"/>
              </w:rPr>
              <w:t>140</w:t>
            </w:r>
          </w:p>
        </w:tc>
        <w:tc>
          <w:tcPr>
            <w:tcW w:w="13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D47DE73"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15"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92DB924"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A249256"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780EDB89" w14:textId="77777777" w:rsidR="00674152" w:rsidRPr="00152688" w:rsidRDefault="00674152" w:rsidP="00EF5837">
            <w:pPr>
              <w:autoSpaceDE w:val="0"/>
              <w:autoSpaceDN w:val="0"/>
              <w:adjustRightInd w:val="0"/>
              <w:spacing w:line="240" w:lineRule="auto"/>
              <w:rPr>
                <w:rFonts w:ascii="Times New Roman" w:hAnsi="Times New Roman"/>
                <w:sz w:val="24"/>
                <w:szCs w:val="24"/>
              </w:rPr>
            </w:pPr>
          </w:p>
        </w:tc>
      </w:tr>
    </w:tbl>
    <w:p w14:paraId="0D2B4997" w14:textId="77777777" w:rsidR="00674152" w:rsidRPr="00152688" w:rsidRDefault="00674152" w:rsidP="00674152">
      <w:pPr>
        <w:autoSpaceDE w:val="0"/>
        <w:autoSpaceDN w:val="0"/>
        <w:adjustRightInd w:val="0"/>
        <w:spacing w:line="400" w:lineRule="atLeast"/>
        <w:rPr>
          <w:rFonts w:ascii="Times New Roman" w:hAnsi="Times New Roman"/>
          <w:sz w:val="24"/>
          <w:szCs w:val="24"/>
        </w:rPr>
      </w:pPr>
    </w:p>
    <w:p w14:paraId="50B2EE4F" w14:textId="206F2A31" w:rsidR="00674152" w:rsidRDefault="00146EA5" w:rsidP="00674152">
      <w:pPr>
        <w:pStyle w:val="Folgeabsatz"/>
        <w:rPr>
          <w:rFonts w:eastAsiaTheme="minorHAnsi"/>
          <w:lang w:eastAsia="en-US"/>
        </w:rPr>
      </w:pPr>
      <w:r>
        <w:rPr>
          <w:rFonts w:eastAsiaTheme="minorHAnsi"/>
          <w:lang w:eastAsia="en-US"/>
        </w:rPr>
        <w:t>Wie in Abb. 28</w:t>
      </w:r>
      <w:r w:rsidR="00674152" w:rsidRPr="005B3126">
        <w:rPr>
          <w:rFonts w:eastAsiaTheme="minorHAnsi"/>
          <w:lang w:eastAsia="en-US"/>
        </w:rPr>
        <w:t xml:space="preserve"> dargestellt wird, </w:t>
      </w:r>
      <w:r w:rsidR="00674152">
        <w:rPr>
          <w:rFonts w:eastAsiaTheme="minorHAnsi"/>
          <w:lang w:eastAsia="en-US"/>
        </w:rPr>
        <w:t xml:space="preserve">wurde die höchste Schlagkraft von Gruppe 1 bei Task 1 aufgewandt. Mit einem Mittelwert von 1417,51 (Std.-Abw.: 704,59) liegt dieser </w:t>
      </w:r>
      <w:r w:rsidR="00674152">
        <w:rPr>
          <w:rFonts w:eastAsiaTheme="minorHAnsi"/>
          <w:lang w:eastAsia="en-US"/>
        </w:rPr>
        <w:lastRenderedPageBreak/>
        <w:t xml:space="preserve">Wert vor allen anderen. Die höchste Schlagkraft, mit einem Wert von 4333,26, und somit ein Vielfaches über dem Durchschnittswert, wurde ebenfalls von einem Probanden aus Gruppe 1 erreicht. </w:t>
      </w:r>
    </w:p>
    <w:p w14:paraId="7B6D3F56" w14:textId="77777777" w:rsidR="00674152" w:rsidRPr="005B3126" w:rsidRDefault="00674152" w:rsidP="00674152">
      <w:pPr>
        <w:pStyle w:val="Folgeabsatz"/>
        <w:rPr>
          <w:rFonts w:eastAsiaTheme="minorHAnsi"/>
          <w:lang w:eastAsia="en-US"/>
        </w:rPr>
      </w:pPr>
      <w:r>
        <w:rPr>
          <w:rFonts w:eastAsiaTheme="minorHAnsi"/>
          <w:lang w:eastAsia="en-US"/>
        </w:rPr>
        <w:t xml:space="preserve">Die Daten von Gruppe 1 fielen signifikant höher aus als die von Gruppe 2 (U = 44864, p = 0,000). Zudem waren die Werte bei Task 1 signifikant höher als bei Task 2, was darauf schließen lässt, dass das bewegliche Ziel eher die Genauigkeit des Schlages als dessen Geschwindigkeit erforderte.   </w:t>
      </w:r>
    </w:p>
    <w:p w14:paraId="2923C300" w14:textId="77777777" w:rsidR="00674152" w:rsidRDefault="00674152" w:rsidP="00674152">
      <w:pPr>
        <w:keepNext/>
        <w:autoSpaceDE w:val="0"/>
        <w:autoSpaceDN w:val="0"/>
        <w:adjustRightInd w:val="0"/>
        <w:spacing w:line="240" w:lineRule="auto"/>
        <w:jc w:val="center"/>
      </w:pPr>
      <w:r>
        <w:rPr>
          <w:rFonts w:ascii="Times New Roman" w:eastAsiaTheme="minorHAnsi" w:hAnsi="Times New Roman"/>
          <w:noProof/>
          <w:sz w:val="24"/>
          <w:szCs w:val="24"/>
        </w:rPr>
        <w:drawing>
          <wp:inline distT="0" distB="0" distL="0" distR="0" wp14:anchorId="04D75F49" wp14:editId="58E31ED0">
            <wp:extent cx="4699222" cy="3762375"/>
            <wp:effectExtent l="0" t="0" r="635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2467" cy="3772979"/>
                    </a:xfrm>
                    <a:prstGeom prst="rect">
                      <a:avLst/>
                    </a:prstGeom>
                    <a:noFill/>
                    <a:ln>
                      <a:noFill/>
                    </a:ln>
                  </pic:spPr>
                </pic:pic>
              </a:graphicData>
            </a:graphic>
          </wp:inline>
        </w:drawing>
      </w:r>
    </w:p>
    <w:p w14:paraId="5BFC9B1C" w14:textId="77777777" w:rsidR="00674152" w:rsidRDefault="00674152" w:rsidP="00674152">
      <w:pPr>
        <w:pStyle w:val="Beschriftung"/>
        <w:rPr>
          <w:rFonts w:ascii="Times New Roman" w:eastAsiaTheme="minorHAnsi" w:hAnsi="Times New Roman"/>
          <w:sz w:val="24"/>
          <w:szCs w:val="24"/>
          <w:lang w:eastAsia="en-US"/>
        </w:rPr>
      </w:pPr>
      <w:bookmarkStart w:id="804" w:name="_Toc502322149"/>
      <w:r>
        <w:t xml:space="preserve">Abbildung </w:t>
      </w:r>
      <w:fldSimple w:instr=" SEQ Abbildung \* ARABIC ">
        <w:r w:rsidR="009764C3">
          <w:rPr>
            <w:noProof/>
          </w:rPr>
          <w:t>29</w:t>
        </w:r>
      </w:fldSimple>
      <w:r>
        <w:t>: Boxplots der Beschleunigungsdaten</w:t>
      </w:r>
      <w:bookmarkEnd w:id="804"/>
    </w:p>
    <w:p w14:paraId="52367F41" w14:textId="77777777" w:rsidR="00674152" w:rsidRDefault="00674152" w:rsidP="0071799F">
      <w:pPr>
        <w:rPr>
          <w:rFonts w:eastAsiaTheme="minorHAnsi"/>
          <w:lang w:eastAsia="en-US"/>
        </w:rPr>
      </w:pPr>
    </w:p>
    <w:p w14:paraId="5F6A1340" w14:textId="197C8642" w:rsidR="0071799F" w:rsidRDefault="0071799F" w:rsidP="0071799F">
      <w:pPr>
        <w:rPr>
          <w:rFonts w:eastAsiaTheme="minorHAnsi"/>
          <w:lang w:eastAsia="en-US"/>
        </w:rPr>
      </w:pPr>
      <w:r>
        <w:rPr>
          <w:rFonts w:eastAsiaTheme="minorHAnsi"/>
          <w:lang w:eastAsia="en-US"/>
        </w:rPr>
        <w:t>Zusammenfassend konnten folgende signifikante Ergebnisse ermittelt werden, welche Unterschiede zwischen beiden Gruppen identifizierten:</w:t>
      </w:r>
    </w:p>
    <w:p w14:paraId="559C6F86" w14:textId="33CD45B5" w:rsidR="0071799F" w:rsidRDefault="0071799F" w:rsidP="0071799F">
      <w:pPr>
        <w:pStyle w:val="Folgeabsatz"/>
        <w:numPr>
          <w:ilvl w:val="0"/>
          <w:numId w:val="12"/>
        </w:numPr>
        <w:rPr>
          <w:rFonts w:eastAsiaTheme="minorHAnsi"/>
          <w:lang w:eastAsia="en-US"/>
        </w:rPr>
      </w:pPr>
      <w:r>
        <w:rPr>
          <w:rFonts w:eastAsiaTheme="minorHAnsi"/>
          <w:lang w:eastAsia="en-US"/>
        </w:rPr>
        <w:t>Task 1 wurde schneller von Gruppe 2 abgeschlossen</w:t>
      </w:r>
    </w:p>
    <w:p w14:paraId="0A0E51FC" w14:textId="6A692837" w:rsidR="0071799F" w:rsidRDefault="0071799F" w:rsidP="0071799F">
      <w:pPr>
        <w:pStyle w:val="Folgeabsatz"/>
        <w:numPr>
          <w:ilvl w:val="0"/>
          <w:numId w:val="12"/>
        </w:numPr>
        <w:rPr>
          <w:rFonts w:eastAsiaTheme="minorHAnsi"/>
          <w:lang w:eastAsia="en-US"/>
        </w:rPr>
      </w:pPr>
      <w:r>
        <w:rPr>
          <w:rFonts w:eastAsiaTheme="minorHAnsi"/>
          <w:lang w:eastAsia="en-US"/>
        </w:rPr>
        <w:t>Gruppe 1 konnte bei Task 2 mehr Pässe ans Ziel bringen als Gruppe 2</w:t>
      </w:r>
    </w:p>
    <w:p w14:paraId="410ACA44" w14:textId="28B8E434" w:rsidR="00674152" w:rsidRPr="00674152" w:rsidRDefault="00674152" w:rsidP="00674152">
      <w:pPr>
        <w:pStyle w:val="Folgeabsatz"/>
        <w:numPr>
          <w:ilvl w:val="0"/>
          <w:numId w:val="12"/>
        </w:numPr>
        <w:rPr>
          <w:rFonts w:eastAsiaTheme="minorHAnsi"/>
          <w:lang w:eastAsia="en-US"/>
        </w:rPr>
      </w:pPr>
      <w:r>
        <w:rPr>
          <w:rFonts w:eastAsiaTheme="minorHAnsi"/>
          <w:lang w:eastAsia="en-US"/>
        </w:rPr>
        <w:t>Gruppe 1 hatte festere Schläge als Gruppe 2</w:t>
      </w:r>
    </w:p>
    <w:p w14:paraId="5F38A8CF" w14:textId="7E31CE4F" w:rsidR="0071799F" w:rsidRDefault="00674152" w:rsidP="00674152">
      <w:pPr>
        <w:pStyle w:val="Folgeabsatz"/>
        <w:ind w:firstLine="0"/>
        <w:jc w:val="left"/>
        <w:rPr>
          <w:rFonts w:eastAsiaTheme="minorHAnsi"/>
          <w:lang w:eastAsia="en-US"/>
        </w:rPr>
      </w:pPr>
      <w:r>
        <w:rPr>
          <w:rFonts w:eastAsiaTheme="minorHAnsi"/>
          <w:lang w:eastAsia="en-US"/>
        </w:rPr>
        <w:t xml:space="preserve">Somit kann </w:t>
      </w:r>
      <w:r>
        <w:rPr>
          <w:rFonts w:eastAsiaTheme="minorHAnsi"/>
          <w:i/>
          <w:lang w:eastAsia="en-US"/>
        </w:rPr>
        <w:t>H</w:t>
      </w:r>
      <w:r>
        <w:rPr>
          <w:rFonts w:eastAsiaTheme="minorHAnsi"/>
          <w:i/>
          <w:vertAlign w:val="subscript"/>
          <w:lang w:eastAsia="en-US"/>
        </w:rPr>
        <w:t xml:space="preserve">3 </w:t>
      </w:r>
      <w:r w:rsidR="003A11BA">
        <w:rPr>
          <w:rFonts w:eastAsiaTheme="minorHAnsi"/>
          <w:lang w:eastAsia="en-US"/>
        </w:rPr>
        <w:t xml:space="preserve">in Bezug auf die Effizienz widerlegt werden, da Gruppe 1 hier keine besseren Werte erzielen konnte. Obwohl Gruppe 1 bei Task 2 mehr Pässe erfolgreich abschloss, und somit effektiver war, kann auch hier </w:t>
      </w:r>
      <w:r w:rsidR="003A11BA">
        <w:rPr>
          <w:rFonts w:eastAsiaTheme="minorHAnsi"/>
          <w:i/>
          <w:lang w:eastAsia="en-US"/>
        </w:rPr>
        <w:t>H</w:t>
      </w:r>
      <w:r w:rsidR="003A11BA">
        <w:rPr>
          <w:rFonts w:eastAsiaTheme="minorHAnsi"/>
          <w:i/>
          <w:vertAlign w:val="subscript"/>
          <w:lang w:eastAsia="en-US"/>
        </w:rPr>
        <w:t xml:space="preserve">3 </w:t>
      </w:r>
      <w:r w:rsidR="003A11BA">
        <w:rPr>
          <w:rFonts w:eastAsiaTheme="minorHAnsi"/>
          <w:lang w:eastAsia="en-US"/>
        </w:rPr>
        <w:t xml:space="preserve">nicht bestätigt werden, da Task </w:t>
      </w:r>
      <w:r w:rsidR="003A11BA">
        <w:rPr>
          <w:rFonts w:eastAsiaTheme="minorHAnsi"/>
          <w:lang w:eastAsia="en-US"/>
        </w:rPr>
        <w:lastRenderedPageBreak/>
        <w:t xml:space="preserve">1 von beiden Gruppen gleich gut erfüllt wurde. Jedoch ist hier eine Tendenz zu erkennen, dass sportliche Erfahrung hier Vorteile mit sich bringt. Lediglich bei der Performance konnten eindeutige Unterschiede festgestellt werden, weswegen </w:t>
      </w:r>
      <w:r w:rsidR="003A11BA">
        <w:rPr>
          <w:rFonts w:eastAsiaTheme="minorHAnsi"/>
          <w:i/>
          <w:lang w:eastAsia="en-US"/>
        </w:rPr>
        <w:t>H</w:t>
      </w:r>
      <w:r w:rsidR="003A11BA">
        <w:rPr>
          <w:rFonts w:eastAsiaTheme="minorHAnsi"/>
          <w:i/>
          <w:vertAlign w:val="subscript"/>
          <w:lang w:eastAsia="en-US"/>
        </w:rPr>
        <w:t xml:space="preserve">3 </w:t>
      </w:r>
      <w:r w:rsidR="003A11BA">
        <w:rPr>
          <w:rFonts w:eastAsiaTheme="minorHAnsi"/>
          <w:lang w:eastAsia="en-US"/>
        </w:rPr>
        <w:t xml:space="preserve">hier bestätigt werden kann. </w:t>
      </w:r>
    </w:p>
    <w:p w14:paraId="411AA6E9" w14:textId="056DF516" w:rsidR="00544AAE" w:rsidRDefault="00544AAE" w:rsidP="00544AAE">
      <w:pPr>
        <w:pStyle w:val="Folgeabsatz"/>
        <w:rPr>
          <w:rFonts w:eastAsiaTheme="minorHAnsi"/>
        </w:rPr>
      </w:pPr>
      <w:r>
        <w:rPr>
          <w:rFonts w:eastAsiaTheme="minorHAnsi"/>
        </w:rPr>
        <w:t xml:space="preserve">Allgemein liegen also nur Beweise für die positive Auswirkung von sportlicher Erfahrung bei der Performance (Schlagkraft) vor. Bei </w:t>
      </w:r>
      <w:r w:rsidR="00340161">
        <w:rPr>
          <w:rFonts w:eastAsiaTheme="minorHAnsi"/>
        </w:rPr>
        <w:t xml:space="preserve">der </w:t>
      </w:r>
      <w:r>
        <w:rPr>
          <w:rFonts w:eastAsiaTheme="minorHAnsi"/>
        </w:rPr>
        <w:t xml:space="preserve">Effizienz und </w:t>
      </w:r>
      <w:r w:rsidR="00340161">
        <w:rPr>
          <w:rFonts w:eastAsiaTheme="minorHAnsi"/>
        </w:rPr>
        <w:t xml:space="preserve">der </w:t>
      </w:r>
      <w:r>
        <w:rPr>
          <w:rFonts w:eastAsiaTheme="minorHAnsi"/>
        </w:rPr>
        <w:t xml:space="preserve">Effektivität </w:t>
      </w:r>
      <w:r w:rsidR="00340161">
        <w:rPr>
          <w:rFonts w:eastAsiaTheme="minorHAnsi"/>
        </w:rPr>
        <w:t>konnte dies nicht bestätigt werden.</w:t>
      </w:r>
      <w:r>
        <w:rPr>
          <w:rFonts w:eastAsiaTheme="minorHAnsi"/>
        </w:rPr>
        <w:t xml:space="preserve"> </w:t>
      </w:r>
    </w:p>
    <w:p w14:paraId="4A54C0EC" w14:textId="77777777" w:rsidR="00BC2724" w:rsidRPr="00544AAE" w:rsidRDefault="00BC2724" w:rsidP="00544AAE">
      <w:pPr>
        <w:pStyle w:val="Folgeabsatz"/>
        <w:rPr>
          <w:rFonts w:eastAsiaTheme="minorHAnsi"/>
        </w:rPr>
      </w:pPr>
    </w:p>
    <w:p w14:paraId="4E734FCD" w14:textId="598FFA54" w:rsidR="007426B3" w:rsidRDefault="00EF5837" w:rsidP="00E860E1">
      <w:pPr>
        <w:pStyle w:val="berschrift2"/>
        <w:rPr>
          <w:lang w:val="en-US"/>
        </w:rPr>
      </w:pPr>
      <w:bookmarkStart w:id="805" w:name="_Toc502322111"/>
      <w:r>
        <w:rPr>
          <w:lang w:val="en-US"/>
        </w:rPr>
        <w:t>System Usability Scale</w:t>
      </w:r>
      <w:bookmarkEnd w:id="805"/>
    </w:p>
    <w:p w14:paraId="09B7BA83" w14:textId="658B6A23" w:rsidR="00E860E1" w:rsidRDefault="00E860E1" w:rsidP="00BF0D30">
      <w:pPr>
        <w:pStyle w:val="Folgeabsatz"/>
      </w:pPr>
      <w:r w:rsidRPr="00E860E1">
        <w:t>Am Ende des Tests wurden noch der SUS und der UEQ von den Probanden a</w:t>
      </w:r>
      <w:r>
        <w:t xml:space="preserve">usgefüllt. </w:t>
      </w:r>
      <w:r w:rsidR="00BF0D30">
        <w:t xml:space="preserve">Der SUS dient zur Bestimmung der Usability eines Produkts, wohingegen der UEQ die User Experience messen soll. </w:t>
      </w:r>
    </w:p>
    <w:p w14:paraId="51281D2C" w14:textId="05140149" w:rsidR="00BF0D30" w:rsidRDefault="00BF0D30" w:rsidP="00BF0D30">
      <w:pPr>
        <w:pStyle w:val="Folgeabsatz"/>
      </w:pPr>
      <w:r>
        <w:t xml:space="preserve">Die einzelnen SUS-Werte werden nach dem vom </w:t>
      </w:r>
      <w:r w:rsidRPr="00BF0D30">
        <w:t>U.S. Department of Health and Human Services (2013) vorgegeben</w:t>
      </w:r>
      <w:r>
        <w:t>em Verfahren errechnet. Für jeden Probanden ergibt sich somit eine Bewertung der Usability für das System. Die errechneten Mittelwerte werden in Tabelle 7 dargestellt.</w:t>
      </w:r>
      <w:r w:rsidR="008E3862">
        <w:t xml:space="preserve"> Wie zu erkennen ist, liegen die Mittelwerte der Bewertungen von Gruppe 1 (MW: 63,9118, Std.-Abw.: 15,27) und Gruppe 2 (MW: 69,25, Std.-Abw.: 18,03) nicht weit auseinander. Mit 27,50 und 92,50 liegen der niedrigste und der höchste Wert in der Menge von Gruppe 2. Es konnten jedoch keine signifikanten Unterschiede der Werte beider Gruppen festgestellt werden.</w:t>
      </w:r>
    </w:p>
    <w:p w14:paraId="74E33A25" w14:textId="77777777" w:rsidR="00EF5837" w:rsidRDefault="00EF5837" w:rsidP="00BF0D30">
      <w:pPr>
        <w:pStyle w:val="Folgeabsatz"/>
      </w:pPr>
    </w:p>
    <w:p w14:paraId="3416F053" w14:textId="77777777" w:rsidR="00544AAE" w:rsidRPr="00BF0D30" w:rsidRDefault="00544AAE" w:rsidP="00BF0D30">
      <w:pPr>
        <w:pStyle w:val="Folgeabsatz"/>
      </w:pPr>
    </w:p>
    <w:p w14:paraId="4C516862" w14:textId="4B68FDAD" w:rsidR="00BF0D30" w:rsidRDefault="00BF0D30" w:rsidP="00BF0D30">
      <w:pPr>
        <w:pStyle w:val="Beschriftung"/>
        <w:keepNext/>
      </w:pPr>
      <w:r>
        <w:t xml:space="preserve">Tabelle </w:t>
      </w:r>
      <w:fldSimple w:instr=" SEQ Tabelle \* ARABIC ">
        <w:r w:rsidR="006D6C5F">
          <w:rPr>
            <w:noProof/>
          </w:rPr>
          <w:t>10</w:t>
        </w:r>
      </w:fldSimple>
      <w:r>
        <w:t>: SUS-Werte der einzelnen Gruppen</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250"/>
        <w:gridCol w:w="940"/>
        <w:gridCol w:w="983"/>
        <w:gridCol w:w="1011"/>
        <w:gridCol w:w="983"/>
        <w:gridCol w:w="983"/>
        <w:gridCol w:w="1349"/>
      </w:tblGrid>
      <w:tr w:rsidR="00BF0D30" w:rsidRPr="00C2439C" w14:paraId="1BF877D0" w14:textId="77777777" w:rsidTr="00DF4951">
        <w:trPr>
          <w:cantSplit/>
          <w:trHeight w:val="616"/>
        </w:trPr>
        <w:tc>
          <w:tcPr>
            <w:tcW w:w="2250" w:type="dxa"/>
            <w:tcBorders>
              <w:top w:val="nil"/>
              <w:left w:val="nil"/>
              <w:bottom w:val="single" w:sz="8" w:space="0" w:color="152935"/>
              <w:right w:val="nil"/>
            </w:tcBorders>
            <w:shd w:val="clear" w:color="auto" w:fill="FFFFFF"/>
            <w:vAlign w:val="bottom"/>
          </w:tcPr>
          <w:p w14:paraId="1A52720E"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40" w:type="dxa"/>
            <w:tcBorders>
              <w:top w:val="nil"/>
              <w:left w:val="nil"/>
              <w:bottom w:val="single" w:sz="8" w:space="0" w:color="152935"/>
              <w:right w:val="single" w:sz="8" w:space="0" w:color="E0E0E0"/>
            </w:tcBorders>
            <w:shd w:val="clear" w:color="auto" w:fill="FFFFFF"/>
            <w:vAlign w:val="bottom"/>
          </w:tcPr>
          <w:p w14:paraId="67EE4146"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N</w:t>
            </w:r>
          </w:p>
        </w:tc>
        <w:tc>
          <w:tcPr>
            <w:tcW w:w="983" w:type="dxa"/>
            <w:tcBorders>
              <w:top w:val="nil"/>
              <w:left w:val="single" w:sz="8" w:space="0" w:color="E0E0E0"/>
              <w:bottom w:val="single" w:sz="8" w:space="0" w:color="152935"/>
              <w:right w:val="single" w:sz="8" w:space="0" w:color="E0E0E0"/>
            </w:tcBorders>
            <w:shd w:val="clear" w:color="auto" w:fill="FFFFFF"/>
            <w:vAlign w:val="bottom"/>
          </w:tcPr>
          <w:p w14:paraId="3A4B117E"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Minimum</w:t>
            </w:r>
          </w:p>
        </w:tc>
        <w:tc>
          <w:tcPr>
            <w:tcW w:w="1011" w:type="dxa"/>
            <w:tcBorders>
              <w:top w:val="nil"/>
              <w:left w:val="single" w:sz="8" w:space="0" w:color="E0E0E0"/>
              <w:bottom w:val="single" w:sz="8" w:space="0" w:color="152935"/>
              <w:right w:val="single" w:sz="8" w:space="0" w:color="E0E0E0"/>
            </w:tcBorders>
            <w:shd w:val="clear" w:color="auto" w:fill="FFFFFF"/>
            <w:vAlign w:val="bottom"/>
          </w:tcPr>
          <w:p w14:paraId="6CEADA4C"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Maximum</w:t>
            </w:r>
          </w:p>
        </w:tc>
        <w:tc>
          <w:tcPr>
            <w:tcW w:w="983" w:type="dxa"/>
            <w:tcBorders>
              <w:top w:val="nil"/>
              <w:left w:val="single" w:sz="8" w:space="0" w:color="E0E0E0"/>
              <w:bottom w:val="single" w:sz="8" w:space="0" w:color="152935"/>
              <w:right w:val="single" w:sz="8" w:space="0" w:color="E0E0E0"/>
            </w:tcBorders>
            <w:shd w:val="clear" w:color="auto" w:fill="FFFFFF"/>
          </w:tcPr>
          <w:p w14:paraId="32F2EA94"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p>
        </w:tc>
        <w:tc>
          <w:tcPr>
            <w:tcW w:w="983" w:type="dxa"/>
            <w:tcBorders>
              <w:top w:val="nil"/>
              <w:left w:val="single" w:sz="8" w:space="0" w:color="E0E0E0"/>
              <w:bottom w:val="single" w:sz="8" w:space="0" w:color="152935"/>
              <w:right w:val="single" w:sz="8" w:space="0" w:color="E0E0E0"/>
            </w:tcBorders>
            <w:shd w:val="clear" w:color="auto" w:fill="FFFFFF"/>
            <w:vAlign w:val="bottom"/>
          </w:tcPr>
          <w:p w14:paraId="08C59969" w14:textId="7FF9F32C"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Mittelwert</w:t>
            </w:r>
          </w:p>
        </w:tc>
        <w:tc>
          <w:tcPr>
            <w:tcW w:w="1349" w:type="dxa"/>
            <w:tcBorders>
              <w:top w:val="nil"/>
              <w:left w:val="single" w:sz="8" w:space="0" w:color="E0E0E0"/>
              <w:bottom w:val="single" w:sz="8" w:space="0" w:color="152935"/>
              <w:right w:val="nil"/>
            </w:tcBorders>
            <w:shd w:val="clear" w:color="auto" w:fill="FFFFFF"/>
            <w:vAlign w:val="bottom"/>
          </w:tcPr>
          <w:p w14:paraId="1F9B181B" w14:textId="77777777" w:rsidR="00BF0D30" w:rsidRPr="00C2439C" w:rsidRDefault="00BF0D30" w:rsidP="00EF5837">
            <w:pPr>
              <w:autoSpaceDE w:val="0"/>
              <w:autoSpaceDN w:val="0"/>
              <w:adjustRightInd w:val="0"/>
              <w:spacing w:line="320" w:lineRule="atLeast"/>
              <w:ind w:left="60" w:right="60"/>
              <w:jc w:val="center"/>
              <w:rPr>
                <w:rFonts w:ascii="Arial" w:hAnsi="Arial" w:cs="Arial"/>
                <w:color w:val="264A60"/>
                <w:sz w:val="18"/>
                <w:szCs w:val="18"/>
              </w:rPr>
            </w:pPr>
            <w:r w:rsidRPr="00C2439C">
              <w:rPr>
                <w:rFonts w:ascii="Arial" w:hAnsi="Arial" w:cs="Arial"/>
                <w:color w:val="264A60"/>
                <w:sz w:val="18"/>
                <w:szCs w:val="18"/>
              </w:rPr>
              <w:t>Standardabweichung</w:t>
            </w:r>
          </w:p>
        </w:tc>
      </w:tr>
      <w:tr w:rsidR="00BF0D30" w:rsidRPr="00C2439C" w14:paraId="350F4EDC" w14:textId="77777777" w:rsidTr="00DF4951">
        <w:trPr>
          <w:cantSplit/>
          <w:trHeight w:val="300"/>
        </w:trPr>
        <w:tc>
          <w:tcPr>
            <w:tcW w:w="2250" w:type="dxa"/>
            <w:tcBorders>
              <w:top w:val="single" w:sz="8" w:space="0" w:color="152935"/>
              <w:left w:val="nil"/>
              <w:bottom w:val="single" w:sz="8" w:space="0" w:color="AEAEAE"/>
              <w:right w:val="nil"/>
            </w:tcBorders>
            <w:shd w:val="clear" w:color="auto" w:fill="E0E0E0"/>
          </w:tcPr>
          <w:p w14:paraId="26191C4A"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SUS_Score</w:t>
            </w:r>
          </w:p>
        </w:tc>
        <w:tc>
          <w:tcPr>
            <w:tcW w:w="940" w:type="dxa"/>
            <w:tcBorders>
              <w:top w:val="single" w:sz="8" w:space="0" w:color="152935"/>
              <w:left w:val="nil"/>
              <w:bottom w:val="single" w:sz="8" w:space="0" w:color="AEAEAE"/>
              <w:right w:val="single" w:sz="8" w:space="0" w:color="E0E0E0"/>
            </w:tcBorders>
            <w:shd w:val="clear" w:color="auto" w:fill="FFFFFF"/>
          </w:tcPr>
          <w:p w14:paraId="2C5EFF6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17</w:t>
            </w: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5379C97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27,50</w:t>
            </w:r>
          </w:p>
        </w:tc>
        <w:tc>
          <w:tcPr>
            <w:tcW w:w="1011" w:type="dxa"/>
            <w:tcBorders>
              <w:top w:val="single" w:sz="8" w:space="0" w:color="152935"/>
              <w:left w:val="single" w:sz="8" w:space="0" w:color="E0E0E0"/>
              <w:bottom w:val="single" w:sz="8" w:space="0" w:color="AEAEAE"/>
              <w:right w:val="single" w:sz="8" w:space="0" w:color="E0E0E0"/>
            </w:tcBorders>
            <w:shd w:val="clear" w:color="auto" w:fill="FFFFFF"/>
          </w:tcPr>
          <w:p w14:paraId="0231F3E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92,50</w:t>
            </w: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13EDF8D1"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152935"/>
              <w:left w:val="single" w:sz="8" w:space="0" w:color="E0E0E0"/>
              <w:bottom w:val="single" w:sz="8" w:space="0" w:color="AEAEAE"/>
              <w:right w:val="single" w:sz="8" w:space="0" w:color="E0E0E0"/>
            </w:tcBorders>
            <w:shd w:val="clear" w:color="auto" w:fill="FFFFFF"/>
          </w:tcPr>
          <w:p w14:paraId="5165D3EE" w14:textId="2C1DF28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66,9118</w:t>
            </w:r>
          </w:p>
        </w:tc>
        <w:tc>
          <w:tcPr>
            <w:tcW w:w="1349" w:type="dxa"/>
            <w:tcBorders>
              <w:top w:val="single" w:sz="8" w:space="0" w:color="152935"/>
              <w:left w:val="single" w:sz="8" w:space="0" w:color="E0E0E0"/>
              <w:bottom w:val="single" w:sz="8" w:space="0" w:color="AEAEAE"/>
              <w:right w:val="nil"/>
            </w:tcBorders>
            <w:shd w:val="clear" w:color="auto" w:fill="FFFFFF"/>
          </w:tcPr>
          <w:p w14:paraId="4A803F75"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16,68948</w:t>
            </w:r>
          </w:p>
        </w:tc>
      </w:tr>
      <w:tr w:rsidR="00BF0D30" w:rsidRPr="00C2439C" w14:paraId="6EAFDECD" w14:textId="77777777" w:rsidTr="00DF4951">
        <w:trPr>
          <w:cantSplit/>
          <w:trHeight w:val="315"/>
        </w:trPr>
        <w:tc>
          <w:tcPr>
            <w:tcW w:w="2250" w:type="dxa"/>
            <w:tcBorders>
              <w:top w:val="single" w:sz="8" w:space="0" w:color="AEAEAE"/>
              <w:left w:val="nil"/>
              <w:bottom w:val="single" w:sz="8" w:space="0" w:color="AEAEAE"/>
              <w:right w:val="nil"/>
            </w:tcBorders>
            <w:shd w:val="clear" w:color="auto" w:fill="E0E0E0"/>
          </w:tcPr>
          <w:p w14:paraId="27512238"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SUS_Gruppe1</w:t>
            </w:r>
          </w:p>
        </w:tc>
        <w:tc>
          <w:tcPr>
            <w:tcW w:w="940" w:type="dxa"/>
            <w:tcBorders>
              <w:top w:val="single" w:sz="8" w:space="0" w:color="AEAEAE"/>
              <w:left w:val="nil"/>
              <w:bottom w:val="single" w:sz="8" w:space="0" w:color="AEAEAE"/>
              <w:right w:val="single" w:sz="8" w:space="0" w:color="E0E0E0"/>
            </w:tcBorders>
            <w:shd w:val="clear" w:color="auto" w:fill="FFFFFF"/>
          </w:tcPr>
          <w:p w14:paraId="6E9A7F14"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7</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380A201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45,00</w:t>
            </w:r>
          </w:p>
        </w:tc>
        <w:tc>
          <w:tcPr>
            <w:tcW w:w="1011" w:type="dxa"/>
            <w:tcBorders>
              <w:top w:val="single" w:sz="8" w:space="0" w:color="AEAEAE"/>
              <w:left w:val="single" w:sz="8" w:space="0" w:color="E0E0E0"/>
              <w:bottom w:val="single" w:sz="8" w:space="0" w:color="AEAEAE"/>
              <w:right w:val="single" w:sz="8" w:space="0" w:color="E0E0E0"/>
            </w:tcBorders>
            <w:shd w:val="clear" w:color="auto" w:fill="FFFFFF"/>
          </w:tcPr>
          <w:p w14:paraId="777D2B7A"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82,50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6135052C"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17F9D877" w14:textId="2B6F2040"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63,5714</w:t>
            </w:r>
          </w:p>
        </w:tc>
        <w:tc>
          <w:tcPr>
            <w:tcW w:w="1349" w:type="dxa"/>
            <w:tcBorders>
              <w:top w:val="single" w:sz="8" w:space="0" w:color="AEAEAE"/>
              <w:left w:val="single" w:sz="8" w:space="0" w:color="E0E0E0"/>
              <w:bottom w:val="single" w:sz="8" w:space="0" w:color="AEAEAE"/>
              <w:right w:val="nil"/>
            </w:tcBorders>
            <w:shd w:val="clear" w:color="auto" w:fill="FFFFFF"/>
          </w:tcPr>
          <w:p w14:paraId="66F20B7E"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15,26551</w:t>
            </w:r>
          </w:p>
        </w:tc>
      </w:tr>
      <w:tr w:rsidR="00BF0D30" w:rsidRPr="00C2439C" w14:paraId="0A0E2B4B" w14:textId="77777777" w:rsidTr="00DF4951">
        <w:trPr>
          <w:cantSplit/>
          <w:trHeight w:val="315"/>
        </w:trPr>
        <w:tc>
          <w:tcPr>
            <w:tcW w:w="2250" w:type="dxa"/>
            <w:tcBorders>
              <w:top w:val="single" w:sz="8" w:space="0" w:color="AEAEAE"/>
              <w:left w:val="nil"/>
              <w:bottom w:val="single" w:sz="8" w:space="0" w:color="AEAEAE"/>
              <w:right w:val="nil"/>
            </w:tcBorders>
            <w:shd w:val="clear" w:color="auto" w:fill="E0E0E0"/>
          </w:tcPr>
          <w:p w14:paraId="6C034C3E"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SUS_Gruppe2</w:t>
            </w:r>
          </w:p>
        </w:tc>
        <w:tc>
          <w:tcPr>
            <w:tcW w:w="940" w:type="dxa"/>
            <w:tcBorders>
              <w:top w:val="single" w:sz="8" w:space="0" w:color="AEAEAE"/>
              <w:left w:val="nil"/>
              <w:bottom w:val="single" w:sz="8" w:space="0" w:color="AEAEAE"/>
              <w:right w:val="single" w:sz="8" w:space="0" w:color="E0E0E0"/>
            </w:tcBorders>
            <w:shd w:val="clear" w:color="auto" w:fill="FFFFFF"/>
          </w:tcPr>
          <w:p w14:paraId="5590C468"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2DCBBA8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27,50</w:t>
            </w:r>
          </w:p>
        </w:tc>
        <w:tc>
          <w:tcPr>
            <w:tcW w:w="1011" w:type="dxa"/>
            <w:tcBorders>
              <w:top w:val="single" w:sz="8" w:space="0" w:color="AEAEAE"/>
              <w:left w:val="single" w:sz="8" w:space="0" w:color="E0E0E0"/>
              <w:bottom w:val="single" w:sz="8" w:space="0" w:color="AEAEAE"/>
              <w:right w:val="single" w:sz="8" w:space="0" w:color="E0E0E0"/>
            </w:tcBorders>
            <w:shd w:val="clear" w:color="auto" w:fill="FFFFFF"/>
          </w:tcPr>
          <w:p w14:paraId="7BC074DB"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92,50</w:t>
            </w: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0B8A2E52"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p>
        </w:tc>
        <w:tc>
          <w:tcPr>
            <w:tcW w:w="983" w:type="dxa"/>
            <w:tcBorders>
              <w:top w:val="single" w:sz="8" w:space="0" w:color="AEAEAE"/>
              <w:left w:val="single" w:sz="8" w:space="0" w:color="E0E0E0"/>
              <w:bottom w:val="single" w:sz="8" w:space="0" w:color="AEAEAE"/>
              <w:right w:val="single" w:sz="8" w:space="0" w:color="E0E0E0"/>
            </w:tcBorders>
            <w:shd w:val="clear" w:color="auto" w:fill="FFFFFF"/>
          </w:tcPr>
          <w:p w14:paraId="214FFA42" w14:textId="4A14659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69,2500</w:t>
            </w:r>
          </w:p>
        </w:tc>
        <w:tc>
          <w:tcPr>
            <w:tcW w:w="1349" w:type="dxa"/>
            <w:tcBorders>
              <w:top w:val="single" w:sz="8" w:space="0" w:color="AEAEAE"/>
              <w:left w:val="single" w:sz="8" w:space="0" w:color="E0E0E0"/>
              <w:bottom w:val="single" w:sz="8" w:space="0" w:color="AEAEAE"/>
              <w:right w:val="nil"/>
            </w:tcBorders>
            <w:shd w:val="clear" w:color="auto" w:fill="FFFFFF"/>
          </w:tcPr>
          <w:p w14:paraId="144083D4"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18,02968</w:t>
            </w:r>
          </w:p>
        </w:tc>
      </w:tr>
      <w:tr w:rsidR="00BF0D30" w:rsidRPr="00C2439C" w14:paraId="2A29A975" w14:textId="77777777" w:rsidTr="00DF4951">
        <w:trPr>
          <w:cantSplit/>
          <w:trHeight w:val="315"/>
        </w:trPr>
        <w:tc>
          <w:tcPr>
            <w:tcW w:w="2250" w:type="dxa"/>
            <w:tcBorders>
              <w:top w:val="single" w:sz="8" w:space="0" w:color="AEAEAE"/>
              <w:left w:val="nil"/>
              <w:bottom w:val="single" w:sz="8" w:space="0" w:color="152935"/>
              <w:right w:val="nil"/>
            </w:tcBorders>
            <w:shd w:val="clear" w:color="auto" w:fill="E0E0E0"/>
          </w:tcPr>
          <w:p w14:paraId="5C9F9677" w14:textId="77777777" w:rsidR="00BF0D30" w:rsidRPr="00C2439C" w:rsidRDefault="00BF0D30" w:rsidP="00EF5837">
            <w:pPr>
              <w:autoSpaceDE w:val="0"/>
              <w:autoSpaceDN w:val="0"/>
              <w:adjustRightInd w:val="0"/>
              <w:spacing w:line="320" w:lineRule="atLeast"/>
              <w:ind w:left="60" w:right="60"/>
              <w:rPr>
                <w:rFonts w:ascii="Arial" w:hAnsi="Arial" w:cs="Arial"/>
                <w:color w:val="264A60"/>
                <w:sz w:val="18"/>
                <w:szCs w:val="18"/>
              </w:rPr>
            </w:pPr>
            <w:r w:rsidRPr="00C2439C">
              <w:rPr>
                <w:rFonts w:ascii="Arial" w:hAnsi="Arial" w:cs="Arial"/>
                <w:color w:val="264A60"/>
                <w:sz w:val="18"/>
                <w:szCs w:val="18"/>
              </w:rPr>
              <w:t>Gültige Werte (Listenweise)</w:t>
            </w:r>
          </w:p>
        </w:tc>
        <w:tc>
          <w:tcPr>
            <w:tcW w:w="940" w:type="dxa"/>
            <w:tcBorders>
              <w:top w:val="single" w:sz="8" w:space="0" w:color="AEAEAE"/>
              <w:left w:val="nil"/>
              <w:bottom w:val="single" w:sz="8" w:space="0" w:color="152935"/>
              <w:right w:val="single" w:sz="8" w:space="0" w:color="E0E0E0"/>
            </w:tcBorders>
            <w:shd w:val="clear" w:color="auto" w:fill="FFFFFF"/>
          </w:tcPr>
          <w:p w14:paraId="715C323D" w14:textId="77777777" w:rsidR="00BF0D30" w:rsidRPr="00C2439C" w:rsidRDefault="00BF0D30" w:rsidP="00EF5837">
            <w:pPr>
              <w:autoSpaceDE w:val="0"/>
              <w:autoSpaceDN w:val="0"/>
              <w:adjustRightInd w:val="0"/>
              <w:spacing w:line="320" w:lineRule="atLeast"/>
              <w:ind w:left="60" w:right="60"/>
              <w:jc w:val="right"/>
              <w:rPr>
                <w:rFonts w:ascii="Arial" w:hAnsi="Arial" w:cs="Arial"/>
                <w:color w:val="010205"/>
                <w:sz w:val="18"/>
                <w:szCs w:val="18"/>
              </w:rPr>
            </w:pPr>
            <w:r w:rsidRPr="00C2439C">
              <w:rPr>
                <w:rFonts w:ascii="Arial" w:hAnsi="Arial" w:cs="Arial"/>
                <w:color w:val="010205"/>
                <w:sz w:val="18"/>
                <w:szCs w:val="18"/>
              </w:rPr>
              <w:t>7</w:t>
            </w:r>
          </w:p>
        </w:tc>
        <w:tc>
          <w:tcPr>
            <w:tcW w:w="983"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9003449"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1011"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7E2C48A"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83" w:type="dxa"/>
            <w:tcBorders>
              <w:top w:val="single" w:sz="8" w:space="0" w:color="AEAEAE"/>
              <w:left w:val="single" w:sz="8" w:space="0" w:color="E0E0E0"/>
              <w:bottom w:val="single" w:sz="8" w:space="0" w:color="152935"/>
              <w:right w:val="single" w:sz="8" w:space="0" w:color="E0E0E0"/>
            </w:tcBorders>
            <w:shd w:val="clear" w:color="auto" w:fill="FFFFFF"/>
          </w:tcPr>
          <w:p w14:paraId="0F01BFCF"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983"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19AAAE3" w14:textId="4F1FB8CF" w:rsidR="00BF0D30" w:rsidRPr="00C2439C" w:rsidRDefault="00BF0D30" w:rsidP="00EF5837">
            <w:pPr>
              <w:autoSpaceDE w:val="0"/>
              <w:autoSpaceDN w:val="0"/>
              <w:adjustRightInd w:val="0"/>
              <w:spacing w:line="240" w:lineRule="auto"/>
              <w:rPr>
                <w:rFonts w:ascii="Times New Roman" w:hAnsi="Times New Roman"/>
                <w:sz w:val="24"/>
                <w:szCs w:val="24"/>
              </w:rPr>
            </w:pPr>
          </w:p>
        </w:tc>
        <w:tc>
          <w:tcPr>
            <w:tcW w:w="1349" w:type="dxa"/>
            <w:tcBorders>
              <w:top w:val="single" w:sz="8" w:space="0" w:color="AEAEAE"/>
              <w:left w:val="single" w:sz="8" w:space="0" w:color="E0E0E0"/>
              <w:bottom w:val="single" w:sz="8" w:space="0" w:color="152935"/>
              <w:right w:val="nil"/>
            </w:tcBorders>
            <w:shd w:val="clear" w:color="auto" w:fill="FFFFFF"/>
            <w:vAlign w:val="center"/>
          </w:tcPr>
          <w:p w14:paraId="559AAE9D" w14:textId="77777777" w:rsidR="00BF0D30" w:rsidRPr="00C2439C" w:rsidRDefault="00BF0D30" w:rsidP="00EF5837">
            <w:pPr>
              <w:autoSpaceDE w:val="0"/>
              <w:autoSpaceDN w:val="0"/>
              <w:adjustRightInd w:val="0"/>
              <w:spacing w:line="240" w:lineRule="auto"/>
              <w:rPr>
                <w:rFonts w:ascii="Times New Roman" w:hAnsi="Times New Roman"/>
                <w:sz w:val="24"/>
                <w:szCs w:val="24"/>
              </w:rPr>
            </w:pPr>
          </w:p>
        </w:tc>
      </w:tr>
    </w:tbl>
    <w:p w14:paraId="3073A053" w14:textId="77777777" w:rsidR="00BF0D30" w:rsidRPr="00E860E1" w:rsidRDefault="00BF0D30" w:rsidP="00BF0D30">
      <w:pPr>
        <w:pStyle w:val="Folgeabsatz"/>
      </w:pPr>
    </w:p>
    <w:p w14:paraId="050268C0" w14:textId="77777777" w:rsidR="00DF4951" w:rsidRDefault="00DF4951" w:rsidP="00DF4951">
      <w:pPr>
        <w:keepNext/>
        <w:autoSpaceDE w:val="0"/>
        <w:autoSpaceDN w:val="0"/>
        <w:adjustRightInd w:val="0"/>
        <w:spacing w:line="240" w:lineRule="auto"/>
        <w:jc w:val="center"/>
      </w:pPr>
      <w:r>
        <w:rPr>
          <w:rFonts w:ascii="Times New Roman" w:eastAsiaTheme="minorHAnsi" w:hAnsi="Times New Roman"/>
          <w:noProof/>
          <w:sz w:val="24"/>
          <w:szCs w:val="24"/>
        </w:rPr>
        <w:lastRenderedPageBreak/>
        <w:drawing>
          <wp:inline distT="0" distB="0" distL="0" distR="0" wp14:anchorId="4AB6DC17" wp14:editId="53D39659">
            <wp:extent cx="4371975" cy="2857500"/>
            <wp:effectExtent l="0" t="0" r="9525"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6863" cy="2867231"/>
                    </a:xfrm>
                    <a:prstGeom prst="rect">
                      <a:avLst/>
                    </a:prstGeom>
                    <a:noFill/>
                    <a:ln>
                      <a:noFill/>
                    </a:ln>
                  </pic:spPr>
                </pic:pic>
              </a:graphicData>
            </a:graphic>
          </wp:inline>
        </w:drawing>
      </w:r>
    </w:p>
    <w:p w14:paraId="64264455" w14:textId="3854F61C" w:rsidR="00DF4951" w:rsidRDefault="00DF4951" w:rsidP="00DF4951">
      <w:pPr>
        <w:pStyle w:val="Beschriftung"/>
        <w:rPr>
          <w:rFonts w:ascii="Times New Roman" w:eastAsiaTheme="minorHAnsi" w:hAnsi="Times New Roman"/>
          <w:sz w:val="24"/>
          <w:szCs w:val="24"/>
          <w:lang w:eastAsia="en-US"/>
        </w:rPr>
      </w:pPr>
      <w:bookmarkStart w:id="806" w:name="_Toc502322150"/>
      <w:r>
        <w:t xml:space="preserve">Abbildung </w:t>
      </w:r>
      <w:fldSimple w:instr=" SEQ Abbildung \* ARABIC ">
        <w:r w:rsidR="009764C3">
          <w:rPr>
            <w:noProof/>
          </w:rPr>
          <w:t>30</w:t>
        </w:r>
      </w:fldSimple>
      <w:r>
        <w:t>: Boxplots der SUS-Werte beider Gruppen</w:t>
      </w:r>
      <w:bookmarkEnd w:id="806"/>
    </w:p>
    <w:p w14:paraId="709E9C26" w14:textId="77777777" w:rsidR="00F0270A" w:rsidRPr="00B1001E" w:rsidRDefault="00F0270A" w:rsidP="00E81CFE">
      <w:pPr>
        <w:pStyle w:val="Folgeabsatz"/>
        <w:rPr>
          <w:lang w:eastAsia="en-US"/>
        </w:rPr>
      </w:pPr>
    </w:p>
    <w:p w14:paraId="0FD95C5D" w14:textId="3ABAEA3C" w:rsidR="00F0270A" w:rsidRDefault="00EE3166" w:rsidP="00EE3166">
      <w:pPr>
        <w:pStyle w:val="berschrift2"/>
        <w:rPr>
          <w:lang w:eastAsia="en-US"/>
        </w:rPr>
      </w:pPr>
      <w:bookmarkStart w:id="807" w:name="_Toc502322112"/>
      <w:r>
        <w:rPr>
          <w:lang w:eastAsia="en-US"/>
        </w:rPr>
        <w:t>Ermittlung von Spielspaß mitte</w:t>
      </w:r>
      <w:r w:rsidR="00B16C5C">
        <w:rPr>
          <w:lang w:eastAsia="en-US"/>
        </w:rPr>
        <w:t>ls NASA TLX und User Experience Questionnaire</w:t>
      </w:r>
      <w:bookmarkEnd w:id="807"/>
    </w:p>
    <w:p w14:paraId="67DD77FC" w14:textId="2B4320DC" w:rsidR="00EE3166" w:rsidRDefault="00700EBF" w:rsidP="0051513C">
      <w:pPr>
        <w:rPr>
          <w:rFonts w:eastAsiaTheme="minorHAnsi" w:cs="CIDFont+F1"/>
          <w:szCs w:val="22"/>
          <w:lang w:eastAsia="en-US"/>
        </w:rPr>
      </w:pPr>
      <w:r w:rsidRPr="0051513C">
        <w:rPr>
          <w:szCs w:val="22"/>
          <w:lang w:eastAsia="en-US"/>
        </w:rPr>
        <w:t>Eine der Forschungsfragen dieser Arbeit lautet „</w:t>
      </w:r>
      <w:ins w:id="808" w:author="Autor">
        <w:r w:rsidRPr="0051513C">
          <w:rPr>
            <w:i/>
            <w:szCs w:val="22"/>
            <w:rPrChange w:id="809" w:author="Autor">
              <w:rPr/>
            </w:rPrChange>
          </w:rPr>
          <w:t>Gibt es Unterschiede im Spielspaß für verschiedene Nutzergruppen?</w:t>
        </w:r>
      </w:ins>
      <w:r w:rsidRPr="0051513C">
        <w:rPr>
          <w:i/>
          <w:szCs w:val="22"/>
        </w:rPr>
        <w:t xml:space="preserve">“. </w:t>
      </w:r>
      <w:r w:rsidRPr="0051513C">
        <w:rPr>
          <w:szCs w:val="22"/>
        </w:rPr>
        <w:t xml:space="preserve">Um diese Frage zu beantworten, werden die Ergebnisse des NASA TLX und des UEQ herangezogen. </w:t>
      </w:r>
      <w:r w:rsidR="008C5B50" w:rsidRPr="0051513C">
        <w:rPr>
          <w:szCs w:val="22"/>
        </w:rPr>
        <w:t>Beim NASA TLX können hierfür die Fragen 5 (</w:t>
      </w:r>
      <w:r w:rsidR="0051513C">
        <w:rPr>
          <w:szCs w:val="22"/>
        </w:rPr>
        <w:t>„</w:t>
      </w:r>
      <w:r w:rsidR="008C5B50" w:rsidRPr="0051513C">
        <w:rPr>
          <w:rFonts w:eastAsiaTheme="minorHAnsi" w:cs="CIDFont+F1"/>
          <w:i/>
          <w:szCs w:val="22"/>
          <w:lang w:eastAsia="en-US"/>
        </w:rPr>
        <w:t>Wie zufrieden sind Sie mit ihrem Ergebnis?</w:t>
      </w:r>
      <w:r w:rsidR="0051513C">
        <w:rPr>
          <w:rFonts w:eastAsiaTheme="minorHAnsi" w:cs="CIDFont+F1"/>
          <w:i/>
          <w:szCs w:val="22"/>
          <w:lang w:eastAsia="en-US"/>
        </w:rPr>
        <w:t>“</w:t>
      </w:r>
      <w:r w:rsidR="008C5B50" w:rsidRPr="0051513C">
        <w:rPr>
          <w:rFonts w:eastAsiaTheme="minorHAnsi" w:cs="CIDFont+F1"/>
          <w:i/>
          <w:szCs w:val="22"/>
          <w:lang w:eastAsia="en-US"/>
        </w:rPr>
        <w:t>)</w:t>
      </w:r>
      <w:r w:rsidR="008C5B50" w:rsidRPr="0051513C">
        <w:rPr>
          <w:rFonts w:eastAsiaTheme="minorHAnsi" w:cs="CIDFont+F1"/>
          <w:szCs w:val="22"/>
          <w:lang w:eastAsia="en-US"/>
        </w:rPr>
        <w:t xml:space="preserve"> und 6 (</w:t>
      </w:r>
      <w:r w:rsidR="0051513C" w:rsidRPr="0051513C">
        <w:rPr>
          <w:rFonts w:eastAsiaTheme="minorHAnsi" w:cs="CIDFont+F1"/>
          <w:i/>
          <w:szCs w:val="22"/>
          <w:lang w:eastAsia="en-US"/>
        </w:rPr>
        <w:t>„</w:t>
      </w:r>
      <w:r w:rsidR="008C5B50" w:rsidRPr="0051513C">
        <w:rPr>
          <w:rFonts w:eastAsiaTheme="minorHAnsi" w:cs="CIDFont+F1"/>
          <w:i/>
          <w:szCs w:val="22"/>
          <w:lang w:eastAsia="en-US"/>
        </w:rPr>
        <w:t>Wie unsicher, irritiert, gestresst und verärgert fühlen Sie sich bei der</w:t>
      </w:r>
      <w:r w:rsidR="0051513C" w:rsidRPr="0051513C">
        <w:rPr>
          <w:rFonts w:eastAsiaTheme="minorHAnsi" w:cs="CIDFont+F1"/>
          <w:i/>
          <w:szCs w:val="22"/>
          <w:lang w:eastAsia="en-US"/>
        </w:rPr>
        <w:t xml:space="preserve"> </w:t>
      </w:r>
      <w:r w:rsidR="008C5B50" w:rsidRPr="0051513C">
        <w:rPr>
          <w:rFonts w:eastAsiaTheme="minorHAnsi" w:cs="CIDFont+F1"/>
          <w:i/>
          <w:szCs w:val="22"/>
          <w:lang w:eastAsia="en-US"/>
        </w:rPr>
        <w:t>Bewältigung des Tasks?</w:t>
      </w:r>
      <w:r w:rsidR="0051513C">
        <w:rPr>
          <w:rFonts w:eastAsiaTheme="minorHAnsi" w:cs="CIDFont+F1"/>
          <w:i/>
          <w:szCs w:val="22"/>
          <w:lang w:eastAsia="en-US"/>
        </w:rPr>
        <w:t>“</w:t>
      </w:r>
      <w:r w:rsidR="0051513C">
        <w:rPr>
          <w:rFonts w:eastAsiaTheme="minorHAnsi" w:cs="CIDFont+F1"/>
          <w:szCs w:val="22"/>
          <w:lang w:eastAsia="en-US"/>
        </w:rPr>
        <w:t>) verwendet w</w:t>
      </w:r>
      <w:r w:rsidR="00391763">
        <w:rPr>
          <w:rFonts w:eastAsiaTheme="minorHAnsi" w:cs="CIDFont+F1"/>
          <w:szCs w:val="22"/>
          <w:lang w:eastAsia="en-US"/>
        </w:rPr>
        <w:t>erden, da sie die Zufrie</w:t>
      </w:r>
      <w:r w:rsidR="0051513C">
        <w:rPr>
          <w:rFonts w:eastAsiaTheme="minorHAnsi" w:cs="CIDFont+F1"/>
          <w:szCs w:val="22"/>
          <w:lang w:eastAsia="en-US"/>
        </w:rPr>
        <w:t>denheit mit der eigenen Leistung und den Frustrationslevel angeben.</w:t>
      </w:r>
      <w:r w:rsidR="00B90985">
        <w:rPr>
          <w:rFonts w:eastAsiaTheme="minorHAnsi" w:cs="CIDFont+F1"/>
          <w:szCs w:val="22"/>
          <w:lang w:eastAsia="en-US"/>
        </w:rPr>
        <w:t xml:space="preserve"> Hierzu wurden der Mann-Whitney-U-Test und der Wilcoxon-Test herangezogen. Es</w:t>
      </w:r>
      <w:r w:rsidR="00A74850">
        <w:rPr>
          <w:rFonts w:eastAsiaTheme="minorHAnsi" w:cs="CIDFont+F1"/>
          <w:szCs w:val="22"/>
          <w:lang w:eastAsia="en-US"/>
        </w:rPr>
        <w:t xml:space="preserve"> sollte verglichen werden, ob </w:t>
      </w:r>
      <w:r w:rsidR="00B90985">
        <w:rPr>
          <w:rFonts w:eastAsiaTheme="minorHAnsi" w:cs="CIDFont+F1"/>
          <w:szCs w:val="22"/>
          <w:lang w:eastAsia="en-US"/>
        </w:rPr>
        <w:t xml:space="preserve">bei den beiden Gruppen signifikante Unterschiede </w:t>
      </w:r>
      <w:r w:rsidR="00A74850">
        <w:rPr>
          <w:rFonts w:eastAsiaTheme="minorHAnsi" w:cs="CIDFont+F1"/>
          <w:szCs w:val="22"/>
          <w:lang w:eastAsia="en-US"/>
        </w:rPr>
        <w:t xml:space="preserve">bei den Ergebnissen vorliegen würden. </w:t>
      </w:r>
    </w:p>
    <w:p w14:paraId="49505AFC" w14:textId="2427F8B2" w:rsidR="00A74850" w:rsidRDefault="00A74850" w:rsidP="00A74850">
      <w:pPr>
        <w:pStyle w:val="Folgeabsatz"/>
        <w:rPr>
          <w:lang w:eastAsia="en-US"/>
        </w:rPr>
      </w:pPr>
      <w:r>
        <w:rPr>
          <w:lang w:eastAsia="en-US"/>
        </w:rPr>
        <w:t xml:space="preserve">Wie in Punkt 4.1 angesprochen, wurden bereits die Ergebnisse der einzelnen Fragen des NASA TLX miteinander verglichen. Bei der Leistung und der Frustration gab es keine signifikanten Unterschiede zwischen den beiden Gruppen bei Task 1. Auch bei Task 2 waren die Ergebnisse identisch. Vergleicht man zusätzlich noch die Zufriedenheit der Leistungen innerhalb einer Gruppe, kann bei Gruppe 1 ein signifikanter Unterschied (Z = -2,774, p = 0,006) festgestellt werden. Task 2 wurde hier mit einer größeren Zufriedenheit abgeschlossen. </w:t>
      </w:r>
      <w:r w:rsidR="007971C0">
        <w:rPr>
          <w:lang w:eastAsia="en-US"/>
        </w:rPr>
        <w:t xml:space="preserve">Die einzelnen Mittelwerte können in den Tabellen 2,3 und 4 </w:t>
      </w:r>
      <w:r w:rsidR="007971C0">
        <w:rPr>
          <w:lang w:eastAsia="en-US"/>
        </w:rPr>
        <w:lastRenderedPageBreak/>
        <w:t>nachgeschlagen werden. Aus den Ergebnissen des NASA TLX konnte somit kein Unterschied im Spielspaß festgestellt werden.</w:t>
      </w:r>
    </w:p>
    <w:p w14:paraId="22F56F1D" w14:textId="77777777" w:rsidR="00B16C5C" w:rsidRDefault="00B16C5C" w:rsidP="00B16C5C">
      <w:pPr>
        <w:pStyle w:val="Folgeabsatz"/>
        <w:rPr>
          <w:rFonts w:ascii="Times New Roman" w:eastAsiaTheme="minorHAnsi" w:hAnsi="Times New Roman"/>
          <w:sz w:val="24"/>
          <w:szCs w:val="24"/>
          <w:lang w:eastAsia="en-US"/>
        </w:rPr>
      </w:pPr>
      <w:r w:rsidRPr="00062C61">
        <w:t xml:space="preserve">Im UEQ-Fragebogen befinden sich 26 Items. Jedes Item gehört einer Dimension an, von der es insgesamt sechs Stück gibt, nämlich </w:t>
      </w:r>
      <w:r w:rsidRPr="00176CFD">
        <w:rPr>
          <w:i/>
        </w:rPr>
        <w:t>Attraktivität, Durchschaubarkeit, Effizienz, Steuerbarkeit, Stimulation und Originalität</w:t>
      </w:r>
      <w:r w:rsidRPr="00062C61">
        <w:t xml:space="preserve">. </w:t>
      </w:r>
      <w:r>
        <w:t>D</w:t>
      </w:r>
      <w:r w:rsidRPr="00062C61">
        <w:t>ie Messung wird am Ende des</w:t>
      </w:r>
      <w:r>
        <w:t xml:space="preserve"> Tests</w:t>
      </w:r>
      <w:r w:rsidRPr="00062C61">
        <w:t xml:space="preserve"> durchgeführt und soll</w:t>
      </w:r>
      <w:r>
        <w:t xml:space="preserve"> den Entwicklern Aufschluss darüber geben, in welchen Aspekten die Anwendung bzw. das System verbessert werden kann. Da es sich in diesem Fall um einen Prototypen handelt, ist bei der Interpretation der Ergebnisse darauf zu achten, keine voreiligen Schlüsse zu ziehen. Als Beispiel wäre die Dimension </w:t>
      </w:r>
      <w:r>
        <w:rPr>
          <w:i/>
        </w:rPr>
        <w:t xml:space="preserve">Attraktivität </w:t>
      </w:r>
      <w:r>
        <w:t xml:space="preserve">zu nennen. Da bei der Entwicklung des Prototyps die grafischen Elemente eine untergeordnete Rolle einnahmen, werden die Bewertungen dieser Dimension vernachlässigt. </w:t>
      </w:r>
    </w:p>
    <w:p w14:paraId="3CB45EB6" w14:textId="77777777" w:rsidR="00B16C5C" w:rsidRDefault="00B16C5C" w:rsidP="00B16C5C">
      <w:pPr>
        <w:pStyle w:val="Folgeabsatz"/>
        <w:rPr>
          <w:rFonts w:ascii="Times New Roman" w:eastAsiaTheme="minorHAnsi" w:hAnsi="Times New Roman"/>
          <w:sz w:val="24"/>
          <w:szCs w:val="24"/>
          <w:lang w:eastAsia="en-US"/>
        </w:rPr>
      </w:pPr>
    </w:p>
    <w:p w14:paraId="6EA24847" w14:textId="3E954857" w:rsidR="00B16C5C" w:rsidRDefault="00B16C5C" w:rsidP="00B16C5C">
      <w:pPr>
        <w:pStyle w:val="Beschriftung"/>
        <w:keepNext/>
      </w:pPr>
      <w:r>
        <w:t xml:space="preserve">Tabelle </w:t>
      </w:r>
      <w:fldSimple w:instr=" SEQ Tabelle \* ARABIC ">
        <w:r w:rsidR="006D6C5F">
          <w:rPr>
            <w:noProof/>
          </w:rPr>
          <w:t>11</w:t>
        </w:r>
      </w:fldSimple>
      <w:r>
        <w:t>: Mittelwerte, Standardabweichung und Konfidenzintervalle der einzelnen Dimensionen (gruppenübergreifend)</w:t>
      </w:r>
    </w:p>
    <w:tbl>
      <w:tblPr>
        <w:tblStyle w:val="Tabellenraster"/>
        <w:tblW w:w="0" w:type="auto"/>
        <w:tblLayout w:type="fixed"/>
        <w:tblLook w:val="04A0" w:firstRow="1" w:lastRow="0" w:firstColumn="1" w:lastColumn="0" w:noHBand="0" w:noVBand="1"/>
      </w:tblPr>
      <w:tblGrid>
        <w:gridCol w:w="2122"/>
        <w:gridCol w:w="992"/>
        <w:gridCol w:w="850"/>
        <w:gridCol w:w="567"/>
        <w:gridCol w:w="1534"/>
        <w:gridCol w:w="1214"/>
        <w:gridCol w:w="1214"/>
      </w:tblGrid>
      <w:tr w:rsidR="00B16C5C" w14:paraId="56352DEC" w14:textId="77777777" w:rsidTr="00D010AB">
        <w:tc>
          <w:tcPr>
            <w:tcW w:w="8493" w:type="dxa"/>
            <w:gridSpan w:val="7"/>
            <w:shd w:val="clear" w:color="auto" w:fill="FABF8F" w:themeFill="accent6" w:themeFillTint="99"/>
            <w:vAlign w:val="center"/>
          </w:tcPr>
          <w:p w14:paraId="62BBB5AA" w14:textId="1CC31635" w:rsidR="00B16C5C" w:rsidRPr="00DC2E78" w:rsidRDefault="00B16C5C" w:rsidP="00D010AB">
            <w:pPr>
              <w:pStyle w:val="Folgeabsatz"/>
              <w:tabs>
                <w:tab w:val="left" w:pos="735"/>
                <w:tab w:val="center" w:pos="4138"/>
              </w:tabs>
              <w:ind w:firstLine="0"/>
              <w:jc w:val="center"/>
              <w:rPr>
                <w:rFonts w:eastAsiaTheme="minorHAnsi"/>
                <w:lang w:eastAsia="en-US"/>
              </w:rPr>
            </w:pPr>
            <w:r w:rsidRPr="00DC2E78">
              <w:rPr>
                <w:rFonts w:eastAsiaTheme="minorHAnsi"/>
                <w:lang w:eastAsia="en-US"/>
              </w:rPr>
              <w:t>Konfidenzintervalle (p=0.05) pro Skala</w:t>
            </w:r>
          </w:p>
        </w:tc>
      </w:tr>
      <w:tr w:rsidR="00B16C5C" w14:paraId="241ECEDC" w14:textId="77777777" w:rsidTr="00D010AB">
        <w:tc>
          <w:tcPr>
            <w:tcW w:w="2122" w:type="dxa"/>
            <w:shd w:val="clear" w:color="auto" w:fill="FABF8F" w:themeFill="accent6" w:themeFillTint="99"/>
            <w:vAlign w:val="center"/>
          </w:tcPr>
          <w:p w14:paraId="512F978A"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Skala</w:t>
            </w:r>
          </w:p>
        </w:tc>
        <w:tc>
          <w:tcPr>
            <w:tcW w:w="992" w:type="dxa"/>
            <w:shd w:val="clear" w:color="auto" w:fill="FABF8F" w:themeFill="accent6" w:themeFillTint="99"/>
            <w:vAlign w:val="center"/>
          </w:tcPr>
          <w:p w14:paraId="29D57D0C"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MW</w:t>
            </w:r>
          </w:p>
        </w:tc>
        <w:tc>
          <w:tcPr>
            <w:tcW w:w="850" w:type="dxa"/>
            <w:shd w:val="clear" w:color="auto" w:fill="FABF8F" w:themeFill="accent6" w:themeFillTint="99"/>
            <w:vAlign w:val="center"/>
          </w:tcPr>
          <w:p w14:paraId="7E2B0F1F"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Std.-Abw.</w:t>
            </w:r>
          </w:p>
        </w:tc>
        <w:tc>
          <w:tcPr>
            <w:tcW w:w="567" w:type="dxa"/>
            <w:shd w:val="clear" w:color="auto" w:fill="FABF8F" w:themeFill="accent6" w:themeFillTint="99"/>
            <w:vAlign w:val="center"/>
          </w:tcPr>
          <w:p w14:paraId="54F00954"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N</w:t>
            </w:r>
          </w:p>
        </w:tc>
        <w:tc>
          <w:tcPr>
            <w:tcW w:w="1534" w:type="dxa"/>
            <w:shd w:val="clear" w:color="auto" w:fill="FABF8F" w:themeFill="accent6" w:themeFillTint="99"/>
            <w:vAlign w:val="center"/>
          </w:tcPr>
          <w:p w14:paraId="17A2B91B"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Konfidenz</w:t>
            </w:r>
          </w:p>
        </w:tc>
        <w:tc>
          <w:tcPr>
            <w:tcW w:w="2428" w:type="dxa"/>
            <w:gridSpan w:val="2"/>
            <w:shd w:val="clear" w:color="auto" w:fill="FABF8F" w:themeFill="accent6" w:themeFillTint="99"/>
            <w:vAlign w:val="center"/>
          </w:tcPr>
          <w:p w14:paraId="58A3EF43" w14:textId="77777777" w:rsidR="00B16C5C" w:rsidRPr="00DC2E78" w:rsidRDefault="00B16C5C" w:rsidP="00D010AB">
            <w:pPr>
              <w:pStyle w:val="Folgeabsatz"/>
              <w:ind w:firstLine="0"/>
              <w:jc w:val="center"/>
              <w:rPr>
                <w:rFonts w:eastAsiaTheme="minorHAnsi"/>
                <w:sz w:val="20"/>
                <w:lang w:eastAsia="en-US"/>
              </w:rPr>
            </w:pPr>
            <w:r w:rsidRPr="00DC2E78">
              <w:rPr>
                <w:rFonts w:eastAsiaTheme="minorHAnsi"/>
                <w:sz w:val="20"/>
                <w:lang w:eastAsia="en-US"/>
              </w:rPr>
              <w:t>Konfidenzintervall</w:t>
            </w:r>
          </w:p>
        </w:tc>
      </w:tr>
      <w:tr w:rsidR="00B16C5C" w:rsidRPr="009E260D" w14:paraId="40214440" w14:textId="77777777" w:rsidTr="00D010AB">
        <w:tc>
          <w:tcPr>
            <w:tcW w:w="2122" w:type="dxa"/>
            <w:shd w:val="clear" w:color="auto" w:fill="D9D9D9" w:themeFill="background1" w:themeFillShade="D9"/>
            <w:vAlign w:val="center"/>
          </w:tcPr>
          <w:p w14:paraId="4CF28884" w14:textId="77777777" w:rsidR="00B16C5C" w:rsidRPr="00DC2E78" w:rsidRDefault="00B16C5C" w:rsidP="00D010AB">
            <w:pPr>
              <w:pStyle w:val="Folgeabsatz"/>
              <w:ind w:firstLine="0"/>
              <w:jc w:val="left"/>
              <w:rPr>
                <w:rFonts w:eastAsiaTheme="minorHAnsi"/>
                <w:strike/>
                <w:sz w:val="20"/>
                <w:lang w:eastAsia="en-US"/>
              </w:rPr>
            </w:pPr>
            <w:r w:rsidRPr="00DC2E78">
              <w:rPr>
                <w:rFonts w:eastAsiaTheme="minorHAnsi"/>
                <w:strike/>
                <w:sz w:val="20"/>
                <w:lang w:eastAsia="en-US"/>
              </w:rPr>
              <w:t>Attraktivität</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F6C0B72"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0,765</w:t>
            </w:r>
          </w:p>
        </w:tc>
        <w:tc>
          <w:tcPr>
            <w:tcW w:w="850"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3EFFBF93"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0,902</w:t>
            </w:r>
          </w:p>
        </w:tc>
        <w:tc>
          <w:tcPr>
            <w:tcW w:w="567"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746535DA"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17</w:t>
            </w:r>
          </w:p>
        </w:tc>
        <w:tc>
          <w:tcPr>
            <w:tcW w:w="1534"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69CFE906"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0,429</w:t>
            </w:r>
          </w:p>
        </w:tc>
        <w:tc>
          <w:tcPr>
            <w:tcW w:w="1214"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682B7CB2"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0,336</w:t>
            </w:r>
          </w:p>
        </w:tc>
        <w:tc>
          <w:tcPr>
            <w:tcW w:w="1214"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675B999F" w14:textId="77777777" w:rsidR="00B16C5C" w:rsidRPr="00DC2E78" w:rsidRDefault="00B16C5C" w:rsidP="00D010AB">
            <w:pPr>
              <w:pStyle w:val="Folgeabsatz"/>
              <w:ind w:firstLine="0"/>
              <w:jc w:val="center"/>
              <w:rPr>
                <w:rFonts w:eastAsiaTheme="minorHAnsi"/>
                <w:strike/>
                <w:lang w:eastAsia="en-US"/>
              </w:rPr>
            </w:pPr>
            <w:r w:rsidRPr="00DC2E78">
              <w:rPr>
                <w:strike/>
                <w:color w:val="000000"/>
                <w:szCs w:val="22"/>
              </w:rPr>
              <w:t>1,193</w:t>
            </w:r>
          </w:p>
        </w:tc>
      </w:tr>
      <w:tr w:rsidR="00B16C5C" w14:paraId="3781BFA9" w14:textId="77777777" w:rsidTr="00D010AB">
        <w:tc>
          <w:tcPr>
            <w:tcW w:w="2122" w:type="dxa"/>
            <w:vAlign w:val="center"/>
          </w:tcPr>
          <w:p w14:paraId="57441CC5"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Durchschaubarkeit</w:t>
            </w:r>
          </w:p>
        </w:tc>
        <w:tc>
          <w:tcPr>
            <w:tcW w:w="992" w:type="dxa"/>
            <w:tcBorders>
              <w:top w:val="nil"/>
              <w:left w:val="single" w:sz="4" w:space="0" w:color="auto"/>
              <w:bottom w:val="single" w:sz="4" w:space="0" w:color="auto"/>
              <w:right w:val="single" w:sz="4" w:space="0" w:color="auto"/>
            </w:tcBorders>
            <w:shd w:val="clear" w:color="auto" w:fill="auto"/>
            <w:vAlign w:val="center"/>
          </w:tcPr>
          <w:p w14:paraId="6B10A361"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1,088</w:t>
            </w:r>
          </w:p>
        </w:tc>
        <w:tc>
          <w:tcPr>
            <w:tcW w:w="850" w:type="dxa"/>
            <w:tcBorders>
              <w:top w:val="nil"/>
              <w:left w:val="nil"/>
              <w:bottom w:val="single" w:sz="4" w:space="0" w:color="auto"/>
              <w:right w:val="single" w:sz="4" w:space="0" w:color="auto"/>
            </w:tcBorders>
            <w:shd w:val="clear" w:color="auto" w:fill="auto"/>
            <w:vAlign w:val="center"/>
          </w:tcPr>
          <w:p w14:paraId="7858BD11"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1,097</w:t>
            </w:r>
          </w:p>
        </w:tc>
        <w:tc>
          <w:tcPr>
            <w:tcW w:w="567" w:type="dxa"/>
            <w:tcBorders>
              <w:top w:val="nil"/>
              <w:left w:val="nil"/>
              <w:bottom w:val="single" w:sz="4" w:space="0" w:color="auto"/>
              <w:right w:val="single" w:sz="4" w:space="0" w:color="auto"/>
            </w:tcBorders>
            <w:shd w:val="clear" w:color="auto" w:fill="auto"/>
            <w:vAlign w:val="center"/>
          </w:tcPr>
          <w:p w14:paraId="7F5A26B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auto"/>
            <w:vAlign w:val="center"/>
          </w:tcPr>
          <w:p w14:paraId="408B355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0,521</w:t>
            </w:r>
          </w:p>
        </w:tc>
        <w:tc>
          <w:tcPr>
            <w:tcW w:w="1214" w:type="dxa"/>
            <w:tcBorders>
              <w:top w:val="nil"/>
              <w:left w:val="nil"/>
              <w:bottom w:val="single" w:sz="4" w:space="0" w:color="auto"/>
              <w:right w:val="single" w:sz="4" w:space="0" w:color="auto"/>
            </w:tcBorders>
            <w:shd w:val="clear" w:color="auto" w:fill="auto"/>
            <w:vAlign w:val="center"/>
          </w:tcPr>
          <w:p w14:paraId="3789E069"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0,567</w:t>
            </w:r>
          </w:p>
        </w:tc>
        <w:tc>
          <w:tcPr>
            <w:tcW w:w="1214" w:type="dxa"/>
            <w:tcBorders>
              <w:top w:val="nil"/>
              <w:left w:val="nil"/>
              <w:bottom w:val="single" w:sz="4" w:space="0" w:color="auto"/>
              <w:right w:val="single" w:sz="4" w:space="0" w:color="auto"/>
            </w:tcBorders>
            <w:shd w:val="clear" w:color="auto" w:fill="auto"/>
            <w:vAlign w:val="center"/>
          </w:tcPr>
          <w:p w14:paraId="3F72F08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1,610</w:t>
            </w:r>
          </w:p>
        </w:tc>
      </w:tr>
      <w:tr w:rsidR="00B16C5C" w14:paraId="16B84915" w14:textId="77777777" w:rsidTr="00D010AB">
        <w:tc>
          <w:tcPr>
            <w:tcW w:w="2122" w:type="dxa"/>
            <w:shd w:val="clear" w:color="auto" w:fill="D9D9D9" w:themeFill="background1" w:themeFillShade="D9"/>
            <w:vAlign w:val="center"/>
          </w:tcPr>
          <w:p w14:paraId="07A289B8"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Effizienz</w:t>
            </w:r>
          </w:p>
        </w:tc>
        <w:tc>
          <w:tcPr>
            <w:tcW w:w="99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018A0AB9"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0,706</w:t>
            </w:r>
          </w:p>
        </w:tc>
        <w:tc>
          <w:tcPr>
            <w:tcW w:w="850" w:type="dxa"/>
            <w:tcBorders>
              <w:top w:val="nil"/>
              <w:left w:val="nil"/>
              <w:bottom w:val="single" w:sz="4" w:space="0" w:color="auto"/>
              <w:right w:val="single" w:sz="4" w:space="0" w:color="auto"/>
            </w:tcBorders>
            <w:shd w:val="clear" w:color="auto" w:fill="D9D9D9" w:themeFill="background1" w:themeFillShade="D9"/>
            <w:vAlign w:val="center"/>
          </w:tcPr>
          <w:p w14:paraId="27CA1B7F"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0,703</w:t>
            </w:r>
          </w:p>
        </w:tc>
        <w:tc>
          <w:tcPr>
            <w:tcW w:w="567" w:type="dxa"/>
            <w:tcBorders>
              <w:top w:val="nil"/>
              <w:left w:val="nil"/>
              <w:bottom w:val="single" w:sz="4" w:space="0" w:color="auto"/>
              <w:right w:val="single" w:sz="4" w:space="0" w:color="auto"/>
            </w:tcBorders>
            <w:shd w:val="clear" w:color="auto" w:fill="D9D9D9" w:themeFill="background1" w:themeFillShade="D9"/>
            <w:vAlign w:val="center"/>
          </w:tcPr>
          <w:p w14:paraId="0F8DAB23"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D9D9D9" w:themeFill="background1" w:themeFillShade="D9"/>
            <w:vAlign w:val="center"/>
          </w:tcPr>
          <w:p w14:paraId="48EB0E1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0,334</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7C880BD6"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0,372</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0A3B0EED"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1,040</w:t>
            </w:r>
          </w:p>
        </w:tc>
      </w:tr>
      <w:tr w:rsidR="00B16C5C" w14:paraId="48BCBA01" w14:textId="77777777" w:rsidTr="00D010AB">
        <w:tc>
          <w:tcPr>
            <w:tcW w:w="2122" w:type="dxa"/>
            <w:vAlign w:val="center"/>
          </w:tcPr>
          <w:p w14:paraId="36D859D6"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Steuerbarkeit</w:t>
            </w:r>
          </w:p>
        </w:tc>
        <w:tc>
          <w:tcPr>
            <w:tcW w:w="992" w:type="dxa"/>
            <w:tcBorders>
              <w:top w:val="nil"/>
              <w:left w:val="single" w:sz="4" w:space="0" w:color="auto"/>
              <w:bottom w:val="single" w:sz="4" w:space="0" w:color="auto"/>
              <w:right w:val="single" w:sz="4" w:space="0" w:color="auto"/>
            </w:tcBorders>
            <w:shd w:val="clear" w:color="auto" w:fill="auto"/>
            <w:vAlign w:val="center"/>
          </w:tcPr>
          <w:p w14:paraId="24FB2ADB"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0,162</w:t>
            </w:r>
          </w:p>
        </w:tc>
        <w:tc>
          <w:tcPr>
            <w:tcW w:w="850" w:type="dxa"/>
            <w:tcBorders>
              <w:top w:val="nil"/>
              <w:left w:val="nil"/>
              <w:bottom w:val="single" w:sz="4" w:space="0" w:color="auto"/>
              <w:right w:val="single" w:sz="4" w:space="0" w:color="auto"/>
            </w:tcBorders>
            <w:shd w:val="clear" w:color="auto" w:fill="auto"/>
            <w:vAlign w:val="center"/>
          </w:tcPr>
          <w:p w14:paraId="52A7CB4E"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0,866</w:t>
            </w:r>
          </w:p>
        </w:tc>
        <w:tc>
          <w:tcPr>
            <w:tcW w:w="567" w:type="dxa"/>
            <w:tcBorders>
              <w:top w:val="nil"/>
              <w:left w:val="nil"/>
              <w:bottom w:val="single" w:sz="4" w:space="0" w:color="auto"/>
              <w:right w:val="single" w:sz="4" w:space="0" w:color="auto"/>
            </w:tcBorders>
            <w:shd w:val="clear" w:color="auto" w:fill="auto"/>
            <w:vAlign w:val="center"/>
          </w:tcPr>
          <w:p w14:paraId="0A2F4E93"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auto"/>
            <w:vAlign w:val="center"/>
          </w:tcPr>
          <w:p w14:paraId="53E60BB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0,412</w:t>
            </w:r>
          </w:p>
        </w:tc>
        <w:tc>
          <w:tcPr>
            <w:tcW w:w="1214" w:type="dxa"/>
            <w:tcBorders>
              <w:top w:val="nil"/>
              <w:left w:val="nil"/>
              <w:bottom w:val="single" w:sz="4" w:space="0" w:color="auto"/>
              <w:right w:val="single" w:sz="4" w:space="0" w:color="auto"/>
            </w:tcBorders>
            <w:shd w:val="clear" w:color="auto" w:fill="auto"/>
            <w:vAlign w:val="center"/>
          </w:tcPr>
          <w:p w14:paraId="3B5C0256"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-0,250</w:t>
            </w:r>
          </w:p>
        </w:tc>
        <w:tc>
          <w:tcPr>
            <w:tcW w:w="1214" w:type="dxa"/>
            <w:tcBorders>
              <w:top w:val="nil"/>
              <w:left w:val="nil"/>
              <w:bottom w:val="single" w:sz="4" w:space="0" w:color="auto"/>
              <w:right w:val="single" w:sz="4" w:space="0" w:color="auto"/>
            </w:tcBorders>
            <w:shd w:val="clear" w:color="auto" w:fill="auto"/>
            <w:vAlign w:val="center"/>
          </w:tcPr>
          <w:p w14:paraId="53D2601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0,573</w:t>
            </w:r>
          </w:p>
        </w:tc>
      </w:tr>
      <w:tr w:rsidR="00B16C5C" w14:paraId="09348FC4" w14:textId="77777777" w:rsidTr="00D010AB">
        <w:tc>
          <w:tcPr>
            <w:tcW w:w="2122" w:type="dxa"/>
            <w:shd w:val="clear" w:color="auto" w:fill="D9D9D9" w:themeFill="background1" w:themeFillShade="D9"/>
            <w:vAlign w:val="center"/>
          </w:tcPr>
          <w:p w14:paraId="0B3890EF"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Stimulation</w:t>
            </w:r>
          </w:p>
        </w:tc>
        <w:tc>
          <w:tcPr>
            <w:tcW w:w="99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141CC8C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0,985</w:t>
            </w:r>
          </w:p>
        </w:tc>
        <w:tc>
          <w:tcPr>
            <w:tcW w:w="850" w:type="dxa"/>
            <w:tcBorders>
              <w:top w:val="nil"/>
              <w:left w:val="nil"/>
              <w:bottom w:val="single" w:sz="4" w:space="0" w:color="auto"/>
              <w:right w:val="single" w:sz="4" w:space="0" w:color="auto"/>
            </w:tcBorders>
            <w:shd w:val="clear" w:color="auto" w:fill="D9D9D9" w:themeFill="background1" w:themeFillShade="D9"/>
            <w:vAlign w:val="center"/>
          </w:tcPr>
          <w:p w14:paraId="2F4EB39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0,715</w:t>
            </w:r>
          </w:p>
        </w:tc>
        <w:tc>
          <w:tcPr>
            <w:tcW w:w="567" w:type="dxa"/>
            <w:tcBorders>
              <w:top w:val="nil"/>
              <w:left w:val="nil"/>
              <w:bottom w:val="single" w:sz="4" w:space="0" w:color="auto"/>
              <w:right w:val="single" w:sz="4" w:space="0" w:color="auto"/>
            </w:tcBorders>
            <w:shd w:val="clear" w:color="auto" w:fill="D9D9D9" w:themeFill="background1" w:themeFillShade="D9"/>
            <w:vAlign w:val="center"/>
          </w:tcPr>
          <w:p w14:paraId="794B632A"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D9D9D9" w:themeFill="background1" w:themeFillShade="D9"/>
            <w:vAlign w:val="center"/>
          </w:tcPr>
          <w:p w14:paraId="5C2849E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0,340</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10A70DE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0,645</w:t>
            </w:r>
          </w:p>
        </w:tc>
        <w:tc>
          <w:tcPr>
            <w:tcW w:w="1214" w:type="dxa"/>
            <w:tcBorders>
              <w:top w:val="nil"/>
              <w:left w:val="nil"/>
              <w:bottom w:val="single" w:sz="4" w:space="0" w:color="auto"/>
              <w:right w:val="single" w:sz="4" w:space="0" w:color="auto"/>
            </w:tcBorders>
            <w:shd w:val="clear" w:color="auto" w:fill="D9D9D9" w:themeFill="background1" w:themeFillShade="D9"/>
            <w:vAlign w:val="center"/>
          </w:tcPr>
          <w:p w14:paraId="73CC8C70"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1,325</w:t>
            </w:r>
          </w:p>
        </w:tc>
      </w:tr>
      <w:tr w:rsidR="00B16C5C" w14:paraId="6A730CE6" w14:textId="77777777" w:rsidTr="00D010AB">
        <w:tc>
          <w:tcPr>
            <w:tcW w:w="2122" w:type="dxa"/>
            <w:vAlign w:val="center"/>
          </w:tcPr>
          <w:p w14:paraId="407BF50C" w14:textId="77777777" w:rsidR="00B16C5C" w:rsidRPr="00DC2E78" w:rsidRDefault="00B16C5C" w:rsidP="00D010AB">
            <w:pPr>
              <w:pStyle w:val="Folgeabsatz"/>
              <w:ind w:firstLine="0"/>
              <w:jc w:val="left"/>
              <w:rPr>
                <w:rFonts w:eastAsiaTheme="minorHAnsi"/>
                <w:sz w:val="20"/>
                <w:lang w:eastAsia="en-US"/>
              </w:rPr>
            </w:pPr>
            <w:r w:rsidRPr="00DC2E78">
              <w:rPr>
                <w:rFonts w:eastAsiaTheme="minorHAnsi"/>
                <w:sz w:val="20"/>
                <w:lang w:eastAsia="en-US"/>
              </w:rPr>
              <w:t>Originalität</w:t>
            </w:r>
          </w:p>
        </w:tc>
        <w:tc>
          <w:tcPr>
            <w:tcW w:w="992" w:type="dxa"/>
            <w:tcBorders>
              <w:top w:val="nil"/>
              <w:left w:val="single" w:sz="4" w:space="0" w:color="auto"/>
              <w:bottom w:val="single" w:sz="4" w:space="0" w:color="auto"/>
              <w:right w:val="single" w:sz="4" w:space="0" w:color="auto"/>
            </w:tcBorders>
            <w:shd w:val="clear" w:color="auto" w:fill="auto"/>
            <w:vAlign w:val="center"/>
          </w:tcPr>
          <w:p w14:paraId="6E749297"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1,309</w:t>
            </w:r>
          </w:p>
        </w:tc>
        <w:tc>
          <w:tcPr>
            <w:tcW w:w="850" w:type="dxa"/>
            <w:tcBorders>
              <w:top w:val="nil"/>
              <w:left w:val="nil"/>
              <w:bottom w:val="single" w:sz="4" w:space="0" w:color="auto"/>
              <w:right w:val="single" w:sz="4" w:space="0" w:color="auto"/>
            </w:tcBorders>
            <w:shd w:val="clear" w:color="auto" w:fill="auto"/>
            <w:vAlign w:val="center"/>
          </w:tcPr>
          <w:p w14:paraId="0928A4C4"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0,682</w:t>
            </w:r>
          </w:p>
        </w:tc>
        <w:tc>
          <w:tcPr>
            <w:tcW w:w="567" w:type="dxa"/>
            <w:tcBorders>
              <w:top w:val="nil"/>
              <w:left w:val="nil"/>
              <w:bottom w:val="single" w:sz="4" w:space="0" w:color="auto"/>
              <w:right w:val="single" w:sz="4" w:space="0" w:color="auto"/>
            </w:tcBorders>
            <w:shd w:val="clear" w:color="auto" w:fill="auto"/>
            <w:vAlign w:val="center"/>
          </w:tcPr>
          <w:p w14:paraId="7745BB0E"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17</w:t>
            </w:r>
          </w:p>
        </w:tc>
        <w:tc>
          <w:tcPr>
            <w:tcW w:w="1534" w:type="dxa"/>
            <w:tcBorders>
              <w:top w:val="nil"/>
              <w:left w:val="nil"/>
              <w:bottom w:val="single" w:sz="4" w:space="0" w:color="auto"/>
              <w:right w:val="single" w:sz="4" w:space="0" w:color="auto"/>
            </w:tcBorders>
            <w:shd w:val="clear" w:color="auto" w:fill="auto"/>
            <w:vAlign w:val="center"/>
          </w:tcPr>
          <w:p w14:paraId="49260FB5"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0,324</w:t>
            </w:r>
          </w:p>
        </w:tc>
        <w:tc>
          <w:tcPr>
            <w:tcW w:w="1214" w:type="dxa"/>
            <w:tcBorders>
              <w:top w:val="nil"/>
              <w:left w:val="nil"/>
              <w:bottom w:val="single" w:sz="4" w:space="0" w:color="auto"/>
              <w:right w:val="single" w:sz="4" w:space="0" w:color="auto"/>
            </w:tcBorders>
            <w:shd w:val="clear" w:color="auto" w:fill="auto"/>
            <w:vAlign w:val="center"/>
          </w:tcPr>
          <w:p w14:paraId="543563E6" w14:textId="77777777" w:rsidR="00B16C5C" w:rsidRPr="00DC2E78" w:rsidRDefault="00B16C5C" w:rsidP="00D010AB">
            <w:pPr>
              <w:pStyle w:val="Folgeabsatz"/>
              <w:ind w:firstLine="0"/>
              <w:jc w:val="center"/>
              <w:rPr>
                <w:rFonts w:eastAsiaTheme="minorHAnsi"/>
                <w:lang w:eastAsia="en-US"/>
              </w:rPr>
            </w:pPr>
            <w:r w:rsidRPr="00DC2E78">
              <w:rPr>
                <w:color w:val="000000"/>
                <w:szCs w:val="22"/>
              </w:rPr>
              <w:t>0,985</w:t>
            </w:r>
          </w:p>
        </w:tc>
        <w:tc>
          <w:tcPr>
            <w:tcW w:w="1214" w:type="dxa"/>
            <w:tcBorders>
              <w:top w:val="nil"/>
              <w:left w:val="nil"/>
              <w:bottom w:val="single" w:sz="4" w:space="0" w:color="auto"/>
              <w:right w:val="single" w:sz="4" w:space="0" w:color="auto"/>
            </w:tcBorders>
            <w:shd w:val="clear" w:color="auto" w:fill="auto"/>
            <w:vAlign w:val="center"/>
          </w:tcPr>
          <w:p w14:paraId="1F4663E5" w14:textId="77777777" w:rsidR="00B16C5C" w:rsidRPr="00DC2E78" w:rsidRDefault="00B16C5C" w:rsidP="00D010AB">
            <w:pPr>
              <w:pStyle w:val="Folgeabsatz"/>
              <w:keepNext/>
              <w:ind w:firstLine="0"/>
              <w:jc w:val="center"/>
              <w:rPr>
                <w:rFonts w:eastAsiaTheme="minorHAnsi"/>
                <w:lang w:eastAsia="en-US"/>
              </w:rPr>
            </w:pPr>
            <w:r w:rsidRPr="00DC2E78">
              <w:rPr>
                <w:color w:val="000000"/>
                <w:szCs w:val="22"/>
              </w:rPr>
              <w:t>1,633</w:t>
            </w:r>
          </w:p>
        </w:tc>
      </w:tr>
    </w:tbl>
    <w:p w14:paraId="5AC2C30C" w14:textId="77777777" w:rsidR="00B16C5C" w:rsidRPr="00DC2E78" w:rsidRDefault="00B16C5C" w:rsidP="00B16C5C">
      <w:pPr>
        <w:rPr>
          <w:rFonts w:eastAsiaTheme="minorHAnsi"/>
        </w:rPr>
      </w:pPr>
    </w:p>
    <w:p w14:paraId="7CC187FC" w14:textId="77777777" w:rsidR="00B16C5C" w:rsidRDefault="00B16C5C" w:rsidP="00B16C5C">
      <w:pPr>
        <w:pStyle w:val="Folgeabsatz"/>
        <w:keepNext/>
        <w:jc w:val="center"/>
      </w:pPr>
      <w:r>
        <w:rPr>
          <w:noProof/>
        </w:rPr>
        <w:lastRenderedPageBreak/>
        <w:drawing>
          <wp:inline distT="0" distB="0" distL="0" distR="0" wp14:anchorId="5FC06289" wp14:editId="34D5DC75">
            <wp:extent cx="3848101" cy="2396490"/>
            <wp:effectExtent l="0" t="0" r="0" b="3810"/>
            <wp:docPr id="202" name="Diagramm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78ACC94" w14:textId="77777777" w:rsidR="00B16C5C" w:rsidRPr="00E860E1" w:rsidRDefault="00B16C5C" w:rsidP="00B16C5C">
      <w:pPr>
        <w:pStyle w:val="Beschriftung"/>
        <w:rPr>
          <w:lang w:eastAsia="en-US"/>
        </w:rPr>
      </w:pPr>
      <w:bookmarkStart w:id="810" w:name="_Toc502322151"/>
      <w:r>
        <w:t xml:space="preserve">Abbildung </w:t>
      </w:r>
      <w:fldSimple w:instr=" SEQ Abbildung \* ARABIC ">
        <w:r w:rsidR="009764C3">
          <w:rPr>
            <w:noProof/>
          </w:rPr>
          <w:t>31</w:t>
        </w:r>
      </w:fldSimple>
      <w:r>
        <w:t>: Wertebereich der einzelnen Dimensionen</w:t>
      </w:r>
      <w:bookmarkEnd w:id="810"/>
    </w:p>
    <w:p w14:paraId="7C3FA614" w14:textId="77777777" w:rsidR="00B16C5C" w:rsidRDefault="00B16C5C" w:rsidP="00B16C5C">
      <w:pPr>
        <w:pStyle w:val="Folgeabsatz"/>
        <w:rPr>
          <w:lang w:eastAsia="en-US"/>
        </w:rPr>
      </w:pPr>
      <w:r>
        <w:rPr>
          <w:lang w:eastAsia="en-US"/>
        </w:rPr>
        <w:t xml:space="preserve">Abbildung 31 veranschaulicht visuell die Mittelwerte der einzelnen Dimensionen. Es ist zu erkennen, dass </w:t>
      </w:r>
      <w:r>
        <w:rPr>
          <w:i/>
          <w:lang w:eastAsia="en-US"/>
        </w:rPr>
        <w:t xml:space="preserve">Originalität </w:t>
      </w:r>
      <w:r>
        <w:rPr>
          <w:lang w:eastAsia="en-US"/>
        </w:rPr>
        <w:t xml:space="preserve">von den Probanden mit einem Wert von 1,309 hoch eingestuft wurde. </w:t>
      </w:r>
      <w:r>
        <w:rPr>
          <w:i/>
          <w:lang w:eastAsia="en-US"/>
        </w:rPr>
        <w:t xml:space="preserve">Steuerbarkeit </w:t>
      </w:r>
      <w:r>
        <w:rPr>
          <w:lang w:eastAsia="en-US"/>
        </w:rPr>
        <w:t xml:space="preserve">hingegen erhielt eine schlechte Bewertung (MW: 0,162, Std.-Abw.: 0,866). Zu dieser Dimension zählen die Wortpaare </w:t>
      </w:r>
      <w:r>
        <w:rPr>
          <w:i/>
          <w:lang w:eastAsia="en-US"/>
        </w:rPr>
        <w:t xml:space="preserve">unberechenbar – voraussagbar, behindernd – unterstützend, sicher – unsicher </w:t>
      </w:r>
      <w:r>
        <w:rPr>
          <w:lang w:eastAsia="en-US"/>
        </w:rPr>
        <w:t xml:space="preserve">und </w:t>
      </w:r>
      <w:r>
        <w:rPr>
          <w:i/>
          <w:lang w:eastAsia="en-US"/>
        </w:rPr>
        <w:t>erwartungskonform – nicht erwartungskonform</w:t>
      </w:r>
      <w:r>
        <w:rPr>
          <w:lang w:eastAsia="en-US"/>
        </w:rPr>
        <w:t xml:space="preserve">. Vor allem Gruppe 1 bewertete diese Dimension schlecht. </w:t>
      </w:r>
      <w:r w:rsidRPr="00B1001E">
        <w:rPr>
          <w:lang w:eastAsia="en-US"/>
        </w:rPr>
        <w:t>Es wurden keine M</w:t>
      </w:r>
      <w:r>
        <w:rPr>
          <w:lang w:eastAsia="en-US"/>
        </w:rPr>
        <w:t xml:space="preserve">ittelwerte der Dimensionen miteinander gebildet, da diese nicht gut interpretierbar sind (Laugwitz, Schrepp &amp; Held, 2006). </w:t>
      </w:r>
    </w:p>
    <w:p w14:paraId="638298AC" w14:textId="01270B04" w:rsidR="007971C0" w:rsidRDefault="00B16C5C" w:rsidP="0090408B">
      <w:pPr>
        <w:pStyle w:val="Folgeabsatz"/>
        <w:ind w:firstLine="0"/>
        <w:rPr>
          <w:lang w:eastAsia="en-US"/>
        </w:rPr>
      </w:pPr>
      <w:r>
        <w:rPr>
          <w:lang w:eastAsia="en-US"/>
        </w:rPr>
        <w:tab/>
        <w:t>Für jede Gruppe wurden die Werte einzeln betrachtet und gegenübergestellt (Abb. 32). Es ist zu erkennen, dass Gruppe 2 jede Di</w:t>
      </w:r>
      <w:r w:rsidR="0090408B">
        <w:rPr>
          <w:lang w:eastAsia="en-US"/>
        </w:rPr>
        <w:t>mension besser bewertete als</w:t>
      </w:r>
      <w:r>
        <w:rPr>
          <w:lang w:eastAsia="en-US"/>
        </w:rPr>
        <w:t xml:space="preserve"> Gruppe 1. Vor allem im Punkt Steuerbarkeit liegt der größte Unterschied vor. </w:t>
      </w:r>
      <w:r w:rsidR="0090408B">
        <w:rPr>
          <w:lang w:eastAsia="en-US"/>
        </w:rPr>
        <w:t>Tabelle 12 zeigt die Mittelwerte sowie zusätzlich die Konfidenzintervalle der einzelnen Dimensionen und Gruppen. Eine Bewertung zwischen -0,8 und 0,8 wird als neutral gewertet. Alles darunter und darüber als negativ bzw. positiv. Gruppe 1 bewertete nur die Originalität positiv, wohingegen Gruppe 2 Attraktivität, Durchschaubarkeit, Stimu</w:t>
      </w:r>
      <w:r w:rsidR="00A47F13">
        <w:rPr>
          <w:lang w:eastAsia="en-US"/>
        </w:rPr>
        <w:t>lation und Originalität als</w:t>
      </w:r>
      <w:r w:rsidR="0090408B">
        <w:rPr>
          <w:lang w:eastAsia="en-US"/>
        </w:rPr>
        <w:t xml:space="preserve"> gut empfanden. </w:t>
      </w:r>
    </w:p>
    <w:p w14:paraId="51DE3FF1" w14:textId="28877FDD" w:rsidR="00A47F13" w:rsidRDefault="00A47F13" w:rsidP="00A47F13">
      <w:pPr>
        <w:pStyle w:val="Folgeabsatz"/>
        <w:rPr>
          <w:lang w:eastAsia="en-US"/>
        </w:rPr>
      </w:pPr>
      <w:r>
        <w:rPr>
          <w:lang w:eastAsia="en-US"/>
        </w:rPr>
        <w:t xml:space="preserve">Die Ergebnisse des UEQ lassen vermuten, dass Gruppe 2 einen höheren Spielspaß erfuhr als Gruppe 1. </w:t>
      </w:r>
      <w:r w:rsidR="00A01380">
        <w:rPr>
          <w:lang w:eastAsia="en-US"/>
        </w:rPr>
        <w:t>Beide Gruppen fanden das Spiel zwar originell, jedoch beurteilte Gruppe 1 die Steuerbarkeit grundsätzlich schlechter als Gruppe 2, was sich eventuell negativ auf die Freude am Spielen auswirkte.</w:t>
      </w:r>
    </w:p>
    <w:p w14:paraId="4505E40C" w14:textId="77777777" w:rsidR="004626A9" w:rsidRDefault="004626A9" w:rsidP="004626A9">
      <w:pPr>
        <w:pStyle w:val="Folgeabsatz"/>
        <w:keepNext/>
      </w:pPr>
      <w:r>
        <w:rPr>
          <w:noProof/>
        </w:rPr>
        <w:lastRenderedPageBreak/>
        <w:drawing>
          <wp:inline distT="0" distB="0" distL="0" distR="0" wp14:anchorId="51B393DD" wp14:editId="4FB39184">
            <wp:extent cx="5399405" cy="3219450"/>
            <wp:effectExtent l="0" t="0" r="10795" b="0"/>
            <wp:docPr id="209" name="Diagramm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DEE5962" w14:textId="6F562931" w:rsidR="007971C0" w:rsidRDefault="004626A9" w:rsidP="004626A9">
      <w:pPr>
        <w:pStyle w:val="Beschriftung"/>
        <w:jc w:val="both"/>
        <w:rPr>
          <w:noProof/>
        </w:rPr>
      </w:pPr>
      <w:bookmarkStart w:id="811" w:name="_Toc502322152"/>
      <w:r>
        <w:t xml:space="preserve">Abbildung </w:t>
      </w:r>
      <w:fldSimple w:instr=" SEQ Abbildung \* ARABIC ">
        <w:r w:rsidR="009764C3">
          <w:rPr>
            <w:noProof/>
          </w:rPr>
          <w:t>32</w:t>
        </w:r>
      </w:fldSimple>
      <w:r>
        <w:t>: Diagramm zur Übersicht der ermittelten Werte des UEQ für Gruppe 1 und 2</w:t>
      </w:r>
      <w:bookmarkEnd w:id="811"/>
    </w:p>
    <w:p w14:paraId="5EB51F38" w14:textId="54E1A8BA" w:rsidR="006D6C5F" w:rsidRDefault="006D6C5F" w:rsidP="006D6C5F">
      <w:pPr>
        <w:pStyle w:val="Beschriftung"/>
        <w:keepNext/>
      </w:pPr>
      <w:r>
        <w:t xml:space="preserve">Tabelle </w:t>
      </w:r>
      <w:fldSimple w:instr=" SEQ Tabelle \* ARABIC ">
        <w:r>
          <w:rPr>
            <w:noProof/>
          </w:rPr>
          <w:t>12</w:t>
        </w:r>
      </w:fldSimple>
      <w:r>
        <w:t>: Mittelwerte, Standardabweichung sowie Konfidenz(-intervalle) beider Gruppen</w:t>
      </w:r>
    </w:p>
    <w:tbl>
      <w:tblPr>
        <w:tblStyle w:val="Tabellenraster"/>
        <w:tblW w:w="9403" w:type="dxa"/>
        <w:tblLook w:val="04A0" w:firstRow="1" w:lastRow="0" w:firstColumn="1" w:lastColumn="0" w:noHBand="0" w:noVBand="1"/>
      </w:tblPr>
      <w:tblGrid>
        <w:gridCol w:w="2498"/>
        <w:gridCol w:w="1172"/>
        <w:gridCol w:w="855"/>
        <w:gridCol w:w="900"/>
        <w:gridCol w:w="1491"/>
        <w:gridCol w:w="1301"/>
        <w:gridCol w:w="1186"/>
      </w:tblGrid>
      <w:tr w:rsidR="00031E56" w14:paraId="255CFE85" w14:textId="77777777" w:rsidTr="006D6C5F">
        <w:trPr>
          <w:trHeight w:val="855"/>
        </w:trPr>
        <w:tc>
          <w:tcPr>
            <w:tcW w:w="2498" w:type="dxa"/>
            <w:shd w:val="clear" w:color="auto" w:fill="A6A6A6" w:themeFill="background1" w:themeFillShade="A6"/>
            <w:vAlign w:val="center"/>
          </w:tcPr>
          <w:p w14:paraId="597AB3B0" w14:textId="4DDC1D36" w:rsidR="00031E56" w:rsidRPr="009764C3" w:rsidRDefault="00031E56" w:rsidP="009764C3">
            <w:pPr>
              <w:pStyle w:val="Folgeabsatz"/>
              <w:ind w:firstLine="0"/>
              <w:jc w:val="center"/>
              <w:rPr>
                <w:b/>
                <w:noProof/>
              </w:rPr>
            </w:pPr>
            <w:r w:rsidRPr="009764C3">
              <w:rPr>
                <w:b/>
                <w:noProof/>
              </w:rPr>
              <w:t>Skala</w:t>
            </w:r>
          </w:p>
        </w:tc>
        <w:tc>
          <w:tcPr>
            <w:tcW w:w="1172" w:type="dxa"/>
            <w:shd w:val="clear" w:color="auto" w:fill="A6A6A6" w:themeFill="background1" w:themeFillShade="A6"/>
            <w:vAlign w:val="center"/>
          </w:tcPr>
          <w:p w14:paraId="534C583A" w14:textId="10597464" w:rsidR="00031E56" w:rsidRPr="009764C3" w:rsidRDefault="00031E56" w:rsidP="009764C3">
            <w:pPr>
              <w:pStyle w:val="Folgeabsatz"/>
              <w:ind w:firstLine="0"/>
              <w:jc w:val="center"/>
              <w:rPr>
                <w:b/>
                <w:noProof/>
              </w:rPr>
            </w:pPr>
            <w:r w:rsidRPr="009764C3">
              <w:rPr>
                <w:b/>
                <w:noProof/>
              </w:rPr>
              <w:t>Gruppe</w:t>
            </w:r>
          </w:p>
        </w:tc>
        <w:tc>
          <w:tcPr>
            <w:tcW w:w="855" w:type="dxa"/>
            <w:shd w:val="clear" w:color="auto" w:fill="A6A6A6" w:themeFill="background1" w:themeFillShade="A6"/>
            <w:vAlign w:val="center"/>
          </w:tcPr>
          <w:p w14:paraId="32E19B7D" w14:textId="52D2D6A6" w:rsidR="00031E56" w:rsidRPr="009764C3" w:rsidRDefault="00031E56" w:rsidP="009764C3">
            <w:pPr>
              <w:pStyle w:val="Folgeabsatz"/>
              <w:ind w:firstLine="0"/>
              <w:jc w:val="center"/>
              <w:rPr>
                <w:b/>
                <w:noProof/>
              </w:rPr>
            </w:pPr>
            <w:r w:rsidRPr="009764C3">
              <w:rPr>
                <w:b/>
                <w:noProof/>
              </w:rPr>
              <w:t>MW</w:t>
            </w:r>
          </w:p>
        </w:tc>
        <w:tc>
          <w:tcPr>
            <w:tcW w:w="900" w:type="dxa"/>
            <w:shd w:val="clear" w:color="auto" w:fill="A6A6A6" w:themeFill="background1" w:themeFillShade="A6"/>
            <w:vAlign w:val="center"/>
          </w:tcPr>
          <w:p w14:paraId="1416CBE7" w14:textId="6EE1A775" w:rsidR="00031E56" w:rsidRPr="009764C3" w:rsidRDefault="00031E56" w:rsidP="009764C3">
            <w:pPr>
              <w:pStyle w:val="Folgeabsatz"/>
              <w:ind w:firstLine="0"/>
              <w:jc w:val="center"/>
              <w:rPr>
                <w:b/>
                <w:noProof/>
              </w:rPr>
            </w:pPr>
            <w:r w:rsidRPr="009764C3">
              <w:rPr>
                <w:b/>
                <w:noProof/>
              </w:rPr>
              <w:t>Std.-Abw.</w:t>
            </w:r>
          </w:p>
        </w:tc>
        <w:tc>
          <w:tcPr>
            <w:tcW w:w="1491" w:type="dxa"/>
            <w:shd w:val="clear" w:color="auto" w:fill="A6A6A6" w:themeFill="background1" w:themeFillShade="A6"/>
            <w:vAlign w:val="center"/>
          </w:tcPr>
          <w:p w14:paraId="499906F4" w14:textId="3E4DF3D8" w:rsidR="00031E56" w:rsidRPr="009764C3" w:rsidRDefault="00031E56" w:rsidP="009764C3">
            <w:pPr>
              <w:pStyle w:val="Folgeabsatz"/>
              <w:ind w:firstLine="0"/>
              <w:jc w:val="center"/>
              <w:rPr>
                <w:b/>
                <w:noProof/>
              </w:rPr>
            </w:pPr>
            <w:r w:rsidRPr="009764C3">
              <w:rPr>
                <w:b/>
                <w:noProof/>
              </w:rPr>
              <w:t>Konfidenz</w:t>
            </w:r>
          </w:p>
        </w:tc>
        <w:tc>
          <w:tcPr>
            <w:tcW w:w="2487" w:type="dxa"/>
            <w:gridSpan w:val="2"/>
            <w:shd w:val="clear" w:color="auto" w:fill="A6A6A6" w:themeFill="background1" w:themeFillShade="A6"/>
            <w:vAlign w:val="center"/>
          </w:tcPr>
          <w:p w14:paraId="0DCFDEF4" w14:textId="3911B2F8" w:rsidR="00031E56" w:rsidRPr="009764C3" w:rsidRDefault="00031E56" w:rsidP="009764C3">
            <w:pPr>
              <w:pStyle w:val="Folgeabsatz"/>
              <w:ind w:firstLine="0"/>
              <w:jc w:val="center"/>
              <w:rPr>
                <w:b/>
                <w:noProof/>
              </w:rPr>
            </w:pPr>
            <w:r w:rsidRPr="009764C3">
              <w:rPr>
                <w:b/>
                <w:noProof/>
              </w:rPr>
              <w:t>Konfidenzintervall</w:t>
            </w:r>
          </w:p>
        </w:tc>
      </w:tr>
      <w:tr w:rsidR="00031E56" w14:paraId="61BE77BD" w14:textId="77777777" w:rsidTr="006D6C5F">
        <w:trPr>
          <w:trHeight w:val="420"/>
        </w:trPr>
        <w:tc>
          <w:tcPr>
            <w:tcW w:w="2498" w:type="dxa"/>
            <w:vMerge w:val="restart"/>
            <w:vAlign w:val="center"/>
          </w:tcPr>
          <w:p w14:paraId="7B9CFE44" w14:textId="4C3157AC" w:rsidR="00031E56" w:rsidRPr="009764C3" w:rsidRDefault="00031E56" w:rsidP="006D6C5F">
            <w:pPr>
              <w:pStyle w:val="Folgeabsatz"/>
              <w:ind w:firstLine="0"/>
              <w:jc w:val="left"/>
              <w:rPr>
                <w:b/>
                <w:noProof/>
              </w:rPr>
            </w:pPr>
            <w:r w:rsidRPr="009764C3">
              <w:rPr>
                <w:b/>
                <w:noProof/>
              </w:rPr>
              <w:t>Attraktivität</w:t>
            </w:r>
          </w:p>
        </w:tc>
        <w:tc>
          <w:tcPr>
            <w:tcW w:w="1172" w:type="dxa"/>
            <w:shd w:val="clear" w:color="auto" w:fill="D9D9D9" w:themeFill="background1" w:themeFillShade="D9"/>
            <w:vAlign w:val="center"/>
          </w:tcPr>
          <w:p w14:paraId="50D3819F" w14:textId="770B9FD8"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5D20819C" w14:textId="4E6BA9B6" w:rsidR="00031E56" w:rsidRDefault="00031E56" w:rsidP="006D6C5F">
            <w:pPr>
              <w:pStyle w:val="Folgeabsatz"/>
              <w:ind w:firstLine="0"/>
              <w:jc w:val="center"/>
              <w:rPr>
                <w:noProof/>
              </w:rPr>
            </w:pPr>
            <w:r>
              <w:rPr>
                <w:noProof/>
              </w:rPr>
              <w:t>0,190</w:t>
            </w:r>
          </w:p>
        </w:tc>
        <w:tc>
          <w:tcPr>
            <w:tcW w:w="900" w:type="dxa"/>
            <w:shd w:val="clear" w:color="auto" w:fill="D9D9D9" w:themeFill="background1" w:themeFillShade="D9"/>
            <w:vAlign w:val="center"/>
          </w:tcPr>
          <w:p w14:paraId="43191723" w14:textId="12F91930" w:rsidR="00031E56" w:rsidRDefault="00031E56" w:rsidP="006D6C5F">
            <w:pPr>
              <w:pStyle w:val="Folgeabsatz"/>
              <w:ind w:firstLine="0"/>
              <w:jc w:val="center"/>
              <w:rPr>
                <w:noProof/>
              </w:rPr>
            </w:pPr>
            <w:r>
              <w:rPr>
                <w:noProof/>
              </w:rPr>
              <w:t>0,612</w:t>
            </w:r>
          </w:p>
        </w:tc>
        <w:tc>
          <w:tcPr>
            <w:tcW w:w="1491" w:type="dxa"/>
            <w:shd w:val="clear" w:color="auto" w:fill="D9D9D9" w:themeFill="background1" w:themeFillShade="D9"/>
            <w:vAlign w:val="center"/>
          </w:tcPr>
          <w:p w14:paraId="34996EE9" w14:textId="7947FD48" w:rsidR="00031E56" w:rsidRDefault="00031E56" w:rsidP="006D6C5F">
            <w:pPr>
              <w:pStyle w:val="Folgeabsatz"/>
              <w:ind w:firstLine="0"/>
              <w:jc w:val="center"/>
              <w:rPr>
                <w:noProof/>
              </w:rPr>
            </w:pPr>
            <w:r>
              <w:rPr>
                <w:noProof/>
              </w:rPr>
              <w:t>0,453</w:t>
            </w:r>
          </w:p>
        </w:tc>
        <w:tc>
          <w:tcPr>
            <w:tcW w:w="1301" w:type="dxa"/>
            <w:shd w:val="clear" w:color="auto" w:fill="D9D9D9" w:themeFill="background1" w:themeFillShade="D9"/>
            <w:vAlign w:val="center"/>
          </w:tcPr>
          <w:p w14:paraId="7D40A846" w14:textId="781EE62A" w:rsidR="00031E56" w:rsidRDefault="00031E56" w:rsidP="006D6C5F">
            <w:pPr>
              <w:pStyle w:val="Folgeabsatz"/>
              <w:ind w:firstLine="0"/>
              <w:jc w:val="center"/>
              <w:rPr>
                <w:noProof/>
              </w:rPr>
            </w:pPr>
            <w:r>
              <w:rPr>
                <w:noProof/>
              </w:rPr>
              <w:t>-0,263</w:t>
            </w:r>
          </w:p>
        </w:tc>
        <w:tc>
          <w:tcPr>
            <w:tcW w:w="1186" w:type="dxa"/>
            <w:shd w:val="clear" w:color="auto" w:fill="D9D9D9" w:themeFill="background1" w:themeFillShade="D9"/>
            <w:vAlign w:val="center"/>
          </w:tcPr>
          <w:p w14:paraId="34847825" w14:textId="5470C23B" w:rsidR="00031E56" w:rsidRDefault="00031E56" w:rsidP="006D6C5F">
            <w:pPr>
              <w:pStyle w:val="Folgeabsatz"/>
              <w:ind w:firstLine="0"/>
              <w:jc w:val="center"/>
              <w:rPr>
                <w:noProof/>
              </w:rPr>
            </w:pPr>
            <w:r>
              <w:rPr>
                <w:noProof/>
              </w:rPr>
              <w:t>0,644</w:t>
            </w:r>
          </w:p>
        </w:tc>
      </w:tr>
      <w:tr w:rsidR="00031E56" w14:paraId="4A0A6ACB" w14:textId="77777777" w:rsidTr="006D6C5F">
        <w:trPr>
          <w:trHeight w:val="449"/>
        </w:trPr>
        <w:tc>
          <w:tcPr>
            <w:tcW w:w="2498" w:type="dxa"/>
            <w:vMerge/>
            <w:vAlign w:val="center"/>
          </w:tcPr>
          <w:p w14:paraId="63047030" w14:textId="77777777" w:rsidR="00031E56" w:rsidRPr="009764C3" w:rsidRDefault="00031E56" w:rsidP="006D6C5F">
            <w:pPr>
              <w:pStyle w:val="Folgeabsatz"/>
              <w:ind w:firstLine="0"/>
              <w:jc w:val="left"/>
              <w:rPr>
                <w:b/>
                <w:noProof/>
              </w:rPr>
            </w:pPr>
          </w:p>
        </w:tc>
        <w:tc>
          <w:tcPr>
            <w:tcW w:w="1172" w:type="dxa"/>
            <w:vAlign w:val="center"/>
          </w:tcPr>
          <w:p w14:paraId="3C50DC2C" w14:textId="140013D0"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051B4BB2" w14:textId="23D508AA" w:rsidR="00031E56" w:rsidRDefault="00031E56" w:rsidP="006D6C5F">
            <w:pPr>
              <w:pStyle w:val="Folgeabsatz"/>
              <w:ind w:firstLine="0"/>
              <w:jc w:val="center"/>
              <w:rPr>
                <w:noProof/>
              </w:rPr>
            </w:pPr>
            <w:r>
              <w:rPr>
                <w:noProof/>
              </w:rPr>
              <w:t>1,167</w:t>
            </w:r>
          </w:p>
        </w:tc>
        <w:tc>
          <w:tcPr>
            <w:tcW w:w="900" w:type="dxa"/>
            <w:vAlign w:val="center"/>
          </w:tcPr>
          <w:p w14:paraId="033398A0" w14:textId="2856A2B6" w:rsidR="00031E56" w:rsidRDefault="00031E56" w:rsidP="006D6C5F">
            <w:pPr>
              <w:pStyle w:val="Folgeabsatz"/>
              <w:ind w:firstLine="0"/>
              <w:jc w:val="center"/>
              <w:rPr>
                <w:noProof/>
              </w:rPr>
            </w:pPr>
            <w:r>
              <w:rPr>
                <w:noProof/>
              </w:rPr>
              <w:t>0,871</w:t>
            </w:r>
          </w:p>
        </w:tc>
        <w:tc>
          <w:tcPr>
            <w:tcW w:w="1491" w:type="dxa"/>
            <w:vAlign w:val="center"/>
          </w:tcPr>
          <w:p w14:paraId="6D72E500" w14:textId="08EFFEEB" w:rsidR="00031E56" w:rsidRDefault="00031E56" w:rsidP="006D6C5F">
            <w:pPr>
              <w:pStyle w:val="Folgeabsatz"/>
              <w:ind w:firstLine="0"/>
              <w:jc w:val="center"/>
              <w:rPr>
                <w:noProof/>
              </w:rPr>
            </w:pPr>
            <w:r>
              <w:rPr>
                <w:noProof/>
              </w:rPr>
              <w:t>0,540</w:t>
            </w:r>
          </w:p>
        </w:tc>
        <w:tc>
          <w:tcPr>
            <w:tcW w:w="1301" w:type="dxa"/>
            <w:vAlign w:val="center"/>
          </w:tcPr>
          <w:p w14:paraId="6BC817A7" w14:textId="50EEC66D" w:rsidR="00031E56" w:rsidRDefault="00031E56" w:rsidP="006D6C5F">
            <w:pPr>
              <w:pStyle w:val="Folgeabsatz"/>
              <w:ind w:firstLine="0"/>
              <w:jc w:val="center"/>
              <w:rPr>
                <w:noProof/>
              </w:rPr>
            </w:pPr>
            <w:r>
              <w:rPr>
                <w:noProof/>
              </w:rPr>
              <w:t>0,627</w:t>
            </w:r>
          </w:p>
        </w:tc>
        <w:tc>
          <w:tcPr>
            <w:tcW w:w="1186" w:type="dxa"/>
            <w:vAlign w:val="center"/>
          </w:tcPr>
          <w:p w14:paraId="76404CBD" w14:textId="733F1544" w:rsidR="00031E56" w:rsidRDefault="00031E56" w:rsidP="006D6C5F">
            <w:pPr>
              <w:pStyle w:val="Folgeabsatz"/>
              <w:ind w:firstLine="0"/>
              <w:jc w:val="center"/>
              <w:rPr>
                <w:noProof/>
              </w:rPr>
            </w:pPr>
            <w:r>
              <w:rPr>
                <w:noProof/>
              </w:rPr>
              <w:t>1,707</w:t>
            </w:r>
          </w:p>
        </w:tc>
      </w:tr>
      <w:tr w:rsidR="00031E56" w14:paraId="55745C6D" w14:textId="77777777" w:rsidTr="006D6C5F">
        <w:trPr>
          <w:trHeight w:val="420"/>
        </w:trPr>
        <w:tc>
          <w:tcPr>
            <w:tcW w:w="2498" w:type="dxa"/>
            <w:vMerge w:val="restart"/>
            <w:vAlign w:val="center"/>
          </w:tcPr>
          <w:p w14:paraId="0CAFC86A" w14:textId="1BFD2EE3" w:rsidR="00031E56" w:rsidRPr="009764C3" w:rsidRDefault="00031E56" w:rsidP="006D6C5F">
            <w:pPr>
              <w:pStyle w:val="Folgeabsatz"/>
              <w:ind w:firstLine="0"/>
              <w:jc w:val="left"/>
              <w:rPr>
                <w:b/>
                <w:noProof/>
              </w:rPr>
            </w:pPr>
            <w:r w:rsidRPr="009764C3">
              <w:rPr>
                <w:b/>
                <w:noProof/>
              </w:rPr>
              <w:t>Durchschaubarkeit</w:t>
            </w:r>
          </w:p>
        </w:tc>
        <w:tc>
          <w:tcPr>
            <w:tcW w:w="1172" w:type="dxa"/>
            <w:shd w:val="clear" w:color="auto" w:fill="D9D9D9" w:themeFill="background1" w:themeFillShade="D9"/>
            <w:vAlign w:val="center"/>
          </w:tcPr>
          <w:p w14:paraId="4EA835BE" w14:textId="6204CD3B"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26228C72" w14:textId="04D83DB5" w:rsidR="00031E56" w:rsidRDefault="00031E56" w:rsidP="006D6C5F">
            <w:pPr>
              <w:pStyle w:val="Folgeabsatz"/>
              <w:ind w:firstLine="0"/>
              <w:jc w:val="center"/>
              <w:rPr>
                <w:noProof/>
              </w:rPr>
            </w:pPr>
            <w:r>
              <w:rPr>
                <w:noProof/>
              </w:rPr>
              <w:t>0,714</w:t>
            </w:r>
          </w:p>
        </w:tc>
        <w:tc>
          <w:tcPr>
            <w:tcW w:w="900" w:type="dxa"/>
            <w:shd w:val="clear" w:color="auto" w:fill="D9D9D9" w:themeFill="background1" w:themeFillShade="D9"/>
            <w:vAlign w:val="center"/>
          </w:tcPr>
          <w:p w14:paraId="1672C3C3" w14:textId="1C1AC107" w:rsidR="00031E56" w:rsidRDefault="00031E56" w:rsidP="006D6C5F">
            <w:pPr>
              <w:pStyle w:val="Folgeabsatz"/>
              <w:ind w:firstLine="0"/>
              <w:jc w:val="center"/>
              <w:rPr>
                <w:noProof/>
              </w:rPr>
            </w:pPr>
            <w:r>
              <w:rPr>
                <w:noProof/>
              </w:rPr>
              <w:t>1,015</w:t>
            </w:r>
          </w:p>
        </w:tc>
        <w:tc>
          <w:tcPr>
            <w:tcW w:w="1491" w:type="dxa"/>
            <w:shd w:val="clear" w:color="auto" w:fill="D9D9D9" w:themeFill="background1" w:themeFillShade="D9"/>
            <w:vAlign w:val="center"/>
          </w:tcPr>
          <w:p w14:paraId="4BCCDB38" w14:textId="7EA56451" w:rsidR="00031E56" w:rsidRDefault="00031E56" w:rsidP="006D6C5F">
            <w:pPr>
              <w:pStyle w:val="Folgeabsatz"/>
              <w:ind w:firstLine="0"/>
              <w:jc w:val="center"/>
              <w:rPr>
                <w:noProof/>
              </w:rPr>
            </w:pPr>
            <w:r>
              <w:rPr>
                <w:noProof/>
              </w:rPr>
              <w:t>0,752</w:t>
            </w:r>
          </w:p>
        </w:tc>
        <w:tc>
          <w:tcPr>
            <w:tcW w:w="1301" w:type="dxa"/>
            <w:shd w:val="clear" w:color="auto" w:fill="D9D9D9" w:themeFill="background1" w:themeFillShade="D9"/>
            <w:vAlign w:val="center"/>
          </w:tcPr>
          <w:p w14:paraId="0D02C2D9" w14:textId="67B5A2E8" w:rsidR="00031E56" w:rsidRDefault="00031E56" w:rsidP="006D6C5F">
            <w:pPr>
              <w:pStyle w:val="Folgeabsatz"/>
              <w:ind w:firstLine="0"/>
              <w:jc w:val="center"/>
              <w:rPr>
                <w:noProof/>
              </w:rPr>
            </w:pPr>
            <w:r>
              <w:rPr>
                <w:noProof/>
              </w:rPr>
              <w:t>-0,037</w:t>
            </w:r>
          </w:p>
        </w:tc>
        <w:tc>
          <w:tcPr>
            <w:tcW w:w="1186" w:type="dxa"/>
            <w:shd w:val="clear" w:color="auto" w:fill="D9D9D9" w:themeFill="background1" w:themeFillShade="D9"/>
            <w:vAlign w:val="center"/>
          </w:tcPr>
          <w:p w14:paraId="3DF9A798" w14:textId="3E379EA2" w:rsidR="00031E56" w:rsidRDefault="00031E56" w:rsidP="006D6C5F">
            <w:pPr>
              <w:pStyle w:val="Folgeabsatz"/>
              <w:ind w:firstLine="0"/>
              <w:jc w:val="center"/>
              <w:rPr>
                <w:noProof/>
              </w:rPr>
            </w:pPr>
            <w:r>
              <w:rPr>
                <w:noProof/>
              </w:rPr>
              <w:t>1,466</w:t>
            </w:r>
          </w:p>
        </w:tc>
      </w:tr>
      <w:tr w:rsidR="00031E56" w14:paraId="7E8D19B1" w14:textId="77777777" w:rsidTr="006D6C5F">
        <w:trPr>
          <w:trHeight w:val="435"/>
        </w:trPr>
        <w:tc>
          <w:tcPr>
            <w:tcW w:w="2498" w:type="dxa"/>
            <w:vMerge/>
            <w:vAlign w:val="center"/>
          </w:tcPr>
          <w:p w14:paraId="6C0AAC85" w14:textId="77777777" w:rsidR="00031E56" w:rsidRPr="009764C3" w:rsidRDefault="00031E56" w:rsidP="006D6C5F">
            <w:pPr>
              <w:pStyle w:val="Folgeabsatz"/>
              <w:ind w:firstLine="0"/>
              <w:jc w:val="left"/>
              <w:rPr>
                <w:b/>
                <w:noProof/>
              </w:rPr>
            </w:pPr>
          </w:p>
        </w:tc>
        <w:tc>
          <w:tcPr>
            <w:tcW w:w="1172" w:type="dxa"/>
            <w:vAlign w:val="center"/>
          </w:tcPr>
          <w:p w14:paraId="70894BDF" w14:textId="6D4232E3"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5E309708" w14:textId="3EBA24BE" w:rsidR="00031E56" w:rsidRDefault="00031E56" w:rsidP="006D6C5F">
            <w:pPr>
              <w:pStyle w:val="Folgeabsatz"/>
              <w:ind w:firstLine="0"/>
              <w:jc w:val="center"/>
              <w:rPr>
                <w:noProof/>
              </w:rPr>
            </w:pPr>
            <w:r>
              <w:rPr>
                <w:noProof/>
              </w:rPr>
              <w:t>1,350</w:t>
            </w:r>
          </w:p>
        </w:tc>
        <w:tc>
          <w:tcPr>
            <w:tcW w:w="900" w:type="dxa"/>
            <w:vAlign w:val="center"/>
          </w:tcPr>
          <w:p w14:paraId="091EF2D7" w14:textId="6D349B37" w:rsidR="00031E56" w:rsidRDefault="00031E56" w:rsidP="006D6C5F">
            <w:pPr>
              <w:pStyle w:val="Folgeabsatz"/>
              <w:ind w:firstLine="0"/>
              <w:jc w:val="center"/>
              <w:rPr>
                <w:noProof/>
              </w:rPr>
            </w:pPr>
            <w:r>
              <w:rPr>
                <w:noProof/>
              </w:rPr>
              <w:t>1,125</w:t>
            </w:r>
          </w:p>
        </w:tc>
        <w:tc>
          <w:tcPr>
            <w:tcW w:w="1491" w:type="dxa"/>
            <w:vAlign w:val="center"/>
          </w:tcPr>
          <w:p w14:paraId="0356C8EC" w14:textId="4BE1568A" w:rsidR="00031E56" w:rsidRDefault="00031E56" w:rsidP="006D6C5F">
            <w:pPr>
              <w:pStyle w:val="Folgeabsatz"/>
              <w:ind w:firstLine="0"/>
              <w:jc w:val="center"/>
              <w:rPr>
                <w:noProof/>
              </w:rPr>
            </w:pPr>
            <w:r>
              <w:rPr>
                <w:noProof/>
              </w:rPr>
              <w:t>0,698</w:t>
            </w:r>
          </w:p>
        </w:tc>
        <w:tc>
          <w:tcPr>
            <w:tcW w:w="1301" w:type="dxa"/>
            <w:vAlign w:val="center"/>
          </w:tcPr>
          <w:p w14:paraId="3366BCA8" w14:textId="1DB343CE" w:rsidR="00031E56" w:rsidRDefault="00031E56" w:rsidP="006D6C5F">
            <w:pPr>
              <w:pStyle w:val="Folgeabsatz"/>
              <w:ind w:firstLine="0"/>
              <w:jc w:val="center"/>
              <w:rPr>
                <w:noProof/>
              </w:rPr>
            </w:pPr>
            <w:r>
              <w:rPr>
                <w:noProof/>
              </w:rPr>
              <w:t>0,652</w:t>
            </w:r>
          </w:p>
        </w:tc>
        <w:tc>
          <w:tcPr>
            <w:tcW w:w="1186" w:type="dxa"/>
            <w:vAlign w:val="center"/>
          </w:tcPr>
          <w:p w14:paraId="07605858" w14:textId="1D7E1DCF" w:rsidR="00031E56" w:rsidRDefault="00031E56" w:rsidP="006D6C5F">
            <w:pPr>
              <w:pStyle w:val="Folgeabsatz"/>
              <w:ind w:firstLine="0"/>
              <w:jc w:val="center"/>
              <w:rPr>
                <w:noProof/>
              </w:rPr>
            </w:pPr>
            <w:r>
              <w:rPr>
                <w:noProof/>
              </w:rPr>
              <w:t>2,048</w:t>
            </w:r>
          </w:p>
        </w:tc>
      </w:tr>
      <w:tr w:rsidR="00031E56" w14:paraId="72FA3BD8" w14:textId="77777777" w:rsidTr="006D6C5F">
        <w:trPr>
          <w:trHeight w:val="435"/>
        </w:trPr>
        <w:tc>
          <w:tcPr>
            <w:tcW w:w="2498" w:type="dxa"/>
            <w:vMerge w:val="restart"/>
            <w:vAlign w:val="center"/>
          </w:tcPr>
          <w:p w14:paraId="061F85A1" w14:textId="5AFC864A" w:rsidR="00031E56" w:rsidRPr="009764C3" w:rsidRDefault="00031E56" w:rsidP="006D6C5F">
            <w:pPr>
              <w:pStyle w:val="Folgeabsatz"/>
              <w:ind w:firstLine="0"/>
              <w:jc w:val="left"/>
              <w:rPr>
                <w:b/>
                <w:noProof/>
              </w:rPr>
            </w:pPr>
            <w:r w:rsidRPr="009764C3">
              <w:rPr>
                <w:b/>
                <w:noProof/>
              </w:rPr>
              <w:t>Effizienz</w:t>
            </w:r>
          </w:p>
        </w:tc>
        <w:tc>
          <w:tcPr>
            <w:tcW w:w="1172" w:type="dxa"/>
            <w:shd w:val="clear" w:color="auto" w:fill="D9D9D9" w:themeFill="background1" w:themeFillShade="D9"/>
            <w:vAlign w:val="center"/>
          </w:tcPr>
          <w:p w14:paraId="02561B61" w14:textId="1FA7223B"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3C64F9F5" w14:textId="76C40E49" w:rsidR="00031E56" w:rsidRDefault="00031E56" w:rsidP="006D6C5F">
            <w:pPr>
              <w:pStyle w:val="Folgeabsatz"/>
              <w:ind w:firstLine="0"/>
              <w:jc w:val="center"/>
              <w:rPr>
                <w:noProof/>
              </w:rPr>
            </w:pPr>
            <w:r>
              <w:rPr>
                <w:noProof/>
              </w:rPr>
              <w:t>0,536</w:t>
            </w:r>
          </w:p>
        </w:tc>
        <w:tc>
          <w:tcPr>
            <w:tcW w:w="900" w:type="dxa"/>
            <w:shd w:val="clear" w:color="auto" w:fill="D9D9D9" w:themeFill="background1" w:themeFillShade="D9"/>
            <w:vAlign w:val="center"/>
          </w:tcPr>
          <w:p w14:paraId="08D5FBCF" w14:textId="4D2436CB" w:rsidR="00031E56" w:rsidRDefault="00031E56" w:rsidP="006D6C5F">
            <w:pPr>
              <w:pStyle w:val="Folgeabsatz"/>
              <w:ind w:firstLine="0"/>
              <w:jc w:val="center"/>
              <w:rPr>
                <w:noProof/>
              </w:rPr>
            </w:pPr>
            <w:r>
              <w:rPr>
                <w:noProof/>
              </w:rPr>
              <w:t>0,796</w:t>
            </w:r>
          </w:p>
        </w:tc>
        <w:tc>
          <w:tcPr>
            <w:tcW w:w="1491" w:type="dxa"/>
            <w:shd w:val="clear" w:color="auto" w:fill="D9D9D9" w:themeFill="background1" w:themeFillShade="D9"/>
            <w:vAlign w:val="center"/>
          </w:tcPr>
          <w:p w14:paraId="1429E97A" w14:textId="2A0665A6" w:rsidR="00031E56" w:rsidRDefault="00031E56" w:rsidP="006D6C5F">
            <w:pPr>
              <w:pStyle w:val="Folgeabsatz"/>
              <w:ind w:firstLine="0"/>
              <w:jc w:val="center"/>
              <w:rPr>
                <w:noProof/>
              </w:rPr>
            </w:pPr>
            <w:r>
              <w:rPr>
                <w:noProof/>
              </w:rPr>
              <w:t>0,590</w:t>
            </w:r>
          </w:p>
        </w:tc>
        <w:tc>
          <w:tcPr>
            <w:tcW w:w="1301" w:type="dxa"/>
            <w:shd w:val="clear" w:color="auto" w:fill="D9D9D9" w:themeFill="background1" w:themeFillShade="D9"/>
            <w:vAlign w:val="center"/>
          </w:tcPr>
          <w:p w14:paraId="26EEA66B" w14:textId="76CD8C75" w:rsidR="00031E56" w:rsidRDefault="00031E56" w:rsidP="006D6C5F">
            <w:pPr>
              <w:pStyle w:val="Folgeabsatz"/>
              <w:ind w:firstLine="0"/>
              <w:jc w:val="center"/>
              <w:rPr>
                <w:noProof/>
              </w:rPr>
            </w:pPr>
            <w:r>
              <w:rPr>
                <w:noProof/>
              </w:rPr>
              <w:t>-0,054</w:t>
            </w:r>
          </w:p>
        </w:tc>
        <w:tc>
          <w:tcPr>
            <w:tcW w:w="1186" w:type="dxa"/>
            <w:shd w:val="clear" w:color="auto" w:fill="D9D9D9" w:themeFill="background1" w:themeFillShade="D9"/>
            <w:vAlign w:val="center"/>
          </w:tcPr>
          <w:p w14:paraId="2C731A15" w14:textId="77E0D480" w:rsidR="00031E56" w:rsidRDefault="00031E56" w:rsidP="006D6C5F">
            <w:pPr>
              <w:pStyle w:val="Folgeabsatz"/>
              <w:ind w:firstLine="0"/>
              <w:jc w:val="center"/>
              <w:rPr>
                <w:noProof/>
              </w:rPr>
            </w:pPr>
            <w:r>
              <w:rPr>
                <w:noProof/>
              </w:rPr>
              <w:t>1,126</w:t>
            </w:r>
          </w:p>
        </w:tc>
      </w:tr>
      <w:tr w:rsidR="00031E56" w14:paraId="7D6358AE" w14:textId="77777777" w:rsidTr="006D6C5F">
        <w:trPr>
          <w:trHeight w:val="435"/>
        </w:trPr>
        <w:tc>
          <w:tcPr>
            <w:tcW w:w="2498" w:type="dxa"/>
            <w:vMerge/>
            <w:vAlign w:val="center"/>
          </w:tcPr>
          <w:p w14:paraId="04D6C7D5" w14:textId="77777777" w:rsidR="00031E56" w:rsidRPr="009764C3" w:rsidRDefault="00031E56" w:rsidP="006D6C5F">
            <w:pPr>
              <w:pStyle w:val="Folgeabsatz"/>
              <w:ind w:firstLine="0"/>
              <w:jc w:val="left"/>
              <w:rPr>
                <w:b/>
                <w:noProof/>
              </w:rPr>
            </w:pPr>
          </w:p>
        </w:tc>
        <w:tc>
          <w:tcPr>
            <w:tcW w:w="1172" w:type="dxa"/>
            <w:vAlign w:val="center"/>
          </w:tcPr>
          <w:p w14:paraId="3EBCDB52" w14:textId="69D8FD55"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6E36A151" w14:textId="2650245A" w:rsidR="00031E56" w:rsidRDefault="00031E56" w:rsidP="006D6C5F">
            <w:pPr>
              <w:pStyle w:val="Folgeabsatz"/>
              <w:ind w:firstLine="0"/>
              <w:jc w:val="center"/>
              <w:rPr>
                <w:noProof/>
              </w:rPr>
            </w:pPr>
            <w:r>
              <w:rPr>
                <w:noProof/>
              </w:rPr>
              <w:t>0,825</w:t>
            </w:r>
          </w:p>
        </w:tc>
        <w:tc>
          <w:tcPr>
            <w:tcW w:w="900" w:type="dxa"/>
            <w:vAlign w:val="center"/>
          </w:tcPr>
          <w:p w14:paraId="40D79A09" w14:textId="16338B2A" w:rsidR="00031E56" w:rsidRDefault="00031E56" w:rsidP="006D6C5F">
            <w:pPr>
              <w:pStyle w:val="Folgeabsatz"/>
              <w:ind w:firstLine="0"/>
              <w:jc w:val="center"/>
              <w:rPr>
                <w:noProof/>
              </w:rPr>
            </w:pPr>
            <w:r>
              <w:rPr>
                <w:noProof/>
              </w:rPr>
              <w:t>0,646</w:t>
            </w:r>
          </w:p>
        </w:tc>
        <w:tc>
          <w:tcPr>
            <w:tcW w:w="1491" w:type="dxa"/>
            <w:vAlign w:val="center"/>
          </w:tcPr>
          <w:p w14:paraId="2A3D1D9E" w14:textId="1EC1D1F6" w:rsidR="00031E56" w:rsidRDefault="00031E56" w:rsidP="006D6C5F">
            <w:pPr>
              <w:pStyle w:val="Folgeabsatz"/>
              <w:ind w:firstLine="0"/>
              <w:jc w:val="center"/>
              <w:rPr>
                <w:noProof/>
              </w:rPr>
            </w:pPr>
            <w:r>
              <w:rPr>
                <w:noProof/>
              </w:rPr>
              <w:t>0,400</w:t>
            </w:r>
          </w:p>
        </w:tc>
        <w:tc>
          <w:tcPr>
            <w:tcW w:w="1301" w:type="dxa"/>
            <w:vAlign w:val="center"/>
          </w:tcPr>
          <w:p w14:paraId="05A601C8" w14:textId="0A4A4919" w:rsidR="00031E56" w:rsidRDefault="00031E56" w:rsidP="006D6C5F">
            <w:pPr>
              <w:pStyle w:val="Folgeabsatz"/>
              <w:ind w:firstLine="0"/>
              <w:jc w:val="center"/>
              <w:rPr>
                <w:noProof/>
              </w:rPr>
            </w:pPr>
            <w:r>
              <w:rPr>
                <w:noProof/>
              </w:rPr>
              <w:t>0,425</w:t>
            </w:r>
          </w:p>
        </w:tc>
        <w:tc>
          <w:tcPr>
            <w:tcW w:w="1186" w:type="dxa"/>
            <w:vAlign w:val="center"/>
          </w:tcPr>
          <w:p w14:paraId="4C9EFECB" w14:textId="5EE2FA37" w:rsidR="00031E56" w:rsidRDefault="00031E56" w:rsidP="006D6C5F">
            <w:pPr>
              <w:pStyle w:val="Folgeabsatz"/>
              <w:ind w:firstLine="0"/>
              <w:jc w:val="center"/>
              <w:rPr>
                <w:noProof/>
              </w:rPr>
            </w:pPr>
            <w:r>
              <w:rPr>
                <w:noProof/>
              </w:rPr>
              <w:t>1,225</w:t>
            </w:r>
          </w:p>
        </w:tc>
      </w:tr>
      <w:tr w:rsidR="00031E56" w14:paraId="4E1DA442" w14:textId="77777777" w:rsidTr="006D6C5F">
        <w:trPr>
          <w:trHeight w:val="401"/>
        </w:trPr>
        <w:tc>
          <w:tcPr>
            <w:tcW w:w="2498" w:type="dxa"/>
            <w:vMerge w:val="restart"/>
            <w:vAlign w:val="center"/>
          </w:tcPr>
          <w:p w14:paraId="674E1035" w14:textId="24B8BE32" w:rsidR="00031E56" w:rsidRPr="009764C3" w:rsidRDefault="00031E56" w:rsidP="006D6C5F">
            <w:pPr>
              <w:pStyle w:val="Folgeabsatz"/>
              <w:ind w:firstLine="0"/>
              <w:jc w:val="left"/>
              <w:rPr>
                <w:b/>
                <w:noProof/>
              </w:rPr>
            </w:pPr>
            <w:r w:rsidRPr="009764C3">
              <w:rPr>
                <w:b/>
                <w:noProof/>
              </w:rPr>
              <w:t>Steuerbarkeit</w:t>
            </w:r>
          </w:p>
        </w:tc>
        <w:tc>
          <w:tcPr>
            <w:tcW w:w="1172" w:type="dxa"/>
            <w:shd w:val="clear" w:color="auto" w:fill="D9D9D9" w:themeFill="background1" w:themeFillShade="D9"/>
            <w:vAlign w:val="center"/>
          </w:tcPr>
          <w:p w14:paraId="38D0AAFA" w14:textId="24B3148E"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383C1DF9" w14:textId="088AA17E" w:rsidR="00031E56" w:rsidRDefault="00031E56" w:rsidP="006D6C5F">
            <w:pPr>
              <w:pStyle w:val="Folgeabsatz"/>
              <w:ind w:firstLine="0"/>
              <w:jc w:val="center"/>
              <w:rPr>
                <w:noProof/>
              </w:rPr>
            </w:pPr>
            <w:r>
              <w:rPr>
                <w:noProof/>
              </w:rPr>
              <w:t>-0,286</w:t>
            </w:r>
          </w:p>
        </w:tc>
        <w:tc>
          <w:tcPr>
            <w:tcW w:w="900" w:type="dxa"/>
            <w:shd w:val="clear" w:color="auto" w:fill="D9D9D9" w:themeFill="background1" w:themeFillShade="D9"/>
            <w:vAlign w:val="center"/>
          </w:tcPr>
          <w:p w14:paraId="7556BB89" w14:textId="0156F0A0" w:rsidR="00031E56" w:rsidRDefault="00031E56" w:rsidP="006D6C5F">
            <w:pPr>
              <w:pStyle w:val="Folgeabsatz"/>
              <w:ind w:firstLine="0"/>
              <w:jc w:val="center"/>
              <w:rPr>
                <w:noProof/>
              </w:rPr>
            </w:pPr>
            <w:r>
              <w:rPr>
                <w:noProof/>
              </w:rPr>
              <w:t>0,488</w:t>
            </w:r>
          </w:p>
        </w:tc>
        <w:tc>
          <w:tcPr>
            <w:tcW w:w="1491" w:type="dxa"/>
            <w:shd w:val="clear" w:color="auto" w:fill="D9D9D9" w:themeFill="background1" w:themeFillShade="D9"/>
            <w:vAlign w:val="center"/>
          </w:tcPr>
          <w:p w14:paraId="1B656E0F" w14:textId="52764C46" w:rsidR="00031E56" w:rsidRDefault="00031E56" w:rsidP="006D6C5F">
            <w:pPr>
              <w:pStyle w:val="Folgeabsatz"/>
              <w:ind w:firstLine="0"/>
              <w:jc w:val="center"/>
              <w:rPr>
                <w:noProof/>
              </w:rPr>
            </w:pPr>
            <w:r>
              <w:rPr>
                <w:noProof/>
              </w:rPr>
              <w:t>0,361</w:t>
            </w:r>
          </w:p>
        </w:tc>
        <w:tc>
          <w:tcPr>
            <w:tcW w:w="1301" w:type="dxa"/>
            <w:shd w:val="clear" w:color="auto" w:fill="D9D9D9" w:themeFill="background1" w:themeFillShade="D9"/>
            <w:vAlign w:val="center"/>
          </w:tcPr>
          <w:p w14:paraId="1D3BEF85" w14:textId="0297ADA9" w:rsidR="00031E56" w:rsidRDefault="00031E56" w:rsidP="006D6C5F">
            <w:pPr>
              <w:pStyle w:val="Folgeabsatz"/>
              <w:ind w:firstLine="0"/>
              <w:jc w:val="center"/>
              <w:rPr>
                <w:noProof/>
              </w:rPr>
            </w:pPr>
            <w:r>
              <w:rPr>
                <w:noProof/>
              </w:rPr>
              <w:t>-0,647</w:t>
            </w:r>
          </w:p>
        </w:tc>
        <w:tc>
          <w:tcPr>
            <w:tcW w:w="1186" w:type="dxa"/>
            <w:shd w:val="clear" w:color="auto" w:fill="D9D9D9" w:themeFill="background1" w:themeFillShade="D9"/>
            <w:vAlign w:val="center"/>
          </w:tcPr>
          <w:p w14:paraId="1F609264" w14:textId="0FEDD29C" w:rsidR="00031E56" w:rsidRDefault="00031E56" w:rsidP="006D6C5F">
            <w:pPr>
              <w:pStyle w:val="Folgeabsatz"/>
              <w:ind w:firstLine="0"/>
              <w:jc w:val="center"/>
              <w:rPr>
                <w:noProof/>
              </w:rPr>
            </w:pPr>
            <w:r>
              <w:rPr>
                <w:noProof/>
              </w:rPr>
              <w:t>0,076</w:t>
            </w:r>
          </w:p>
        </w:tc>
      </w:tr>
      <w:tr w:rsidR="00031E56" w14:paraId="66704CF2" w14:textId="77777777" w:rsidTr="006D6C5F">
        <w:trPr>
          <w:trHeight w:val="435"/>
        </w:trPr>
        <w:tc>
          <w:tcPr>
            <w:tcW w:w="2498" w:type="dxa"/>
            <w:vMerge/>
            <w:vAlign w:val="center"/>
          </w:tcPr>
          <w:p w14:paraId="18ABB175" w14:textId="77777777" w:rsidR="00031E56" w:rsidRPr="009764C3" w:rsidRDefault="00031E56" w:rsidP="006D6C5F">
            <w:pPr>
              <w:pStyle w:val="Folgeabsatz"/>
              <w:ind w:firstLine="0"/>
              <w:jc w:val="left"/>
              <w:rPr>
                <w:b/>
                <w:noProof/>
              </w:rPr>
            </w:pPr>
          </w:p>
        </w:tc>
        <w:tc>
          <w:tcPr>
            <w:tcW w:w="1172" w:type="dxa"/>
            <w:vAlign w:val="center"/>
          </w:tcPr>
          <w:p w14:paraId="0DC3A4B5" w14:textId="05284344"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25926702" w14:textId="6B8F5FBE" w:rsidR="00031E56" w:rsidRDefault="00031E56" w:rsidP="006D6C5F">
            <w:pPr>
              <w:pStyle w:val="Folgeabsatz"/>
              <w:ind w:firstLine="0"/>
              <w:jc w:val="center"/>
              <w:rPr>
                <w:noProof/>
              </w:rPr>
            </w:pPr>
            <w:r>
              <w:rPr>
                <w:noProof/>
              </w:rPr>
              <w:t>0,475</w:t>
            </w:r>
          </w:p>
        </w:tc>
        <w:tc>
          <w:tcPr>
            <w:tcW w:w="900" w:type="dxa"/>
            <w:vAlign w:val="center"/>
          </w:tcPr>
          <w:p w14:paraId="7C86747D" w14:textId="526E793D" w:rsidR="00031E56" w:rsidRDefault="00031E56" w:rsidP="006D6C5F">
            <w:pPr>
              <w:pStyle w:val="Folgeabsatz"/>
              <w:ind w:firstLine="0"/>
              <w:jc w:val="center"/>
              <w:rPr>
                <w:noProof/>
              </w:rPr>
            </w:pPr>
            <w:r>
              <w:rPr>
                <w:noProof/>
              </w:rPr>
              <w:t>0,953</w:t>
            </w:r>
          </w:p>
        </w:tc>
        <w:tc>
          <w:tcPr>
            <w:tcW w:w="1491" w:type="dxa"/>
            <w:vAlign w:val="center"/>
          </w:tcPr>
          <w:p w14:paraId="4D2FEB87" w14:textId="0CA09E71" w:rsidR="00031E56" w:rsidRDefault="00031E56" w:rsidP="006D6C5F">
            <w:pPr>
              <w:pStyle w:val="Folgeabsatz"/>
              <w:ind w:firstLine="0"/>
              <w:jc w:val="center"/>
              <w:rPr>
                <w:noProof/>
              </w:rPr>
            </w:pPr>
            <w:r>
              <w:rPr>
                <w:noProof/>
              </w:rPr>
              <w:t>0,591</w:t>
            </w:r>
          </w:p>
        </w:tc>
        <w:tc>
          <w:tcPr>
            <w:tcW w:w="1301" w:type="dxa"/>
            <w:vAlign w:val="center"/>
          </w:tcPr>
          <w:p w14:paraId="426B674B" w14:textId="30422E3C" w:rsidR="00031E56" w:rsidRDefault="00031E56" w:rsidP="006D6C5F">
            <w:pPr>
              <w:pStyle w:val="Folgeabsatz"/>
              <w:ind w:firstLine="0"/>
              <w:jc w:val="center"/>
              <w:rPr>
                <w:noProof/>
              </w:rPr>
            </w:pPr>
            <w:r>
              <w:rPr>
                <w:noProof/>
              </w:rPr>
              <w:t>-0,116</w:t>
            </w:r>
          </w:p>
        </w:tc>
        <w:tc>
          <w:tcPr>
            <w:tcW w:w="1186" w:type="dxa"/>
            <w:vAlign w:val="center"/>
          </w:tcPr>
          <w:p w14:paraId="2D668C80" w14:textId="75F478A7" w:rsidR="00031E56" w:rsidRDefault="00031E56" w:rsidP="006D6C5F">
            <w:pPr>
              <w:pStyle w:val="Folgeabsatz"/>
              <w:ind w:firstLine="0"/>
              <w:jc w:val="center"/>
              <w:rPr>
                <w:noProof/>
              </w:rPr>
            </w:pPr>
            <w:r>
              <w:rPr>
                <w:noProof/>
              </w:rPr>
              <w:t>1,066</w:t>
            </w:r>
          </w:p>
        </w:tc>
      </w:tr>
      <w:tr w:rsidR="00031E56" w14:paraId="43A0B9D8" w14:textId="77777777" w:rsidTr="006D6C5F">
        <w:trPr>
          <w:trHeight w:val="435"/>
        </w:trPr>
        <w:tc>
          <w:tcPr>
            <w:tcW w:w="2498" w:type="dxa"/>
            <w:vMerge w:val="restart"/>
            <w:vAlign w:val="center"/>
          </w:tcPr>
          <w:p w14:paraId="1A6E3715" w14:textId="5E653A8F" w:rsidR="00031E56" w:rsidRPr="009764C3" w:rsidRDefault="00031E56" w:rsidP="006D6C5F">
            <w:pPr>
              <w:pStyle w:val="Folgeabsatz"/>
              <w:ind w:firstLine="0"/>
              <w:jc w:val="left"/>
              <w:rPr>
                <w:b/>
                <w:noProof/>
              </w:rPr>
            </w:pPr>
            <w:r w:rsidRPr="009764C3">
              <w:rPr>
                <w:b/>
                <w:noProof/>
              </w:rPr>
              <w:t>Stimulation</w:t>
            </w:r>
          </w:p>
        </w:tc>
        <w:tc>
          <w:tcPr>
            <w:tcW w:w="1172" w:type="dxa"/>
            <w:shd w:val="clear" w:color="auto" w:fill="D9D9D9" w:themeFill="background1" w:themeFillShade="D9"/>
            <w:vAlign w:val="center"/>
          </w:tcPr>
          <w:p w14:paraId="1143E484" w14:textId="74A92A3E"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74A26528" w14:textId="54B8D805" w:rsidR="00031E56" w:rsidRDefault="00031E56" w:rsidP="006D6C5F">
            <w:pPr>
              <w:pStyle w:val="Folgeabsatz"/>
              <w:ind w:firstLine="0"/>
              <w:jc w:val="center"/>
              <w:rPr>
                <w:noProof/>
              </w:rPr>
            </w:pPr>
            <w:r>
              <w:rPr>
                <w:noProof/>
              </w:rPr>
              <w:t>0,786</w:t>
            </w:r>
          </w:p>
        </w:tc>
        <w:tc>
          <w:tcPr>
            <w:tcW w:w="900" w:type="dxa"/>
            <w:shd w:val="clear" w:color="auto" w:fill="D9D9D9" w:themeFill="background1" w:themeFillShade="D9"/>
            <w:vAlign w:val="center"/>
          </w:tcPr>
          <w:p w14:paraId="150F9B22" w14:textId="7F59ECA8" w:rsidR="00031E56" w:rsidRDefault="00031E56" w:rsidP="006D6C5F">
            <w:pPr>
              <w:pStyle w:val="Folgeabsatz"/>
              <w:ind w:firstLine="0"/>
              <w:jc w:val="center"/>
              <w:rPr>
                <w:noProof/>
              </w:rPr>
            </w:pPr>
            <w:r>
              <w:rPr>
                <w:noProof/>
              </w:rPr>
              <w:t>0,835</w:t>
            </w:r>
          </w:p>
        </w:tc>
        <w:tc>
          <w:tcPr>
            <w:tcW w:w="1491" w:type="dxa"/>
            <w:shd w:val="clear" w:color="auto" w:fill="D9D9D9" w:themeFill="background1" w:themeFillShade="D9"/>
            <w:vAlign w:val="center"/>
          </w:tcPr>
          <w:p w14:paraId="12BF1489" w14:textId="1F58F166" w:rsidR="00031E56" w:rsidRDefault="00031E56" w:rsidP="006D6C5F">
            <w:pPr>
              <w:pStyle w:val="Folgeabsatz"/>
              <w:ind w:firstLine="0"/>
              <w:jc w:val="center"/>
              <w:rPr>
                <w:noProof/>
              </w:rPr>
            </w:pPr>
            <w:r>
              <w:rPr>
                <w:noProof/>
              </w:rPr>
              <w:t>0,618</w:t>
            </w:r>
          </w:p>
        </w:tc>
        <w:tc>
          <w:tcPr>
            <w:tcW w:w="1301" w:type="dxa"/>
            <w:shd w:val="clear" w:color="auto" w:fill="D9D9D9" w:themeFill="background1" w:themeFillShade="D9"/>
            <w:vAlign w:val="center"/>
          </w:tcPr>
          <w:p w14:paraId="4783938D" w14:textId="31B57694" w:rsidR="00031E56" w:rsidRDefault="00031E56" w:rsidP="006D6C5F">
            <w:pPr>
              <w:pStyle w:val="Folgeabsatz"/>
              <w:ind w:firstLine="0"/>
              <w:jc w:val="center"/>
              <w:rPr>
                <w:noProof/>
              </w:rPr>
            </w:pPr>
            <w:r>
              <w:rPr>
                <w:noProof/>
              </w:rPr>
              <w:t>0,168</w:t>
            </w:r>
          </w:p>
        </w:tc>
        <w:tc>
          <w:tcPr>
            <w:tcW w:w="1186" w:type="dxa"/>
            <w:shd w:val="clear" w:color="auto" w:fill="D9D9D9" w:themeFill="background1" w:themeFillShade="D9"/>
            <w:vAlign w:val="center"/>
          </w:tcPr>
          <w:p w14:paraId="1DC06283" w14:textId="3134D75D" w:rsidR="00031E56" w:rsidRDefault="00031E56" w:rsidP="006D6C5F">
            <w:pPr>
              <w:pStyle w:val="Folgeabsatz"/>
              <w:ind w:firstLine="0"/>
              <w:jc w:val="center"/>
              <w:rPr>
                <w:noProof/>
              </w:rPr>
            </w:pPr>
            <w:r>
              <w:rPr>
                <w:noProof/>
              </w:rPr>
              <w:t>1,404</w:t>
            </w:r>
          </w:p>
        </w:tc>
      </w:tr>
      <w:tr w:rsidR="00031E56" w14:paraId="67BD7A72" w14:textId="77777777" w:rsidTr="006D6C5F">
        <w:trPr>
          <w:trHeight w:val="435"/>
        </w:trPr>
        <w:tc>
          <w:tcPr>
            <w:tcW w:w="2498" w:type="dxa"/>
            <w:vMerge/>
            <w:vAlign w:val="center"/>
          </w:tcPr>
          <w:p w14:paraId="1DB0B923" w14:textId="77777777" w:rsidR="00031E56" w:rsidRPr="009764C3" w:rsidRDefault="00031E56" w:rsidP="006D6C5F">
            <w:pPr>
              <w:pStyle w:val="Folgeabsatz"/>
              <w:ind w:firstLine="0"/>
              <w:jc w:val="left"/>
              <w:rPr>
                <w:b/>
                <w:noProof/>
              </w:rPr>
            </w:pPr>
          </w:p>
        </w:tc>
        <w:tc>
          <w:tcPr>
            <w:tcW w:w="1172" w:type="dxa"/>
            <w:vAlign w:val="center"/>
          </w:tcPr>
          <w:p w14:paraId="1FBB22B2" w14:textId="18C6829D"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692EDC3B" w14:textId="7658EE10" w:rsidR="00031E56" w:rsidRDefault="00031E56" w:rsidP="006D6C5F">
            <w:pPr>
              <w:pStyle w:val="Folgeabsatz"/>
              <w:ind w:firstLine="0"/>
              <w:jc w:val="center"/>
              <w:rPr>
                <w:noProof/>
              </w:rPr>
            </w:pPr>
            <w:r>
              <w:rPr>
                <w:noProof/>
              </w:rPr>
              <w:t>1,125</w:t>
            </w:r>
          </w:p>
        </w:tc>
        <w:tc>
          <w:tcPr>
            <w:tcW w:w="900" w:type="dxa"/>
            <w:vAlign w:val="center"/>
          </w:tcPr>
          <w:p w14:paraId="45C3ADE8" w14:textId="442C400B" w:rsidR="00031E56" w:rsidRDefault="00031E56" w:rsidP="006D6C5F">
            <w:pPr>
              <w:pStyle w:val="Folgeabsatz"/>
              <w:ind w:firstLine="0"/>
              <w:jc w:val="center"/>
              <w:rPr>
                <w:noProof/>
              </w:rPr>
            </w:pPr>
            <w:r>
              <w:rPr>
                <w:noProof/>
              </w:rPr>
              <w:t>0,626</w:t>
            </w:r>
          </w:p>
        </w:tc>
        <w:tc>
          <w:tcPr>
            <w:tcW w:w="1491" w:type="dxa"/>
            <w:vAlign w:val="center"/>
          </w:tcPr>
          <w:p w14:paraId="7EF37B63" w14:textId="3A8DC1E8" w:rsidR="00031E56" w:rsidRDefault="00031E56" w:rsidP="006D6C5F">
            <w:pPr>
              <w:pStyle w:val="Folgeabsatz"/>
              <w:ind w:firstLine="0"/>
              <w:jc w:val="center"/>
              <w:rPr>
                <w:noProof/>
              </w:rPr>
            </w:pPr>
            <w:r>
              <w:rPr>
                <w:noProof/>
              </w:rPr>
              <w:t>0,388</w:t>
            </w:r>
          </w:p>
        </w:tc>
        <w:tc>
          <w:tcPr>
            <w:tcW w:w="1301" w:type="dxa"/>
            <w:vAlign w:val="center"/>
          </w:tcPr>
          <w:p w14:paraId="5DD18A8F" w14:textId="3EC59C19" w:rsidR="00031E56" w:rsidRDefault="00031E56" w:rsidP="006D6C5F">
            <w:pPr>
              <w:pStyle w:val="Folgeabsatz"/>
              <w:ind w:firstLine="0"/>
              <w:jc w:val="center"/>
              <w:rPr>
                <w:noProof/>
              </w:rPr>
            </w:pPr>
            <w:r>
              <w:rPr>
                <w:noProof/>
              </w:rPr>
              <w:t>0,737</w:t>
            </w:r>
          </w:p>
        </w:tc>
        <w:tc>
          <w:tcPr>
            <w:tcW w:w="1186" w:type="dxa"/>
            <w:vAlign w:val="center"/>
          </w:tcPr>
          <w:p w14:paraId="4ABD8B0E" w14:textId="3E02479E" w:rsidR="00031E56" w:rsidRDefault="00031E56" w:rsidP="006D6C5F">
            <w:pPr>
              <w:pStyle w:val="Folgeabsatz"/>
              <w:ind w:firstLine="0"/>
              <w:jc w:val="center"/>
              <w:rPr>
                <w:noProof/>
              </w:rPr>
            </w:pPr>
            <w:r>
              <w:rPr>
                <w:noProof/>
              </w:rPr>
              <w:t>1,513</w:t>
            </w:r>
          </w:p>
        </w:tc>
      </w:tr>
      <w:tr w:rsidR="00031E56" w14:paraId="02C39836" w14:textId="77777777" w:rsidTr="006D6C5F">
        <w:trPr>
          <w:trHeight w:val="435"/>
        </w:trPr>
        <w:tc>
          <w:tcPr>
            <w:tcW w:w="2498" w:type="dxa"/>
            <w:vMerge w:val="restart"/>
            <w:vAlign w:val="center"/>
          </w:tcPr>
          <w:p w14:paraId="447362AD" w14:textId="31777260" w:rsidR="00031E56" w:rsidRPr="009764C3" w:rsidRDefault="00031E56" w:rsidP="006D6C5F">
            <w:pPr>
              <w:pStyle w:val="Folgeabsatz"/>
              <w:ind w:firstLine="0"/>
              <w:jc w:val="left"/>
              <w:rPr>
                <w:b/>
                <w:noProof/>
              </w:rPr>
            </w:pPr>
            <w:r w:rsidRPr="009764C3">
              <w:rPr>
                <w:b/>
                <w:noProof/>
              </w:rPr>
              <w:t>Originialität</w:t>
            </w:r>
          </w:p>
        </w:tc>
        <w:tc>
          <w:tcPr>
            <w:tcW w:w="1172" w:type="dxa"/>
            <w:shd w:val="clear" w:color="auto" w:fill="D9D9D9" w:themeFill="background1" w:themeFillShade="D9"/>
            <w:vAlign w:val="center"/>
          </w:tcPr>
          <w:p w14:paraId="199D5872" w14:textId="250B0BC7" w:rsidR="00031E56" w:rsidRPr="009764C3" w:rsidRDefault="00031E56" w:rsidP="006D6C5F">
            <w:pPr>
              <w:pStyle w:val="Folgeabsatz"/>
              <w:ind w:firstLine="0"/>
              <w:jc w:val="center"/>
              <w:rPr>
                <w:b/>
                <w:noProof/>
              </w:rPr>
            </w:pPr>
            <w:r w:rsidRPr="009764C3">
              <w:rPr>
                <w:b/>
                <w:noProof/>
              </w:rPr>
              <w:t>1</w:t>
            </w:r>
          </w:p>
        </w:tc>
        <w:tc>
          <w:tcPr>
            <w:tcW w:w="855" w:type="dxa"/>
            <w:shd w:val="clear" w:color="auto" w:fill="D9D9D9" w:themeFill="background1" w:themeFillShade="D9"/>
            <w:vAlign w:val="center"/>
          </w:tcPr>
          <w:p w14:paraId="4456DFD6" w14:textId="52442A62" w:rsidR="00031E56" w:rsidRDefault="00031E56" w:rsidP="006D6C5F">
            <w:pPr>
              <w:pStyle w:val="Folgeabsatz"/>
              <w:ind w:firstLine="0"/>
              <w:jc w:val="center"/>
              <w:rPr>
                <w:noProof/>
              </w:rPr>
            </w:pPr>
            <w:r>
              <w:rPr>
                <w:noProof/>
              </w:rPr>
              <w:t>1,071</w:t>
            </w:r>
          </w:p>
        </w:tc>
        <w:tc>
          <w:tcPr>
            <w:tcW w:w="900" w:type="dxa"/>
            <w:shd w:val="clear" w:color="auto" w:fill="D9D9D9" w:themeFill="background1" w:themeFillShade="D9"/>
            <w:vAlign w:val="center"/>
          </w:tcPr>
          <w:p w14:paraId="53D5E716" w14:textId="37D8F4A0" w:rsidR="00031E56" w:rsidRDefault="00031E56" w:rsidP="006D6C5F">
            <w:pPr>
              <w:pStyle w:val="Folgeabsatz"/>
              <w:ind w:firstLine="0"/>
              <w:jc w:val="center"/>
              <w:rPr>
                <w:noProof/>
              </w:rPr>
            </w:pPr>
            <w:r>
              <w:rPr>
                <w:noProof/>
              </w:rPr>
              <w:t>0,624</w:t>
            </w:r>
          </w:p>
        </w:tc>
        <w:tc>
          <w:tcPr>
            <w:tcW w:w="1491" w:type="dxa"/>
            <w:shd w:val="clear" w:color="auto" w:fill="D9D9D9" w:themeFill="background1" w:themeFillShade="D9"/>
            <w:vAlign w:val="center"/>
          </w:tcPr>
          <w:p w14:paraId="500F28BC" w14:textId="32E027C9" w:rsidR="00031E56" w:rsidRDefault="00031E56" w:rsidP="006D6C5F">
            <w:pPr>
              <w:pStyle w:val="Folgeabsatz"/>
              <w:ind w:firstLine="0"/>
              <w:jc w:val="center"/>
              <w:rPr>
                <w:noProof/>
              </w:rPr>
            </w:pPr>
            <w:r>
              <w:rPr>
                <w:noProof/>
              </w:rPr>
              <w:t>0,463</w:t>
            </w:r>
          </w:p>
        </w:tc>
        <w:tc>
          <w:tcPr>
            <w:tcW w:w="1301" w:type="dxa"/>
            <w:shd w:val="clear" w:color="auto" w:fill="D9D9D9" w:themeFill="background1" w:themeFillShade="D9"/>
            <w:vAlign w:val="center"/>
          </w:tcPr>
          <w:p w14:paraId="709A83CB" w14:textId="7B5DE643" w:rsidR="00031E56" w:rsidRDefault="00031E56" w:rsidP="006D6C5F">
            <w:pPr>
              <w:pStyle w:val="Folgeabsatz"/>
              <w:ind w:firstLine="0"/>
              <w:jc w:val="center"/>
              <w:rPr>
                <w:noProof/>
              </w:rPr>
            </w:pPr>
            <w:r>
              <w:rPr>
                <w:noProof/>
              </w:rPr>
              <w:t>0,609</w:t>
            </w:r>
          </w:p>
        </w:tc>
        <w:tc>
          <w:tcPr>
            <w:tcW w:w="1186" w:type="dxa"/>
            <w:shd w:val="clear" w:color="auto" w:fill="D9D9D9" w:themeFill="background1" w:themeFillShade="D9"/>
            <w:vAlign w:val="center"/>
          </w:tcPr>
          <w:p w14:paraId="72BEF83B" w14:textId="5C577FF7" w:rsidR="00031E56" w:rsidRDefault="00031E56" w:rsidP="006D6C5F">
            <w:pPr>
              <w:pStyle w:val="Folgeabsatz"/>
              <w:ind w:firstLine="0"/>
              <w:jc w:val="center"/>
              <w:rPr>
                <w:noProof/>
              </w:rPr>
            </w:pPr>
            <w:r>
              <w:rPr>
                <w:noProof/>
              </w:rPr>
              <w:t>1,534</w:t>
            </w:r>
          </w:p>
        </w:tc>
      </w:tr>
      <w:tr w:rsidR="00031E56" w14:paraId="1C312953" w14:textId="77777777" w:rsidTr="006D6C5F">
        <w:trPr>
          <w:trHeight w:val="435"/>
        </w:trPr>
        <w:tc>
          <w:tcPr>
            <w:tcW w:w="2498" w:type="dxa"/>
            <w:vMerge/>
            <w:vAlign w:val="center"/>
          </w:tcPr>
          <w:p w14:paraId="644FB666" w14:textId="77777777" w:rsidR="00031E56" w:rsidRPr="009764C3" w:rsidRDefault="00031E56" w:rsidP="00A74850">
            <w:pPr>
              <w:pStyle w:val="Folgeabsatz"/>
              <w:ind w:firstLine="0"/>
              <w:rPr>
                <w:b/>
                <w:noProof/>
              </w:rPr>
            </w:pPr>
          </w:p>
        </w:tc>
        <w:tc>
          <w:tcPr>
            <w:tcW w:w="1172" w:type="dxa"/>
            <w:vAlign w:val="center"/>
          </w:tcPr>
          <w:p w14:paraId="6115666E" w14:textId="33CF94BB" w:rsidR="00031E56" w:rsidRPr="009764C3" w:rsidRDefault="00031E56" w:rsidP="006D6C5F">
            <w:pPr>
              <w:pStyle w:val="Folgeabsatz"/>
              <w:ind w:firstLine="0"/>
              <w:jc w:val="center"/>
              <w:rPr>
                <w:b/>
                <w:noProof/>
              </w:rPr>
            </w:pPr>
            <w:r w:rsidRPr="009764C3">
              <w:rPr>
                <w:b/>
                <w:noProof/>
              </w:rPr>
              <w:t>2</w:t>
            </w:r>
          </w:p>
        </w:tc>
        <w:tc>
          <w:tcPr>
            <w:tcW w:w="855" w:type="dxa"/>
            <w:vAlign w:val="center"/>
          </w:tcPr>
          <w:p w14:paraId="0D078213" w14:textId="4CB1C756" w:rsidR="00031E56" w:rsidRDefault="00031E56" w:rsidP="006D6C5F">
            <w:pPr>
              <w:pStyle w:val="Folgeabsatz"/>
              <w:ind w:firstLine="0"/>
              <w:jc w:val="center"/>
              <w:rPr>
                <w:noProof/>
              </w:rPr>
            </w:pPr>
            <w:r>
              <w:rPr>
                <w:noProof/>
              </w:rPr>
              <w:t>1,475</w:t>
            </w:r>
          </w:p>
        </w:tc>
        <w:tc>
          <w:tcPr>
            <w:tcW w:w="900" w:type="dxa"/>
            <w:vAlign w:val="center"/>
          </w:tcPr>
          <w:p w14:paraId="7415CCE5" w14:textId="70A1C42E" w:rsidR="00031E56" w:rsidRDefault="00031E56" w:rsidP="006D6C5F">
            <w:pPr>
              <w:pStyle w:val="Folgeabsatz"/>
              <w:ind w:firstLine="0"/>
              <w:jc w:val="center"/>
              <w:rPr>
                <w:noProof/>
              </w:rPr>
            </w:pPr>
            <w:r>
              <w:rPr>
                <w:noProof/>
              </w:rPr>
              <w:t>0,702</w:t>
            </w:r>
          </w:p>
        </w:tc>
        <w:tc>
          <w:tcPr>
            <w:tcW w:w="1491" w:type="dxa"/>
            <w:vAlign w:val="center"/>
          </w:tcPr>
          <w:p w14:paraId="03625DAA" w14:textId="6B54B905" w:rsidR="00031E56" w:rsidRDefault="00031E56" w:rsidP="006D6C5F">
            <w:pPr>
              <w:pStyle w:val="Folgeabsatz"/>
              <w:ind w:firstLine="0"/>
              <w:jc w:val="center"/>
              <w:rPr>
                <w:noProof/>
              </w:rPr>
            </w:pPr>
            <w:r>
              <w:rPr>
                <w:noProof/>
              </w:rPr>
              <w:t>0,435</w:t>
            </w:r>
          </w:p>
        </w:tc>
        <w:tc>
          <w:tcPr>
            <w:tcW w:w="1301" w:type="dxa"/>
            <w:vAlign w:val="center"/>
          </w:tcPr>
          <w:p w14:paraId="6FAFE898" w14:textId="78825EBF" w:rsidR="00031E56" w:rsidRDefault="00031E56" w:rsidP="006D6C5F">
            <w:pPr>
              <w:pStyle w:val="Folgeabsatz"/>
              <w:ind w:firstLine="0"/>
              <w:jc w:val="center"/>
              <w:rPr>
                <w:noProof/>
              </w:rPr>
            </w:pPr>
            <w:r>
              <w:rPr>
                <w:noProof/>
              </w:rPr>
              <w:t>1,040</w:t>
            </w:r>
          </w:p>
        </w:tc>
        <w:tc>
          <w:tcPr>
            <w:tcW w:w="1186" w:type="dxa"/>
            <w:vAlign w:val="center"/>
          </w:tcPr>
          <w:p w14:paraId="4A7B0501" w14:textId="3C79CA3C" w:rsidR="00031E56" w:rsidRDefault="00031E56" w:rsidP="006D6C5F">
            <w:pPr>
              <w:pStyle w:val="Folgeabsatz"/>
              <w:keepNext/>
              <w:ind w:firstLine="0"/>
              <w:jc w:val="center"/>
              <w:rPr>
                <w:noProof/>
              </w:rPr>
            </w:pPr>
            <w:r>
              <w:rPr>
                <w:noProof/>
              </w:rPr>
              <w:t>1,910</w:t>
            </w:r>
          </w:p>
        </w:tc>
      </w:tr>
    </w:tbl>
    <w:p w14:paraId="16131BCB" w14:textId="77777777" w:rsidR="007971C0" w:rsidRDefault="007971C0" w:rsidP="00A74850">
      <w:pPr>
        <w:pStyle w:val="Folgeabsatz"/>
        <w:rPr>
          <w:noProof/>
        </w:rPr>
      </w:pPr>
    </w:p>
    <w:p w14:paraId="761DE9CC" w14:textId="77777777" w:rsidR="007971C0" w:rsidRDefault="007971C0" w:rsidP="00A74850">
      <w:pPr>
        <w:pStyle w:val="Folgeabsatz"/>
        <w:rPr>
          <w:noProof/>
        </w:rPr>
      </w:pPr>
    </w:p>
    <w:p w14:paraId="7141155A" w14:textId="256F34F8" w:rsidR="00A01380" w:rsidRDefault="00A01380" w:rsidP="00A74850">
      <w:pPr>
        <w:pStyle w:val="Folgeabsatz"/>
        <w:rPr>
          <w:noProof/>
        </w:rPr>
      </w:pPr>
      <w:r>
        <w:rPr>
          <w:noProof/>
        </w:rPr>
        <w:lastRenderedPageBreak/>
        <w:t xml:space="preserve">Betrachtet man die Ergebnisse des NASA TLX sowie des UEQ gemeinsam, so kann prinzipiell kein Unterschied im Spielspaß zwischen der sporterfahreren und der sportunerfahreren Gruppe festgestellt werdenn. Tendenziell macht es jedoch den Eindruck, als hätte Gruppe 2 etwas mehr Spaß daran gefunden. </w:t>
      </w:r>
    </w:p>
    <w:p w14:paraId="7377586B" w14:textId="5912F9D8" w:rsidR="00F0270A" w:rsidRDefault="00B14CE9" w:rsidP="00BD656C">
      <w:pPr>
        <w:pStyle w:val="berschrift1"/>
        <w:rPr>
          <w:lang w:eastAsia="en-US"/>
        </w:rPr>
      </w:pPr>
      <w:bookmarkStart w:id="812" w:name="_Toc502322113"/>
      <w:r>
        <w:rPr>
          <w:lang w:eastAsia="en-US"/>
        </w:rPr>
        <w:t>Diskussion</w:t>
      </w:r>
      <w:bookmarkEnd w:id="812"/>
    </w:p>
    <w:p w14:paraId="55A04178" w14:textId="31B780EF" w:rsidR="00BD656C" w:rsidRDefault="00B14CE9" w:rsidP="00BD656C">
      <w:pPr>
        <w:rPr>
          <w:lang w:eastAsia="en-US"/>
        </w:rPr>
      </w:pPr>
      <w:r>
        <w:rPr>
          <w:lang w:eastAsia="en-US"/>
        </w:rPr>
        <w:t xml:space="preserve">Nach der Auswertung der Daten und ihrer Untersuchung auf signifikante Unterschiede, findet nun </w:t>
      </w:r>
      <w:r w:rsidR="00876801">
        <w:rPr>
          <w:lang w:eastAsia="en-US"/>
        </w:rPr>
        <w:t xml:space="preserve">eine </w:t>
      </w:r>
      <w:r>
        <w:rPr>
          <w:lang w:eastAsia="en-US"/>
        </w:rPr>
        <w:t>Diskussion der Ergebnisse statt. Die oben vorgestellten Teilergebnisse sollen hier noch einmal einzeln betrachtet und erläutert werden.</w:t>
      </w:r>
      <w:r w:rsidR="000C0F31">
        <w:rPr>
          <w:lang w:eastAsia="en-US"/>
        </w:rPr>
        <w:t xml:space="preserve"> Es sollen mögliche Gründe gesucht werden, weshalb die erzielten Ergebnisse zustande gekommen sind. </w:t>
      </w:r>
    </w:p>
    <w:p w14:paraId="1DDB1048" w14:textId="77777777" w:rsidR="009778E1" w:rsidRPr="009778E1" w:rsidRDefault="009778E1" w:rsidP="009778E1">
      <w:pPr>
        <w:pStyle w:val="Folgeabsatz"/>
        <w:rPr>
          <w:lang w:eastAsia="en-US"/>
        </w:rPr>
      </w:pPr>
    </w:p>
    <w:p w14:paraId="1AB72941" w14:textId="356D0C67" w:rsidR="00326AB6" w:rsidRDefault="000357B0" w:rsidP="00340161">
      <w:pPr>
        <w:pStyle w:val="Folgeabsatz"/>
        <w:rPr>
          <w:lang w:eastAsia="en-US"/>
        </w:rPr>
      </w:pPr>
      <w:r>
        <w:rPr>
          <w:lang w:eastAsia="en-US"/>
        </w:rPr>
        <w:t xml:space="preserve">Zunächst sollen die Ergebnisse des NASA TLX untersucht werden. Es konnte allgemein herausgefunden werden, dass </w:t>
      </w:r>
      <w:r w:rsidR="00051028">
        <w:rPr>
          <w:lang w:eastAsia="en-US"/>
        </w:rPr>
        <w:t>die Probanden mit ihrer eigenen Leistung sehr zufrieden waren. D</w:t>
      </w:r>
      <w:r>
        <w:rPr>
          <w:lang w:eastAsia="en-US"/>
        </w:rPr>
        <w:t>er Umgang mit dem Prototyp</w:t>
      </w:r>
      <w:r w:rsidR="00051028">
        <w:rPr>
          <w:lang w:eastAsia="en-US"/>
        </w:rPr>
        <w:t xml:space="preserve"> wurde</w:t>
      </w:r>
      <w:r>
        <w:rPr>
          <w:lang w:eastAsia="en-US"/>
        </w:rPr>
        <w:t xml:space="preserve"> als nicht anstrengend bewertet</w:t>
      </w:r>
      <w:r w:rsidR="00051028">
        <w:rPr>
          <w:lang w:eastAsia="en-US"/>
        </w:rPr>
        <w:t xml:space="preserve">, jedoch wurde Task 1 von Gruppe 1 anstrengender empfunden als von Gruppe 2. Vor allem die mentale Anstrengung wurde von Gruppe 1 sehr hoch eingestuft. Die bereits in Punkt 4.1 erwähnten Fragen </w:t>
      </w:r>
      <w:r w:rsidR="00051028" w:rsidRPr="00051028">
        <w:rPr>
          <w:i/>
          <w:lang w:eastAsia="en-US"/>
        </w:rPr>
        <w:t>„Wie hoch war der Anteil an mentaler Aktivität?“</w:t>
      </w:r>
      <w:r w:rsidR="00051028">
        <w:rPr>
          <w:lang w:eastAsia="en-US"/>
        </w:rPr>
        <w:t xml:space="preserve"> sowie </w:t>
      </w:r>
      <w:r w:rsidR="00051028" w:rsidRPr="00051028">
        <w:rPr>
          <w:i/>
          <w:lang w:eastAsia="en-US"/>
        </w:rPr>
        <w:t>„Wie hart mussten Sie mental und physisch arbeiten um den Task zu meistern?“</w:t>
      </w:r>
      <w:r w:rsidR="00051028">
        <w:rPr>
          <w:lang w:eastAsia="en-US"/>
        </w:rPr>
        <w:t xml:space="preserve"> erreichten hohe Werte bei Gruppe 1. Dies lässt Rückschlüsse darauf ziehen, dass sich die sporterfahrenen Probanden aus Gruppe 1 erst an die neue Umgebung anpassen mussten. Der Prototyp konnte den Anforderungen an das echte Eishockey nicht völlig gerecht werden, weshalb es den Probanden der Gruppe 1 schwerer fiel sich umzugewöhnen. Gruppe 2 hatte hier offensichtlich weniger Probleme, da diese Gruppe, bestehend aus Personen ohne nennenswerte Erfahrung mit Eishockey, keine Vergleichswerte zu der Sportart unter realen Bedingungen und </w:t>
      </w:r>
      <w:r w:rsidR="002308AB">
        <w:rPr>
          <w:lang w:eastAsia="en-US"/>
        </w:rPr>
        <w:t>den VR-Prototypen als ersten Berüh</w:t>
      </w:r>
      <w:r w:rsidR="00486570">
        <w:rPr>
          <w:lang w:eastAsia="en-US"/>
        </w:rPr>
        <w:t xml:space="preserve">rungspunkt mit dem Sport hatte. </w:t>
      </w:r>
      <w:r w:rsidR="00326AB6">
        <w:rPr>
          <w:lang w:eastAsia="en-US"/>
        </w:rPr>
        <w:t>Auf einer echten Eisfläche sollte eine einfache Torschussübung für einen professionellen Spieler keine mentale Belastung darstellen, weshalb davon auszugehen ist, dass der Prototyp solch eine Situation nicht gut genug darstellen konnte. Die Hypothese, dass sich sportliche Erfahrung positiv auf die Anstrengung beim Spielen ausübt, wurde somit widerlegt.</w:t>
      </w:r>
    </w:p>
    <w:p w14:paraId="081BA252" w14:textId="36B6F203" w:rsidR="00682D25" w:rsidRPr="002C2AB5" w:rsidRDefault="00326AB6" w:rsidP="00AB442C">
      <w:pPr>
        <w:pStyle w:val="Folgeabsatz"/>
      </w:pPr>
      <w:r>
        <w:rPr>
          <w:lang w:eastAsia="en-US"/>
        </w:rPr>
        <w:t xml:space="preserve">Ein wichtiger </w:t>
      </w:r>
      <w:r w:rsidR="00DE051A">
        <w:rPr>
          <w:lang w:eastAsia="en-US"/>
        </w:rPr>
        <w:t xml:space="preserve">Faktor bei der Interaktion mit Eingabegeräten ist die Natürlichkeit, welche in dieser Arbeit untersucht werden soll. Durch Auswertung der Fragebögen </w:t>
      </w:r>
      <w:r w:rsidR="00DE051A">
        <w:rPr>
          <w:lang w:eastAsia="en-US"/>
        </w:rPr>
        <w:lastRenderedPageBreak/>
        <w:t xml:space="preserve">konnte ermittelt werden, dass Gruppe 1 die Interaktion unnatürlicher empfand als Gruppe 2. </w:t>
      </w:r>
      <w:r w:rsidR="00DE051A" w:rsidRPr="00DE051A">
        <w:rPr>
          <w:lang w:eastAsia="en-US"/>
        </w:rPr>
        <w:t xml:space="preserve">Die Aussage </w:t>
      </w:r>
      <w:r w:rsidR="00DE051A" w:rsidRPr="00DE051A">
        <w:rPr>
          <w:i/>
          <w:lang w:eastAsia="en-US"/>
        </w:rPr>
        <w:t>“</w:t>
      </w:r>
      <w:r w:rsidR="00DE051A" w:rsidRPr="009778E1">
        <w:rPr>
          <w:i/>
          <w:lang w:eastAsia="en-US"/>
        </w:rPr>
        <w:t>The controller itself made the game seem more realistic</w:t>
      </w:r>
      <w:r w:rsidR="00DE051A" w:rsidRPr="00DE051A">
        <w:rPr>
          <w:i/>
          <w:lang w:eastAsia="en-US"/>
        </w:rPr>
        <w:t>”</w:t>
      </w:r>
      <w:r w:rsidR="00DE051A" w:rsidRPr="00DE051A">
        <w:rPr>
          <w:lang w:eastAsia="en-US"/>
        </w:rPr>
        <w:t xml:space="preserve"> wurde von beiden Gruppen jedoch gut bewertet</w:t>
      </w:r>
      <w:r w:rsidR="00DE051A">
        <w:rPr>
          <w:lang w:eastAsia="en-US"/>
        </w:rPr>
        <w:t xml:space="preserve"> (</w:t>
      </w:r>
      <w:r w:rsidR="00682D25">
        <w:rPr>
          <w:lang w:eastAsia="en-US"/>
        </w:rPr>
        <w:t xml:space="preserve">Ø </w:t>
      </w:r>
      <w:r w:rsidR="00DE051A">
        <w:rPr>
          <w:lang w:eastAsia="en-US"/>
        </w:rPr>
        <w:t xml:space="preserve">5,76 von 7 Punkten). </w:t>
      </w:r>
      <w:r w:rsidR="00682D25">
        <w:rPr>
          <w:lang w:eastAsia="en-US"/>
        </w:rPr>
        <w:t>Dies kann als Zeichen dafür interpretiert werden, dass ein Eingabegerät mit „</w:t>
      </w:r>
      <w:r w:rsidR="00682D25" w:rsidRPr="009778E1">
        <w:rPr>
          <w:szCs w:val="22"/>
        </w:rPr>
        <w:t>realistic tangible natural mapping</w:t>
      </w:r>
      <w:r w:rsidR="00682D25">
        <w:rPr>
          <w:szCs w:val="22"/>
        </w:rPr>
        <w:t xml:space="preserve">“ einen positiven Effekt auf die Natürlichkeit der Eingabe hat. Dadurch, dass auch Gruppe 1 hier eine hohe Punktzahl vergeben hat, wird diese Theorie weiter gestützt. </w:t>
      </w:r>
      <w:r w:rsidR="00682D25" w:rsidRPr="00876801">
        <w:rPr>
          <w:szCs w:val="22"/>
          <w:lang w:val="en-US"/>
        </w:rPr>
        <w:t>Gruppe 2 bewertete die Aussagen</w:t>
      </w:r>
      <w:r w:rsidR="00682D25" w:rsidRPr="002C2AB5">
        <w:rPr>
          <w:szCs w:val="22"/>
          <w:lang w:val="en-US"/>
        </w:rPr>
        <w:t xml:space="preserve"> </w:t>
      </w:r>
      <w:r w:rsidR="00682D25" w:rsidRPr="002C2AB5">
        <w:rPr>
          <w:i/>
          <w:lang w:val="en-US" w:eastAsia="en-US"/>
        </w:rPr>
        <w:t>„The game controls seemed natural“</w:t>
      </w:r>
      <w:r w:rsidR="00682D25" w:rsidRPr="002C2AB5">
        <w:rPr>
          <w:lang w:val="en-US" w:eastAsia="en-US"/>
        </w:rPr>
        <w:t xml:space="preserve"> und </w:t>
      </w:r>
      <w:r w:rsidR="00682D25" w:rsidRPr="002C2AB5">
        <w:rPr>
          <w:i/>
          <w:lang w:val="en-US" w:eastAsia="en-US"/>
        </w:rPr>
        <w:t>„The actions used to interact with the game environment were similar to the actions that would be used to do the same thing in the real world</w:t>
      </w:r>
      <w:r w:rsidR="00682D25" w:rsidRPr="009778E1">
        <w:rPr>
          <w:i/>
          <w:lang w:val="en-US" w:eastAsia="en-US"/>
        </w:rPr>
        <w:t xml:space="preserve">” </w:t>
      </w:r>
      <w:r w:rsidR="00682D25" w:rsidRPr="00876801">
        <w:rPr>
          <w:lang w:val="en-US" w:eastAsia="en-US"/>
        </w:rPr>
        <w:t xml:space="preserve">signifikant besser, was eventuell wieder auf die Unerfahrenheit der Probanden </w:t>
      </w:r>
      <w:r w:rsidR="002C2AB5" w:rsidRPr="00876801">
        <w:rPr>
          <w:lang w:val="en-US" w:eastAsia="en-US"/>
        </w:rPr>
        <w:t>aus Gruppe 2 zurückzuführen ist.</w:t>
      </w:r>
      <w:r w:rsidR="002C2AB5">
        <w:rPr>
          <w:lang w:val="en-US" w:eastAsia="en-US"/>
        </w:rPr>
        <w:t xml:space="preserve"> </w:t>
      </w:r>
      <w:r w:rsidR="002C2AB5" w:rsidRPr="002C2AB5">
        <w:rPr>
          <w:lang w:eastAsia="en-US"/>
        </w:rPr>
        <w:t>Ohne einen Vergleichswert gingen Probanden d</w:t>
      </w:r>
      <w:r w:rsidR="002C2AB5">
        <w:rPr>
          <w:lang w:eastAsia="en-US"/>
        </w:rPr>
        <w:t xml:space="preserve">avon aus, dass sich echtes Eishockey anfühlt wie der VR-Prototyp. </w:t>
      </w:r>
      <w:r w:rsidR="00F03F57">
        <w:rPr>
          <w:lang w:eastAsia="en-US"/>
        </w:rPr>
        <w:t xml:space="preserve">Fasst man die Ergebnisse des </w:t>
      </w:r>
      <w:r w:rsidR="00340161">
        <w:rPr>
          <w:lang w:eastAsia="en-US"/>
        </w:rPr>
        <w:t>„Perceived Controller Naturalness“</w:t>
      </w:r>
      <w:r w:rsidR="005F60EA">
        <w:rPr>
          <w:lang w:eastAsia="en-US"/>
        </w:rPr>
        <w:t xml:space="preserve">-Fragebogens zusammen, kann man erkennen, dass sporterfahrene Spieler zwar die Verwendung eines echten Schlägers favorisieren, die Interaktion damit jedoch nicht als sehr natürlich angesehen wird. Durch Interviews am Ende des Tests wurden noch einzelne Aussagen von Spielern gesammelt. Hier </w:t>
      </w:r>
      <w:r w:rsidR="00BE74E5">
        <w:rPr>
          <w:lang w:eastAsia="en-US"/>
        </w:rPr>
        <w:t xml:space="preserve">merkten Probanden der Gruppe 1 an, dass sie ihre Passtechnik nicht richtig anwenden konnten. Durch den gebogenen Eishockeyschläger ist es ihnen normalerweise möglich, den Puck mit dem richtigen Schwung zu ihrem Mitspieler zu spielen. Dies konnte beim VR-Prototyp nicht umgesetzt werden. Zusätzlich wurde das eingeschränkte Sichtfeld beanstandet. Normalerweise haben die Spieler ihr Ziel im Blick, welches der Puck erreichen soll, während sich der Puck im peripheren Sichtfeld befindet. Bei der Verwendung der VR-Brille hingegen mussten sie entweder den Blick auf den Puck oder auf das Ziel richten, was nicht einer echten Spielsituation entsprach. Ein Proband erklärte: „Würde ich das in einem echten Spiel machen, würde ich in der vierten Reihe liegen und das Blaulicht würde kommen“. Dies sollte eine Anspielung darauf sein, dass ihn bei solch einer Unachtsamkeit (zu lange Konzentration auf den Puck) bereits ein gegnerischer Spieler ungeschützt </w:t>
      </w:r>
      <w:r w:rsidR="00340161">
        <w:rPr>
          <w:lang w:eastAsia="en-US"/>
        </w:rPr>
        <w:t xml:space="preserve">attackiert </w:t>
      </w:r>
      <w:r w:rsidR="00BE74E5">
        <w:rPr>
          <w:lang w:eastAsia="en-US"/>
        </w:rPr>
        <w:t>hätte.</w:t>
      </w:r>
      <w:r w:rsidR="00AB442C">
        <w:rPr>
          <w:lang w:eastAsia="en-US"/>
        </w:rPr>
        <w:t xml:space="preserve"> Es kann somit daraus gefolgert werden, dass </w:t>
      </w:r>
      <w:r w:rsidR="005F60EA">
        <w:rPr>
          <w:lang w:eastAsia="en-US"/>
        </w:rPr>
        <w:t>solche</w:t>
      </w:r>
      <w:r w:rsidR="00AB442C">
        <w:rPr>
          <w:lang w:eastAsia="en-US"/>
        </w:rPr>
        <w:t xml:space="preserve"> VR-Applikationen zu </w:t>
      </w:r>
      <w:r w:rsidR="005F60EA">
        <w:rPr>
          <w:lang w:eastAsia="en-US"/>
        </w:rPr>
        <w:t>Entertainment</w:t>
      </w:r>
      <w:r w:rsidR="00AB442C">
        <w:rPr>
          <w:lang w:eastAsia="en-US"/>
        </w:rPr>
        <w:t>zwecken</w:t>
      </w:r>
      <w:r w:rsidR="005F60EA">
        <w:rPr>
          <w:lang w:eastAsia="en-US"/>
        </w:rPr>
        <w:t xml:space="preserve"> verwendet werden</w:t>
      </w:r>
      <w:r w:rsidR="00AB442C">
        <w:rPr>
          <w:lang w:eastAsia="en-US"/>
        </w:rPr>
        <w:t xml:space="preserve"> können</w:t>
      </w:r>
      <w:r w:rsidR="005F60EA">
        <w:rPr>
          <w:lang w:eastAsia="en-US"/>
        </w:rPr>
        <w:t>, jedoch einen gewissen Grad an Natürlichkeit vermissen</w:t>
      </w:r>
      <w:r w:rsidR="00AB442C">
        <w:rPr>
          <w:lang w:eastAsia="en-US"/>
        </w:rPr>
        <w:t xml:space="preserve"> lassen</w:t>
      </w:r>
      <w:r w:rsidR="005F60EA">
        <w:rPr>
          <w:lang w:eastAsia="en-US"/>
        </w:rPr>
        <w:t xml:space="preserve">, um diese als Alternative zum echten Sport zu verwenden. Jedoch kann sich dies durch eine Weiterentwicklung solcher </w:t>
      </w:r>
      <w:r w:rsidR="005F60EA">
        <w:rPr>
          <w:lang w:eastAsia="en-US"/>
        </w:rPr>
        <w:lastRenderedPageBreak/>
        <w:t>Prototypen sowie der Hardware eines Tages ändern.</w:t>
      </w:r>
      <w:r w:rsidR="00AB442C">
        <w:rPr>
          <w:lang w:eastAsia="en-US"/>
        </w:rPr>
        <w:t xml:space="preserve"> Folglich </w:t>
      </w:r>
      <w:r w:rsidR="009778E1">
        <w:rPr>
          <w:lang w:eastAsia="en-US"/>
        </w:rPr>
        <w:t xml:space="preserve">wurde auch die Hypothese widerlegt, dass sportliche Erfahrung positive Auswirkungen auf die wahrgenommene Natürlichkeit von Eingabemethoden hat. </w:t>
      </w:r>
    </w:p>
    <w:p w14:paraId="7FB65244" w14:textId="00E9101C" w:rsidR="00326AB6" w:rsidRDefault="00326AB6" w:rsidP="000C0F31">
      <w:pPr>
        <w:pStyle w:val="Folgeabsatz"/>
        <w:rPr>
          <w:lang w:eastAsia="en-US"/>
        </w:rPr>
      </w:pPr>
    </w:p>
    <w:p w14:paraId="5D416857" w14:textId="77777777" w:rsidR="00FF1266" w:rsidRDefault="009778E1" w:rsidP="000C0F31">
      <w:pPr>
        <w:pStyle w:val="Folgeabsatz"/>
        <w:rPr>
          <w:lang w:eastAsia="en-US"/>
        </w:rPr>
      </w:pPr>
      <w:r>
        <w:rPr>
          <w:lang w:eastAsia="en-US"/>
        </w:rPr>
        <w:t xml:space="preserve">Die dritte Hypothese </w:t>
      </w:r>
      <w:r w:rsidR="006504B2">
        <w:rPr>
          <w:lang w:eastAsia="en-US"/>
        </w:rPr>
        <w:t xml:space="preserve">besteht aus drei Teilbereichen: Effizienz, Effektivität und Performance. Bei Ersterem wurde festgestellt, dass Gruppe 2 Task 1 (Torschuss) schneller abschließen konnte. Gruppe 2 war auch bei Task 2 signifikant schneller als bei Task 1. Dies ist aber wohl eher damit zu begründen, dass Task 2 mehr Konzentration und Genauigkeit erforderte. </w:t>
      </w:r>
      <w:r w:rsidR="00FF1266">
        <w:rPr>
          <w:lang w:eastAsia="en-US"/>
        </w:rPr>
        <w:t xml:space="preserve">Somit kann ein Bereich der dritten Hypothese, nämlich die positive Auswirkung der sportlichen Erfahrung auf die Effizienz, nicht bestätigt werden. </w:t>
      </w:r>
    </w:p>
    <w:p w14:paraId="793ABC7F" w14:textId="5D427A4A" w:rsidR="009926CF" w:rsidRDefault="006504B2" w:rsidP="009926CF">
      <w:pPr>
        <w:pStyle w:val="Folgeabsatz"/>
        <w:rPr>
          <w:lang w:eastAsia="en-US"/>
        </w:rPr>
      </w:pPr>
      <w:r>
        <w:rPr>
          <w:lang w:eastAsia="en-US"/>
        </w:rPr>
        <w:t xml:space="preserve">Aufgrund der Tatsache, dass Gruppe 2 Task 1 schneller abschloss, könnte angenommen werden, dass hier die Zielgenauigkeit darunter litt. Dies war jedoch nicht der Fall. Task 1 wurde </w:t>
      </w:r>
      <w:r w:rsidR="00FF1266">
        <w:rPr>
          <w:lang w:eastAsia="en-US"/>
        </w:rPr>
        <w:t>von beiden Gruppen ohne erkennbare Unterschiede gleich gut abgeschlossen. Lediglich bei Task 2 schnitt die sporterfahrene Gruppe 1 besser ab. Es konnte daher kein großer positiver Einfluss von sportlicher Erfahrung auf die Effektivität nach</w:t>
      </w:r>
      <w:r w:rsidR="00876801">
        <w:rPr>
          <w:lang w:eastAsia="en-US"/>
        </w:rPr>
        <w:t>gewiesen werden. Hierfür hätte G</w:t>
      </w:r>
      <w:r w:rsidR="00FF1266">
        <w:rPr>
          <w:lang w:eastAsia="en-US"/>
        </w:rPr>
        <w:t xml:space="preserve">ruppe 1 auch bei Task 1 besser abschneiden müssen als Gruppe 2. Jedoch ist hier ein tendenzieller Vorteil in Richtung Gruppe 1 zu erkennen. </w:t>
      </w:r>
    </w:p>
    <w:p w14:paraId="2CECF3C8" w14:textId="195109C3" w:rsidR="00340161" w:rsidRPr="002C2AB5" w:rsidRDefault="009926CF" w:rsidP="00340161">
      <w:pPr>
        <w:pStyle w:val="Folgeabsatz"/>
        <w:rPr>
          <w:lang w:eastAsia="en-US"/>
        </w:rPr>
      </w:pPr>
      <w:r w:rsidRPr="009926CF">
        <w:t>Zuletzt</w:t>
      </w:r>
      <w:r>
        <w:rPr>
          <w:lang w:eastAsia="en-US"/>
        </w:rPr>
        <w:t xml:space="preserve"> konnte noch festgestellt werden, dass Gruppe 1 allgemein eine höhere Schlagkraft aufwies als Gruppe 2. Zudem schlug Gruppe 1 bei Task 1 fester auf den Puck als bei Task 2. Dies wurde bei Gruppe 2 nicht festgestellt. Der Grund hierfür könnte in der Erfahrung der Spieler liegen, dass diese die Entfernung des Mitspielers besser einschätzen konnten und zudem durch ihr besseres Timing wussten, wann sie den Puck auch mit einer niedrigeren </w:t>
      </w:r>
      <w:r w:rsidR="00827FDB">
        <w:rPr>
          <w:lang w:eastAsia="en-US"/>
        </w:rPr>
        <w:t>Geschwindigkeit an ihr Ziel bringen. Dies ist auch oft im Spiel der Fall, da der Puck bei einem Pass nicht dieselbe Geschwindigkeit wie bei einem Torschuss haben sollte, um es dem Mitspieler zu ermöglichen diesen richtig anzunehmen.</w:t>
      </w:r>
      <w:r w:rsidR="009B2AB5">
        <w:rPr>
          <w:lang w:eastAsia="en-US"/>
        </w:rPr>
        <w:t xml:space="preserve"> Aufgrund der Ergebnisse kann also angenommen werden, dass die Erfahrung einen positiven Einfluss auf die Performance haben kann.</w:t>
      </w:r>
    </w:p>
    <w:p w14:paraId="107EFFA1" w14:textId="77777777" w:rsidR="00326AB6" w:rsidRDefault="00326AB6" w:rsidP="000C0F31">
      <w:pPr>
        <w:pStyle w:val="Folgeabsatz"/>
        <w:rPr>
          <w:lang w:eastAsia="en-US"/>
        </w:rPr>
      </w:pPr>
    </w:p>
    <w:p w14:paraId="7EF8E16C" w14:textId="20547326" w:rsidR="00340161" w:rsidRDefault="004D714C" w:rsidP="00E133FB">
      <w:pPr>
        <w:pStyle w:val="Folgeabsatz"/>
        <w:rPr>
          <w:lang w:eastAsia="en-US"/>
        </w:rPr>
      </w:pPr>
      <w:r>
        <w:rPr>
          <w:lang w:eastAsia="en-US"/>
        </w:rPr>
        <w:t xml:space="preserve">Aufgrund der erfassten Daten und deren Auswertung bleibt festzuhalten, dass eine Vorerfahrung mit der Sportart kaum Einflüsse auf das Spielverhalten hat. Es konnte sogar gezeigt werden, dass diese höhere Erwartungen der Spieler mit sich bringt die nicht </w:t>
      </w:r>
      <w:r>
        <w:rPr>
          <w:lang w:eastAsia="en-US"/>
        </w:rPr>
        <w:lastRenderedPageBreak/>
        <w:t xml:space="preserve">immer erfüllt werden können. Tatsächlich fiel es den erfahrenen Spielern </w:t>
      </w:r>
      <w:r w:rsidR="00311478">
        <w:rPr>
          <w:lang w:eastAsia="en-US"/>
        </w:rPr>
        <w:t xml:space="preserve">mental schwerer sich in das Spiel einzufinden und beurteilten die Natürlichkeit der Eingabe schlechter als unerfahrene Spieler. </w:t>
      </w:r>
      <w:r w:rsidR="00D5058B">
        <w:rPr>
          <w:lang w:eastAsia="en-US"/>
        </w:rPr>
        <w:t xml:space="preserve">Nichtsdestotrotz wurde in den post-test Interviews bemerkt, dass egal ob erfahren oder unerfahren, alle Spieler Spaß an dem Prototypen hatten, obwohl dieser, wie angemerkt, nicht immer den Erwartungen entsprach. </w:t>
      </w:r>
      <w:r w:rsidR="00E133FB">
        <w:rPr>
          <w:lang w:eastAsia="en-US"/>
        </w:rPr>
        <w:t>Ein Proband aus Gruppe 1 meinte, er könnte „das den ganzen Tag lang machen.“ Man kann also sehen, dass trotz der fehlenden Natürlichkeit der Spielspaß trotzdem hoch</w:t>
      </w:r>
      <w:r w:rsidR="00876801">
        <w:rPr>
          <w:lang w:eastAsia="en-US"/>
        </w:rPr>
        <w:t xml:space="preserve"> war</w:t>
      </w:r>
      <w:r w:rsidR="00E133FB">
        <w:rPr>
          <w:lang w:eastAsia="en-US"/>
        </w:rPr>
        <w:t>. Der Prototyp konnte als Entertainment-Anwendung überzeugen, jedoch nicht als ernsthafte Alternative zum richtigen Eishockey.</w:t>
      </w:r>
    </w:p>
    <w:p w14:paraId="429259FC" w14:textId="77777777" w:rsidR="00E133FB" w:rsidRDefault="00E133FB" w:rsidP="00E133FB">
      <w:pPr>
        <w:pStyle w:val="Folgeabsatz"/>
        <w:rPr>
          <w:lang w:eastAsia="en-US"/>
        </w:rPr>
      </w:pPr>
    </w:p>
    <w:p w14:paraId="3079E9A3" w14:textId="25C523CB" w:rsidR="00BC2724" w:rsidRDefault="002E2974" w:rsidP="00E133FB">
      <w:pPr>
        <w:pStyle w:val="Folgeabsatz"/>
        <w:rPr>
          <w:lang w:eastAsia="en-US"/>
        </w:rPr>
      </w:pPr>
      <w:r>
        <w:rPr>
          <w:lang w:eastAsia="en-US"/>
        </w:rPr>
        <w:t>Einige der er</w:t>
      </w:r>
      <w:r w:rsidR="0087167A">
        <w:rPr>
          <w:lang w:eastAsia="en-US"/>
        </w:rPr>
        <w:t xml:space="preserve">langten Erkenntnisse können zusätzlich noch verallgemeinert werden. Es wurde häufig angemerkt, dass das Sichtfeld der VR-Brille zu eingeschränkt ist, um damit ein natürliches Spielerlebnis zu ermöglichen. </w:t>
      </w:r>
      <w:r w:rsidR="00E54550">
        <w:rPr>
          <w:lang w:eastAsia="en-US"/>
        </w:rPr>
        <w:t xml:space="preserve">Durch diese Einschränkung war es den Spielern kaum möglich, ihre natürlichen Blickbewegungen auszuführen, was bedeutet, dass sie entweder den Puck oder das Ziel fixieren mussten. Ein Problem dabei könnte auch das fehlende Feedback des Pucks an ihrem Schläger sein, weshalb sie immer erst sicher gehen mussten ob der Puck sich auch an der gewünschten Position befand. Durch eine Erweiterung des Sichtfeldes und durch die Nutzung von haptischem Feedback könnte dieses Problem behoben werden. Dies gilt auch für andere Sportarten bei denen der Blick nicht immer auf das zu spielende Objekt gerichtet sein sollte, wie beispielsweise beim Fußball. </w:t>
      </w:r>
      <w:r w:rsidR="00E0173B">
        <w:rPr>
          <w:lang w:eastAsia="en-US"/>
        </w:rPr>
        <w:t>Bei Spielen bei denen das Spielobjekt meistens im Sichtfeld des Spielers ist, wie z.B. beim Tennis oder Baseball, tritt dieses Problem vermutlich weniger auf. Jedoch kann auch hier das Spielererlebnis wahrscheinlich durch haptisches Feedback verbessert werden.</w:t>
      </w:r>
      <w:r w:rsidR="00B66AD1">
        <w:rPr>
          <w:lang w:eastAsia="en-US"/>
        </w:rPr>
        <w:t xml:space="preserve"> </w:t>
      </w:r>
    </w:p>
    <w:p w14:paraId="3234E021" w14:textId="72DCF04F" w:rsidR="005279C8" w:rsidRDefault="005279C8" w:rsidP="00E133FB">
      <w:pPr>
        <w:pStyle w:val="Folgeabsatz"/>
        <w:rPr>
          <w:lang w:eastAsia="en-US"/>
        </w:rPr>
      </w:pPr>
      <w:r>
        <w:rPr>
          <w:lang w:eastAsia="en-US"/>
        </w:rPr>
        <w:t>Zusätzlich ist anzumerken, dass</w:t>
      </w:r>
      <w:r w:rsidR="00191EAC">
        <w:rPr>
          <w:lang w:eastAsia="en-US"/>
        </w:rPr>
        <w:t xml:space="preserve"> vor allem für den „Serious Gaming</w:t>
      </w:r>
      <w:r>
        <w:rPr>
          <w:lang w:eastAsia="en-US"/>
        </w:rPr>
        <w:t xml:space="preserve">“-Ansatz grundsätzlich ein sehr hoher Grad an Natürlichkeit vorliegen muss. Dies wirkt sich vor allem die Dauer der Entwicklung einer solchen Applikation aus, da hier </w:t>
      </w:r>
      <w:r w:rsidR="00A566E7">
        <w:rPr>
          <w:lang w:eastAsia="en-US"/>
        </w:rPr>
        <w:t xml:space="preserve">sehr detailliert gearbeitet werden muss, um Experten eine vergleichbar echte Alternative bieten zu können. Beim Entertainment-Ansatz ist dies nicht der Fall, da hier vor allem der Spielspaß im Vordergrund steht und daher oft auch bewusst auf realistische Physik, Grafiken, etc. verzichtet wird.  </w:t>
      </w:r>
      <w:r>
        <w:rPr>
          <w:lang w:eastAsia="en-US"/>
        </w:rPr>
        <w:t xml:space="preserve"> </w:t>
      </w:r>
    </w:p>
    <w:p w14:paraId="1B63956E" w14:textId="71E66EAA" w:rsidR="005F0CCD" w:rsidRDefault="006754F7" w:rsidP="000C0F31">
      <w:pPr>
        <w:pStyle w:val="Folgeabsatz"/>
        <w:rPr>
          <w:lang w:eastAsia="en-US"/>
        </w:rPr>
      </w:pPr>
      <w:r>
        <w:rPr>
          <w:lang w:eastAsia="en-US"/>
        </w:rPr>
        <w:lastRenderedPageBreak/>
        <w:t xml:space="preserve">Während der Durchführung der Studie konnten </w:t>
      </w:r>
      <w:r w:rsidR="005830A0">
        <w:rPr>
          <w:lang w:eastAsia="en-US"/>
        </w:rPr>
        <w:t xml:space="preserve">Limitationen im Bereich der VR festgestellt werden. </w:t>
      </w:r>
      <w:r w:rsidR="00C30584">
        <w:rPr>
          <w:lang w:eastAsia="en-US"/>
        </w:rPr>
        <w:t xml:space="preserve">Wie bereits angesprochen führte das verringerte Sichtfeld </w:t>
      </w:r>
      <w:r w:rsidR="00A41CD7">
        <w:rPr>
          <w:lang w:eastAsia="en-US"/>
        </w:rPr>
        <w:t xml:space="preserve">zu Problemen im Spielfluss. Der Bereich in dem der Puck sichtbar war und in welchem sich das Ziel befand konnten kaum miteinander vereint werden. Die Probanden hatten somit Schwierigkeiten bei der Koordination und Durchführung der Aufgaben. </w:t>
      </w:r>
      <w:r w:rsidR="0013517B">
        <w:rPr>
          <w:lang w:eastAsia="en-US"/>
        </w:rPr>
        <w:t xml:space="preserve">Es konnte beobachtet werden, dass die Spieler immer wieder zwischen Puck und Tor </w:t>
      </w:r>
      <w:r w:rsidR="00A41CD7">
        <w:rPr>
          <w:lang w:eastAsia="en-US"/>
        </w:rPr>
        <w:t xml:space="preserve">Im Gegensatz hierzu stehen Anwendungen, bei denen das Sichtfeld stets nur auf das Ziel gerichtet sein muss. Bereits genannte Beispiele hierfür wäre möglicherweise ein Tennisspiel in VR, bei dem der Spieler die meiste Zeit nur den Ball fixieren muss und kein Betrachten des Schlägers notwendig ist. </w:t>
      </w:r>
      <w:r w:rsidR="0013517B">
        <w:rPr>
          <w:lang w:eastAsia="en-US"/>
        </w:rPr>
        <w:t>Auch bei anderen Spielgenres, wie z.B. bei Rennspielen, bei denen der Spieler nur die Straße im Blick haben muss, muss das eingeschränkte Sichtfeld nicht zwingend störend sein.</w:t>
      </w:r>
    </w:p>
    <w:p w14:paraId="30305FB4" w14:textId="642D0DCA" w:rsidR="0013517B" w:rsidRDefault="0033429F" w:rsidP="000C0F31">
      <w:pPr>
        <w:pStyle w:val="Folgeabsatz"/>
        <w:rPr>
          <w:lang w:eastAsia="en-US"/>
        </w:rPr>
      </w:pPr>
      <w:r>
        <w:rPr>
          <w:lang w:eastAsia="en-US"/>
        </w:rPr>
        <w:t>Vor allem bei Gruppe 1 wurde bemerkbar, dass die Tests mit einem Prototyp durchgeführt wurden. Hier standen mit professionellen Eishockeyspielern Experten zur Verfügung, die tagtäglich diesen Sport ausüben. Durch das qualitative Feedback konnten Verbesserungsvorschläge eingebracht und zu lösende Probleme festgestellt werden.</w:t>
      </w:r>
      <w:r w:rsidR="005369A9">
        <w:rPr>
          <w:lang w:eastAsia="en-US"/>
        </w:rPr>
        <w:t xml:space="preserve"> </w:t>
      </w:r>
      <w:r>
        <w:rPr>
          <w:lang w:eastAsia="en-US"/>
        </w:rPr>
        <w:t xml:space="preserve">Hauptpunkt </w:t>
      </w:r>
      <w:r w:rsidR="005369A9">
        <w:rPr>
          <w:lang w:eastAsia="en-US"/>
        </w:rPr>
        <w:t>aller Aussagen war, dass der Schläger das Spiel zwar natürlicher mache, jedoch die Aktionen die damit bewirkt wurden nicht der Realität entsprachen.</w:t>
      </w:r>
      <w:r w:rsidR="00E95C88">
        <w:rPr>
          <w:lang w:eastAsia="en-US"/>
        </w:rPr>
        <w:t xml:space="preserve"> Um ein Tor zu erzielen musste ein Torschuss im Spiel mit einer anderen Technik ausgeführt werden als im echten Leben. </w:t>
      </w:r>
      <w:r>
        <w:rPr>
          <w:lang w:eastAsia="en-US"/>
        </w:rPr>
        <w:t>Somit war ein Spielerlebnis</w:t>
      </w:r>
      <w:r w:rsidR="005369A9">
        <w:rPr>
          <w:lang w:eastAsia="en-US"/>
        </w:rPr>
        <w:t>,</w:t>
      </w:r>
      <w:r>
        <w:rPr>
          <w:lang w:eastAsia="en-US"/>
        </w:rPr>
        <w:t xml:space="preserve"> das dem im echten Leben gleicht</w:t>
      </w:r>
      <w:r w:rsidR="005369A9">
        <w:rPr>
          <w:lang w:eastAsia="en-US"/>
        </w:rPr>
        <w:t>,</w:t>
      </w:r>
      <w:r>
        <w:rPr>
          <w:lang w:eastAsia="en-US"/>
        </w:rPr>
        <w:t xml:space="preserve"> nicht ganz erreichbar. </w:t>
      </w:r>
      <w:r w:rsidR="00FF5866">
        <w:rPr>
          <w:lang w:eastAsia="en-US"/>
        </w:rPr>
        <w:t xml:space="preserve"> </w:t>
      </w:r>
    </w:p>
    <w:p w14:paraId="38F33916" w14:textId="7C4D4ED4" w:rsidR="000C6573" w:rsidRDefault="000C6573" w:rsidP="000C0F31">
      <w:pPr>
        <w:pStyle w:val="Folgeabsatz"/>
        <w:rPr>
          <w:lang w:eastAsia="en-US"/>
        </w:rPr>
      </w:pPr>
      <w:r>
        <w:rPr>
          <w:lang w:eastAsia="en-US"/>
        </w:rPr>
        <w:t xml:space="preserve">Eine weitere hardwarespezifische Einschränkung war das Kabel, bzw. der Kabelstrang, mit dem die HTC Vive mit dem PC verbunden war. Nicht selten kam es vor, dass sich Probanden im Kabel verfingen oder sogar versehentlich bei einem Schlag den Stecker zogen. </w:t>
      </w:r>
      <w:r w:rsidR="00E95C88">
        <w:rPr>
          <w:lang w:eastAsia="en-US"/>
        </w:rPr>
        <w:t>Dies verleitete die Probanden oft zu überhöhter Vorsicht beim Ausführen eines Schlages oder allgemein bei ihren Bewegungen. Speziell im Bereich der Hardware müssen demnach weitere Fortschritte erfolgen, um den Spielern in Zukunft ein besseres Spielerlebnis zu ermöglichen.</w:t>
      </w:r>
    </w:p>
    <w:p w14:paraId="27FE49BC" w14:textId="075C8B5D" w:rsidR="002C6C15" w:rsidRDefault="002C6C15" w:rsidP="000C0F31">
      <w:pPr>
        <w:pStyle w:val="Folgeabsatz"/>
        <w:rPr>
          <w:lang w:eastAsia="en-US"/>
        </w:rPr>
      </w:pPr>
      <w:r>
        <w:rPr>
          <w:lang w:eastAsia="en-US"/>
        </w:rPr>
        <w:t xml:space="preserve">Eingeschränkt wurde die Studie zusätzlich noch durch die geringe Verfügbarkeit von Experten, in diesem Fall professionelle Eishockeyspieler. Zum einen ist die Sportart in Deutschland nicht so sehr verbreitet wie in anderen Ländern, wie beispielsweise in Kanada oder den USA. Außerdem ist es schwierig Spieler zu finden, die freiwillig einen </w:t>
      </w:r>
      <w:r>
        <w:rPr>
          <w:lang w:eastAsia="en-US"/>
        </w:rPr>
        <w:lastRenderedPageBreak/>
        <w:t>Teil ihrer Freizeit opfern um unentgeltlich an solchen Tests mitzuwirken, sofern dies überhaupt mit ihren Trainingszeiten zu vereinbaren ist.</w:t>
      </w:r>
      <w:r w:rsidR="00CD3FC6">
        <w:rPr>
          <w:lang w:eastAsia="en-US"/>
        </w:rPr>
        <w:t xml:space="preserve"> Zukünftige Studien sollten daher mit einer größeren Anzahl an Probanden arbeiten, um weitere Erkenntnisse in diesem Gebiet sammeln zu können.</w:t>
      </w:r>
      <w:r w:rsidR="00556222">
        <w:rPr>
          <w:lang w:eastAsia="en-US"/>
        </w:rPr>
        <w:t xml:space="preserve"> Zudem sollte sich in nachfolgenden Forschungsarbeiten weiter mit dem Thema Sichtfeld auseinander gesetzt werden. Hierzu sollten andere Sportarten oder allgemein andere Anwendungsfälle genauer betrachtet und analysiert werden. Durch die Verwendung von Head Mounted Displays und Eye-Tracking könnten Mängel und Probleme bei Spielern bezüglich solcher Einschränkungen ausfindig gemacht werden.</w:t>
      </w:r>
      <w:r w:rsidR="002B5C18">
        <w:rPr>
          <w:lang w:eastAsia="en-US"/>
        </w:rPr>
        <w:t xml:space="preserve"> Möglicherweise könnten auch Ansätze mit Applikationen, bei denen das Sichtfeld keine erhebliche Rolle spielt, darüber Aufschluss geben, ob und bzw. ab wann eine Einschränkung des Sichtfeldes eine signifikante Rolle spielt. </w:t>
      </w:r>
    </w:p>
    <w:p w14:paraId="49240EE7" w14:textId="7443C37C" w:rsidR="002B5C18" w:rsidRDefault="002B5C18" w:rsidP="000C0F31">
      <w:pPr>
        <w:pStyle w:val="Folgeabsatz"/>
        <w:rPr>
          <w:lang w:eastAsia="en-US"/>
        </w:rPr>
      </w:pPr>
      <w:r>
        <w:rPr>
          <w:lang w:eastAsia="en-US"/>
        </w:rPr>
        <w:t>Neben dem Sichtfeld muss zusätzlich die Verwendung von natürlichen Eingabemethoden im Mittelpunkt der Forschung stehen. Für die meisten Anwendungen stehen solche Eingabegeräte mit „realistic tangible natural mapping“ derzeit gar nicht zur Verfügung, weshalb Studien in diesem Bereich notwendig erscheinen. Diese können ebenfalls im „Serious Games“-Ansatz verwendet werden. Beispielsweise Piloten aber auch angehende Ärzte könnten mit solchen Eingabegeräten ohne Risiko und zu einem frühen Zeitpunkt in ihrer Ausbildung im Umgang mit ihren späteren Gerätschaften geschult werden und somit im Vorfeld wichtige Erfahrungen sammeln, bevor sie diese an wirklichen Maschinen oder Menschen anwenden müssen.</w:t>
      </w:r>
      <w:r w:rsidR="000D0F76">
        <w:rPr>
          <w:lang w:eastAsia="en-US"/>
        </w:rPr>
        <w:t xml:space="preserve"> Im Entertainment-Bereich hingegen haben sie das Potential den Spielern neue Möglichkeiten zu eröffnen und ihnen ein noch immersiveres Spielerlebnis zu bieten.</w:t>
      </w:r>
      <w:r w:rsidR="00C514FE">
        <w:rPr>
          <w:lang w:eastAsia="en-US"/>
        </w:rPr>
        <w:t xml:space="preserve"> </w:t>
      </w:r>
    </w:p>
    <w:p w14:paraId="0899183E" w14:textId="17E78886" w:rsidR="00C514FE" w:rsidRDefault="00C514FE" w:rsidP="000C0F31">
      <w:pPr>
        <w:pStyle w:val="Folgeabsatz"/>
        <w:rPr>
          <w:lang w:eastAsia="en-US"/>
        </w:rPr>
      </w:pPr>
      <w:r>
        <w:rPr>
          <w:lang w:eastAsia="en-US"/>
        </w:rPr>
        <w:t>Zuletzt kann der bisher entstandene Prototyp unter Berücksichtigung des erhaltenen Feedbacks weiterentwickelt werden. Hierzu gehört vor allem eine Optimierung des virtuellen Schlägers, um echte Bewegungsabläufe auch in das Spiel integrieren zu können.</w:t>
      </w:r>
      <w:r w:rsidR="00477AF4">
        <w:rPr>
          <w:lang w:eastAsia="en-US"/>
        </w:rPr>
        <w:t xml:space="preserve"> Durch die Verbesserung der Interaktion kann er womöglich auch in zukünftigen Studien verwendet werden, um erneut die Natürlichkeit von Eingabemethoden zu untersuchen. </w:t>
      </w:r>
    </w:p>
    <w:p w14:paraId="086E29E1" w14:textId="77777777" w:rsidR="00556222" w:rsidRDefault="00556222" w:rsidP="000C0F31">
      <w:pPr>
        <w:pStyle w:val="Folgeabsatz"/>
        <w:rPr>
          <w:lang w:eastAsia="en-US"/>
        </w:rPr>
      </w:pPr>
    </w:p>
    <w:p w14:paraId="14EE623C" w14:textId="77777777" w:rsidR="0013517B" w:rsidRDefault="0013517B" w:rsidP="000C0F31">
      <w:pPr>
        <w:pStyle w:val="Folgeabsatz"/>
        <w:rPr>
          <w:lang w:eastAsia="en-US"/>
        </w:rPr>
      </w:pPr>
    </w:p>
    <w:p w14:paraId="2C4FE01F" w14:textId="77777777" w:rsidR="00B14CE9" w:rsidRPr="00B14CE9" w:rsidRDefault="00B14CE9" w:rsidP="007D5F5A">
      <w:pPr>
        <w:pStyle w:val="Folgeabsatz"/>
        <w:ind w:firstLine="0"/>
        <w:rPr>
          <w:lang w:eastAsia="en-US"/>
        </w:rPr>
      </w:pPr>
    </w:p>
    <w:p w14:paraId="7FFC84DD" w14:textId="2A6BFFC9" w:rsidR="00BD656C" w:rsidRDefault="007D5F5A" w:rsidP="007D5F5A">
      <w:pPr>
        <w:pStyle w:val="berschrift1"/>
        <w:rPr>
          <w:lang w:eastAsia="en-US"/>
        </w:rPr>
      </w:pPr>
      <w:r>
        <w:rPr>
          <w:lang w:eastAsia="en-US"/>
        </w:rPr>
        <w:lastRenderedPageBreak/>
        <w:t xml:space="preserve">Fazit </w:t>
      </w:r>
    </w:p>
    <w:p w14:paraId="0C408EAD" w14:textId="3DCC5639" w:rsidR="007D5F5A" w:rsidRDefault="00AD6C5A" w:rsidP="007D5F5A">
      <w:pPr>
        <w:rPr>
          <w:lang w:eastAsia="en-US"/>
        </w:rPr>
      </w:pPr>
      <w:r>
        <w:rPr>
          <w:lang w:eastAsia="en-US"/>
        </w:rPr>
        <w:t xml:space="preserve">Abschließend sollen die </w:t>
      </w:r>
      <w:r w:rsidR="00532D35">
        <w:rPr>
          <w:lang w:eastAsia="en-US"/>
        </w:rPr>
        <w:t xml:space="preserve">Hauptergebnisse dieser Arbeit noch einmal zusammengefasst werden. </w:t>
      </w:r>
    </w:p>
    <w:p w14:paraId="631491E9" w14:textId="1DEEFEEE" w:rsidR="00532D35" w:rsidRDefault="00532D35" w:rsidP="00C52E01">
      <w:pPr>
        <w:pStyle w:val="Folgeabsatz"/>
      </w:pPr>
      <w:r>
        <w:rPr>
          <w:lang w:eastAsia="en-US"/>
        </w:rPr>
        <w:t xml:space="preserve">Das Prinzip der natürlichen Eingabemethode wurde von den Probanden als sehr positiv bewertet, da es die Interaktion mit dem System natürlicher erscheinen ließ als herkömmliche Controller. Jedoch wurden Defizite dieser Methode bei der Durchführung des </w:t>
      </w:r>
      <w:r w:rsidR="00C52E01">
        <w:rPr>
          <w:lang w:eastAsia="en-US"/>
        </w:rPr>
        <w:t xml:space="preserve">Spiels festgestellt, da der virtuelle Puck und Schläger nicht exakt das Verhalten ihrer physikalischen Pendants abbilden konnten. Zudem wurde den Probanden wegen des geringen Sichtfeldes die Vermittlung eines authentischen Spielerlebnisses erschwert. </w:t>
      </w:r>
    </w:p>
    <w:p w14:paraId="74B6A103" w14:textId="5B3421CD" w:rsidR="00C52E01" w:rsidRDefault="00C52E01" w:rsidP="00C52E01">
      <w:pPr>
        <w:pStyle w:val="Folgeabsatz"/>
      </w:pPr>
      <w:r>
        <w:t>In den Punkten Effizienz und Effek</w:t>
      </w:r>
      <w:r w:rsidR="009A7A80">
        <w:t>tivität konnten</w:t>
      </w:r>
      <w:r>
        <w:t xml:space="preserve"> vereinzelt Unterschiede zwischen den </w:t>
      </w:r>
      <w:r w:rsidR="001C6B37">
        <w:t xml:space="preserve">Testgruppen festgestellt werden, wohingegen der Spielspaß </w:t>
      </w:r>
      <w:r w:rsidR="009A7A80">
        <w:t>bei der sportunerfahrenen Gruppe tendenziell höher auszufallen schien. Die mentale Anstrengung war bei der Gruppe der professionellen Spieler signifikant höher. Der Frage, ob dies an der Umsetzung des Prototyps lag oder allgemein die Umstellung auf VR diese Probleme verursachte, sollte in zukünftigen Studien weiter nachgegangen werden. Des Weiteren könnten ausführlichere Tests mit einer größeren Anzahl an Probanden durchgeführt werden. Da in dieser</w:t>
      </w:r>
      <w:r w:rsidR="00651316">
        <w:t xml:space="preserve"> Studie ausschließlich jüngere Testpersonen teilnahmen, könnten in Zukunft auch Personen fortgeschrittenen Alters berücksichtigt werden, welche im Umgang mit Computer bzw. deren Eingabegeräten weniger geübt sind. </w:t>
      </w:r>
    </w:p>
    <w:p w14:paraId="58424742" w14:textId="318BDB60" w:rsidR="00E80285" w:rsidRDefault="00E80285" w:rsidP="00C52E01">
      <w:pPr>
        <w:pStyle w:val="Folgeabsatz"/>
      </w:pPr>
      <w:r>
        <w:t>Es bleibt zu sagen, dass die Eingabemethode mit realistischem, greifbarem und natürlichem Mapping in Zukunft eine wichtige Rolle im Bereich der VR, sowie auch bei der natürlichen Interaktion des Nutzers mit anderen Systemen, einnehmen wird. Es wird sich zeigen, ob Virtual Reality Applikationen den Grad an Realismus bieten können,</w:t>
      </w:r>
      <w:r w:rsidR="00F91BB6">
        <w:t xml:space="preserve"> um für mehr als reine Entertainment-Zwecke genutzt zu werden. Dies hängt sicherlich auch von den Entwicklungen der Hardware ab, die bisher noch Einschränkungen mit sich bringt. </w:t>
      </w:r>
    </w:p>
    <w:p w14:paraId="5D6BAF8A" w14:textId="7EFE4C2D" w:rsidR="00F91BB6" w:rsidRPr="00C52E01" w:rsidRDefault="00F91BB6" w:rsidP="00C52E01">
      <w:pPr>
        <w:pStyle w:val="Folgeabsatz"/>
      </w:pPr>
      <w:r>
        <w:t>Die Studie hat gezeigt, dass im Bereich Natural User Interaction in der VR noch viele Fragen zu klären sind und demnach Forschungsbedarf besteht.</w:t>
      </w:r>
      <w:r w:rsidR="00610DAA">
        <w:t xml:space="preserve"> Eine Weiterentwicklung des hier verwendeten Prototyps </w:t>
      </w:r>
      <w:r w:rsidR="009F5A01">
        <w:t xml:space="preserve">könnte hierbei behilflich sein und sollte in Betracht gezogen werden. </w:t>
      </w:r>
    </w:p>
    <w:p w14:paraId="1581FE2F" w14:textId="77777777" w:rsidR="00BD656C" w:rsidRDefault="00BD656C" w:rsidP="00BD656C">
      <w:pPr>
        <w:pStyle w:val="Folgeabsatz"/>
        <w:rPr>
          <w:lang w:eastAsia="en-US"/>
        </w:rPr>
      </w:pPr>
    </w:p>
    <w:p w14:paraId="37011A21" w14:textId="77777777" w:rsidR="00BD656C" w:rsidRDefault="00BD656C" w:rsidP="00BD656C">
      <w:pPr>
        <w:pStyle w:val="Folgeabsatz"/>
        <w:rPr>
          <w:lang w:eastAsia="en-US"/>
        </w:rPr>
      </w:pPr>
    </w:p>
    <w:p w14:paraId="405441A6" w14:textId="5CE33A52" w:rsidR="00BD656C" w:rsidRDefault="00595854" w:rsidP="00595854">
      <w:pPr>
        <w:pStyle w:val="berschrift1"/>
        <w:rPr>
          <w:lang w:eastAsia="en-US"/>
        </w:rPr>
      </w:pPr>
      <w:r>
        <w:rPr>
          <w:lang w:eastAsia="en-US"/>
        </w:rPr>
        <w:lastRenderedPageBreak/>
        <w:t>Schluss</w:t>
      </w:r>
    </w:p>
    <w:p w14:paraId="7B675917" w14:textId="77777777" w:rsidR="00BD656C" w:rsidRDefault="00BD656C" w:rsidP="00BD656C">
      <w:pPr>
        <w:pStyle w:val="Folgeabsatz"/>
        <w:rPr>
          <w:lang w:eastAsia="en-US"/>
        </w:rPr>
      </w:pPr>
      <w:bookmarkStart w:id="813" w:name="_GoBack"/>
      <w:bookmarkEnd w:id="813"/>
    </w:p>
    <w:p w14:paraId="46D1B4C0" w14:textId="77777777" w:rsidR="00BD656C" w:rsidRDefault="00BD656C" w:rsidP="00BD656C">
      <w:pPr>
        <w:pStyle w:val="Folgeabsatz"/>
        <w:rPr>
          <w:lang w:eastAsia="en-US"/>
        </w:rPr>
      </w:pPr>
    </w:p>
    <w:p w14:paraId="76100B14" w14:textId="77777777" w:rsidR="00BD656C" w:rsidRDefault="00BD656C" w:rsidP="00BD656C">
      <w:pPr>
        <w:pStyle w:val="Folgeabsatz"/>
        <w:rPr>
          <w:lang w:eastAsia="en-US"/>
        </w:rPr>
      </w:pPr>
    </w:p>
    <w:p w14:paraId="6085FC98" w14:textId="77777777" w:rsidR="00BD656C" w:rsidRDefault="00BD656C" w:rsidP="00BD656C">
      <w:pPr>
        <w:pStyle w:val="Folgeabsatz"/>
        <w:rPr>
          <w:lang w:eastAsia="en-US"/>
        </w:rPr>
      </w:pPr>
    </w:p>
    <w:p w14:paraId="0F3836A7" w14:textId="77777777" w:rsidR="00BD656C" w:rsidRDefault="00BD656C" w:rsidP="00BD656C">
      <w:pPr>
        <w:pStyle w:val="Folgeabsatz"/>
        <w:rPr>
          <w:lang w:eastAsia="en-US"/>
        </w:rPr>
      </w:pPr>
    </w:p>
    <w:p w14:paraId="7A955990" w14:textId="77777777" w:rsidR="00BD656C" w:rsidRDefault="00BD656C" w:rsidP="00BD656C">
      <w:pPr>
        <w:pStyle w:val="Folgeabsatz"/>
        <w:rPr>
          <w:lang w:eastAsia="en-US"/>
        </w:rPr>
      </w:pPr>
    </w:p>
    <w:p w14:paraId="4E99F2A8" w14:textId="77777777" w:rsidR="00BD656C" w:rsidRDefault="00BD656C" w:rsidP="00BD656C">
      <w:pPr>
        <w:pStyle w:val="Folgeabsatz"/>
        <w:rPr>
          <w:lang w:eastAsia="en-US"/>
        </w:rPr>
      </w:pPr>
    </w:p>
    <w:p w14:paraId="02FEEEED" w14:textId="77777777" w:rsidR="00BD656C" w:rsidRDefault="00BD656C" w:rsidP="00BD656C">
      <w:pPr>
        <w:pStyle w:val="Folgeabsatz"/>
        <w:rPr>
          <w:lang w:eastAsia="en-US"/>
        </w:rPr>
      </w:pPr>
    </w:p>
    <w:p w14:paraId="0920B00D" w14:textId="77777777" w:rsidR="00BD656C" w:rsidRDefault="00BD656C" w:rsidP="00BD656C">
      <w:pPr>
        <w:pStyle w:val="Folgeabsatz"/>
        <w:rPr>
          <w:lang w:eastAsia="en-US"/>
        </w:rPr>
      </w:pPr>
    </w:p>
    <w:p w14:paraId="460E8DCF" w14:textId="77777777" w:rsidR="00BD656C" w:rsidRDefault="00BD656C" w:rsidP="00BD656C">
      <w:pPr>
        <w:pStyle w:val="Folgeabsatz"/>
        <w:rPr>
          <w:lang w:eastAsia="en-US"/>
        </w:rPr>
      </w:pPr>
    </w:p>
    <w:p w14:paraId="376319AE" w14:textId="77777777" w:rsidR="00BD656C" w:rsidRDefault="00BD656C" w:rsidP="00BD656C">
      <w:pPr>
        <w:pStyle w:val="Folgeabsatz"/>
        <w:rPr>
          <w:lang w:eastAsia="en-US"/>
        </w:rPr>
      </w:pPr>
    </w:p>
    <w:p w14:paraId="6FDCEA72" w14:textId="77777777" w:rsidR="00BD656C" w:rsidRDefault="00BD656C" w:rsidP="00BD656C">
      <w:pPr>
        <w:pStyle w:val="Folgeabsatz"/>
        <w:rPr>
          <w:lang w:eastAsia="en-US"/>
        </w:rPr>
      </w:pPr>
    </w:p>
    <w:p w14:paraId="091B0723" w14:textId="77777777" w:rsidR="00BD656C" w:rsidRDefault="00BD656C" w:rsidP="00BD656C">
      <w:pPr>
        <w:pStyle w:val="Folgeabsatz"/>
        <w:rPr>
          <w:lang w:eastAsia="en-US"/>
        </w:rPr>
      </w:pPr>
    </w:p>
    <w:p w14:paraId="6CED7698" w14:textId="77777777" w:rsidR="00BD656C" w:rsidRDefault="00BD656C" w:rsidP="00BD656C">
      <w:pPr>
        <w:pStyle w:val="Folgeabsatz"/>
        <w:rPr>
          <w:lang w:eastAsia="en-US"/>
        </w:rPr>
      </w:pPr>
    </w:p>
    <w:p w14:paraId="6CEB9DDA" w14:textId="77777777" w:rsidR="00BD656C" w:rsidRDefault="00BD656C" w:rsidP="00BD656C">
      <w:pPr>
        <w:pStyle w:val="Folgeabsatz"/>
        <w:rPr>
          <w:lang w:eastAsia="en-US"/>
        </w:rPr>
      </w:pPr>
    </w:p>
    <w:p w14:paraId="26139F1F" w14:textId="77777777" w:rsidR="00BD656C" w:rsidRDefault="00BD656C" w:rsidP="00BD656C">
      <w:pPr>
        <w:pStyle w:val="Folgeabsatz"/>
        <w:rPr>
          <w:lang w:eastAsia="en-US"/>
        </w:rPr>
      </w:pPr>
    </w:p>
    <w:p w14:paraId="59CC2387" w14:textId="77777777" w:rsidR="00BD656C" w:rsidRDefault="00BD656C" w:rsidP="00BD656C">
      <w:pPr>
        <w:pStyle w:val="Folgeabsatz"/>
        <w:rPr>
          <w:lang w:eastAsia="en-US"/>
        </w:rPr>
      </w:pPr>
    </w:p>
    <w:p w14:paraId="077BE5E3" w14:textId="77777777" w:rsidR="00BD656C" w:rsidRDefault="00BD656C" w:rsidP="00BD656C">
      <w:pPr>
        <w:pStyle w:val="Folgeabsatz"/>
        <w:rPr>
          <w:lang w:eastAsia="en-US"/>
        </w:rPr>
      </w:pPr>
    </w:p>
    <w:p w14:paraId="372EE1E6" w14:textId="77777777" w:rsidR="00BD656C" w:rsidRDefault="00BD656C" w:rsidP="00BD656C">
      <w:pPr>
        <w:pStyle w:val="Folgeabsatz"/>
        <w:rPr>
          <w:lang w:eastAsia="en-US"/>
        </w:rPr>
      </w:pPr>
    </w:p>
    <w:p w14:paraId="1C9D0362" w14:textId="77777777" w:rsidR="00BD656C" w:rsidRDefault="00BD656C" w:rsidP="00BD656C">
      <w:pPr>
        <w:pStyle w:val="Folgeabsatz"/>
        <w:rPr>
          <w:lang w:eastAsia="en-US"/>
        </w:rPr>
      </w:pPr>
    </w:p>
    <w:p w14:paraId="4E977D60" w14:textId="77777777" w:rsidR="00BD656C" w:rsidRDefault="00BD656C" w:rsidP="00BD656C">
      <w:pPr>
        <w:pStyle w:val="Folgeabsatz"/>
        <w:rPr>
          <w:lang w:eastAsia="en-US"/>
        </w:rPr>
      </w:pPr>
    </w:p>
    <w:p w14:paraId="13646D63" w14:textId="77777777" w:rsidR="00595854" w:rsidRDefault="00595854" w:rsidP="00BD656C">
      <w:pPr>
        <w:pStyle w:val="Folgeabsatz"/>
        <w:rPr>
          <w:lang w:eastAsia="en-US"/>
        </w:rPr>
      </w:pPr>
    </w:p>
    <w:p w14:paraId="0EC526B7" w14:textId="77777777" w:rsidR="00595854" w:rsidRDefault="00595854" w:rsidP="00BD656C">
      <w:pPr>
        <w:pStyle w:val="Folgeabsatz"/>
        <w:rPr>
          <w:lang w:eastAsia="en-US"/>
        </w:rPr>
      </w:pPr>
    </w:p>
    <w:p w14:paraId="3C6AF35A" w14:textId="77777777" w:rsidR="00595854" w:rsidRDefault="00595854" w:rsidP="00BD656C">
      <w:pPr>
        <w:pStyle w:val="Folgeabsatz"/>
        <w:rPr>
          <w:lang w:eastAsia="en-US"/>
        </w:rPr>
      </w:pPr>
    </w:p>
    <w:p w14:paraId="6E06985D" w14:textId="77777777" w:rsidR="00595854" w:rsidRDefault="00595854" w:rsidP="00BD656C">
      <w:pPr>
        <w:pStyle w:val="Folgeabsatz"/>
        <w:rPr>
          <w:lang w:eastAsia="en-US"/>
        </w:rPr>
      </w:pPr>
    </w:p>
    <w:p w14:paraId="0E100B5E" w14:textId="77777777" w:rsidR="00595854" w:rsidRPr="00BD656C" w:rsidRDefault="00595854" w:rsidP="00BD656C">
      <w:pPr>
        <w:pStyle w:val="Folgeabsatz"/>
        <w:rPr>
          <w:lang w:eastAsia="en-US"/>
        </w:rPr>
      </w:pPr>
    </w:p>
    <w:p w14:paraId="0A4FF434" w14:textId="77777777" w:rsidR="007E637D" w:rsidRPr="00B1001E" w:rsidRDefault="007E637D" w:rsidP="00E81CFE">
      <w:pPr>
        <w:pStyle w:val="Folgeabsatz"/>
        <w:rPr>
          <w:lang w:eastAsia="en-US"/>
        </w:rPr>
      </w:pPr>
    </w:p>
    <w:p w14:paraId="5B8F7B79" w14:textId="77777777" w:rsidR="007E637D" w:rsidRPr="00B1001E" w:rsidRDefault="007E637D" w:rsidP="00E81CFE">
      <w:pPr>
        <w:pStyle w:val="Folgeabsatz"/>
        <w:rPr>
          <w:lang w:eastAsia="en-US"/>
        </w:rPr>
      </w:pPr>
    </w:p>
    <w:p w14:paraId="0C8F4A82" w14:textId="77777777" w:rsidR="00E81CFE" w:rsidRPr="00B1001E" w:rsidRDefault="00E81CFE" w:rsidP="00E81CFE">
      <w:pPr>
        <w:pStyle w:val="Folgeabsatz"/>
        <w:rPr>
          <w:lang w:eastAsia="en-US"/>
        </w:rPr>
      </w:pPr>
    </w:p>
    <w:p w14:paraId="702A1B57" w14:textId="77777777" w:rsidR="00E81CFE" w:rsidRPr="00B1001E" w:rsidRDefault="00E81CFE" w:rsidP="00E81CFE">
      <w:pPr>
        <w:pStyle w:val="Folgeabsatz"/>
        <w:rPr>
          <w:lang w:eastAsia="en-US"/>
        </w:rPr>
      </w:pPr>
    </w:p>
    <w:p w14:paraId="29F6C001" w14:textId="2C54CFAC" w:rsidR="00732AF2" w:rsidRPr="00532D35" w:rsidRDefault="00732AF2" w:rsidP="00A21E3C">
      <w:pPr>
        <w:pStyle w:val="Inhaltsverzeichnisberschrift"/>
        <w:outlineLvl w:val="0"/>
      </w:pPr>
      <w:bookmarkStart w:id="814" w:name="_Toc502322114"/>
      <w:r w:rsidRPr="00532D35">
        <w:lastRenderedPageBreak/>
        <w:t>Literaturverzeichnis</w:t>
      </w:r>
      <w:bookmarkEnd w:id="791"/>
      <w:bookmarkEnd w:id="792"/>
      <w:bookmarkEnd w:id="814"/>
    </w:p>
    <w:p w14:paraId="7A30B748" w14:textId="77777777" w:rsidR="00B55F8D" w:rsidRPr="008E7D87" w:rsidRDefault="00B55F8D" w:rsidP="00DE7D43">
      <w:pPr>
        <w:pStyle w:val="QuelleimLiteraturverzeichnis"/>
        <w:rPr>
          <w:lang w:val="en-US"/>
        </w:rPr>
      </w:pPr>
      <w:r w:rsidRPr="00532D35">
        <w:t>American Psychological Association</w:t>
      </w:r>
      <w:r w:rsidR="004D1002" w:rsidRPr="00532D35">
        <w:t>.</w:t>
      </w:r>
      <w:r w:rsidRPr="00532D35">
        <w:t xml:space="preserve"> (</w:t>
      </w:r>
      <w:r w:rsidR="004D1002" w:rsidRPr="00532D35">
        <w:t xml:space="preserve">2010). </w:t>
      </w:r>
      <w:r w:rsidR="004D1002" w:rsidRPr="00532D35">
        <w:rPr>
          <w:i/>
        </w:rPr>
        <w:t>Concise Rules of APA Style</w:t>
      </w:r>
      <w:r w:rsidR="004D1002" w:rsidRPr="00532D35">
        <w:t xml:space="preserve"> (6</w:t>
      </w:r>
      <w:r w:rsidR="004D1002" w:rsidRPr="00E40D67">
        <w:rPr>
          <w:lang w:val="en-US"/>
        </w:rPr>
        <w:t xml:space="preserve">th ed.). </w:t>
      </w:r>
      <w:r w:rsidR="004D1002" w:rsidRPr="00CB1CE9">
        <w:rPr>
          <w:lang w:val="en-US"/>
        </w:rPr>
        <w:t xml:space="preserve">Washington: United Book </w:t>
      </w:r>
      <w:r w:rsidR="004D1002" w:rsidRPr="008E7D87">
        <w:rPr>
          <w:lang w:val="en-US"/>
        </w:rPr>
        <w:t>Press.</w:t>
      </w:r>
    </w:p>
    <w:p w14:paraId="39F44BF4" w14:textId="77777777" w:rsidR="001D2AE7" w:rsidRPr="008E7D87" w:rsidRDefault="001D2AE7" w:rsidP="00C84B14">
      <w:pPr>
        <w:pStyle w:val="QuelleimLiteraturverzeichnis"/>
      </w:pPr>
      <w:r w:rsidRPr="008E7D87">
        <w:rPr>
          <w:lang w:val="en-US"/>
        </w:rPr>
        <w:t xml:space="preserve">Balzert, H., Schröder, M., &amp; Schäfer, C. (2011). </w:t>
      </w:r>
      <w:r w:rsidRPr="008E7D87">
        <w:rPr>
          <w:i/>
          <w:iCs/>
        </w:rPr>
        <w:t>Wissenschaftliches Arbeiten: Ethik, Inhalt &amp; Form wiss. Arbeiten, Handwerkszeug, Quellen, Projektmanagement, Präsentation (</w:t>
      </w:r>
      <w:r w:rsidRPr="008E7D87">
        <w:t xml:space="preserve">2. Aufl.). Herdecke, Witten: W3L-Verlag. </w:t>
      </w:r>
    </w:p>
    <w:p w14:paraId="6C12A0C9" w14:textId="77777777" w:rsidR="00EA40BA" w:rsidRPr="008E7D87" w:rsidRDefault="00C84B14" w:rsidP="00DE7D43">
      <w:pPr>
        <w:pStyle w:val="QuelleimLiteraturverzeichnis"/>
      </w:pPr>
      <w:r w:rsidRPr="008E7D87">
        <w:t xml:space="preserve">Esselborn- Krumbiegel (2012). </w:t>
      </w:r>
      <w:r w:rsidRPr="008E7D87">
        <w:rPr>
          <w:i/>
        </w:rPr>
        <w:t>Richtig wissenschaftlich schreiben.</w:t>
      </w:r>
      <w:r w:rsidRPr="008E7D87">
        <w:t xml:space="preserve"> Paderborn: Ferdinand Schönigh</w:t>
      </w:r>
    </w:p>
    <w:p w14:paraId="21AF345C" w14:textId="77777777" w:rsidR="00C84B14" w:rsidRPr="008E7D87" w:rsidRDefault="00EA40BA" w:rsidP="00EA40BA">
      <w:pPr>
        <w:pStyle w:val="QuelleimLiteraturverzeichnis"/>
      </w:pPr>
      <w:r w:rsidRPr="008E7D87">
        <w:t xml:space="preserve">Götz, V. (2004). </w:t>
      </w:r>
      <w:r w:rsidRPr="008E7D87">
        <w:rPr>
          <w:i/>
        </w:rPr>
        <w:t>Typo digital</w:t>
      </w:r>
      <w:r w:rsidRPr="008E7D87">
        <w:t>. Reinbek bei Hamburg: Rowohlt</w:t>
      </w:r>
      <w:r w:rsidR="00C84B14" w:rsidRPr="008E7D87">
        <w:t>.</w:t>
      </w:r>
    </w:p>
    <w:p w14:paraId="59787248" w14:textId="77777777" w:rsidR="00C84B14" w:rsidRPr="008E7D87" w:rsidRDefault="00C84B14" w:rsidP="00C84B14">
      <w:pPr>
        <w:pStyle w:val="QuelleimLiteraturverzeichnis"/>
        <w:rPr>
          <w:i/>
        </w:rPr>
      </w:pPr>
      <w:r w:rsidRPr="008E7D87">
        <w:t>Karmasin,</w:t>
      </w:r>
      <w:r w:rsidR="003133C5" w:rsidRPr="008E7D87">
        <w:t xml:space="preserve"> </w:t>
      </w:r>
      <w:r w:rsidRPr="008E7D87">
        <w:t>M. &amp; Rigib,</w:t>
      </w:r>
      <w:r w:rsidR="003133C5" w:rsidRPr="008E7D87">
        <w:t xml:space="preserve"> </w:t>
      </w:r>
      <w:r w:rsidRPr="008E7D87">
        <w:t xml:space="preserve">R. (2010). </w:t>
      </w:r>
      <w:r w:rsidRPr="008E7D87">
        <w:rPr>
          <w:i/>
        </w:rPr>
        <w:t>Die Gestaltung wissenschaftlicher Arbeiten</w:t>
      </w:r>
    </w:p>
    <w:p w14:paraId="7CC50B38" w14:textId="77777777" w:rsidR="00C84B14" w:rsidRPr="008E7D87" w:rsidRDefault="00C84B14" w:rsidP="00C84B14">
      <w:pPr>
        <w:pStyle w:val="QuelleimLiteraturverzeichnis"/>
        <w:rPr>
          <w:lang w:val="en-US"/>
        </w:rPr>
      </w:pPr>
      <w:r w:rsidRPr="008E7D87">
        <w:rPr>
          <w:i/>
        </w:rPr>
        <w:tab/>
        <w:t xml:space="preserve">ein Leitfaden für Seminararbeiten, Bachelor-, Master- und Magisterarbeiten, sowie Dissertationen. </w:t>
      </w:r>
      <w:r w:rsidRPr="008E7D87">
        <w:rPr>
          <w:lang w:val="en-US"/>
        </w:rPr>
        <w:t>Wien: Facultas.</w:t>
      </w:r>
    </w:p>
    <w:p w14:paraId="2E4C6618" w14:textId="77777777" w:rsidR="00106681" w:rsidRPr="008E7D87" w:rsidRDefault="00106681" w:rsidP="00C84B14">
      <w:pPr>
        <w:pStyle w:val="QuelleimLiteraturverzeichnis"/>
        <w:rPr>
          <w:lang w:val="en-US"/>
        </w:rPr>
      </w:pPr>
      <w:r w:rsidRPr="008E7D87">
        <w:rPr>
          <w:lang w:val="en-US"/>
        </w:rPr>
        <w:t>Lazar, J., Feng, J.H., &amp;</w:t>
      </w:r>
      <w:r w:rsidR="007C63B6" w:rsidRPr="008E7D87">
        <w:rPr>
          <w:lang w:val="en-US"/>
        </w:rPr>
        <w:t xml:space="preserve"> </w:t>
      </w:r>
      <w:r w:rsidRPr="008E7D87">
        <w:rPr>
          <w:lang w:val="en-US"/>
        </w:rPr>
        <w:t>Hochheiser, H. (2010</w:t>
      </w:r>
      <w:r w:rsidRPr="008E7D87">
        <w:rPr>
          <w:i/>
          <w:lang w:val="en-US"/>
        </w:rPr>
        <w:t>). Research Methods in Human-Computer Interaction.</w:t>
      </w:r>
      <w:r w:rsidRPr="008E7D87">
        <w:rPr>
          <w:lang w:val="en-US"/>
        </w:rPr>
        <w:t xml:space="preserve"> Chichester: Wiley.</w:t>
      </w:r>
    </w:p>
    <w:p w14:paraId="43F57F36" w14:textId="77777777" w:rsidR="00155207" w:rsidRPr="008E7D87" w:rsidRDefault="00155207" w:rsidP="00C84B14">
      <w:pPr>
        <w:pStyle w:val="QuelleimLiteraturverzeichnis"/>
        <w:rPr>
          <w:lang w:val="en-US"/>
        </w:rPr>
      </w:pPr>
      <w:r w:rsidRPr="008E7D87">
        <w:rPr>
          <w:lang w:val="en-US"/>
        </w:rPr>
        <w:t xml:space="preserve">Rubin, J. &amp; Chisnell, D. (2008). </w:t>
      </w:r>
      <w:r w:rsidRPr="008E7D87">
        <w:rPr>
          <w:i/>
          <w:lang w:val="en-US"/>
        </w:rPr>
        <w:t>Handbook of Usability Testing</w:t>
      </w:r>
      <w:r w:rsidRPr="008E7D87">
        <w:rPr>
          <w:lang w:val="en-US"/>
        </w:rPr>
        <w:t>. Indianapolis: Wiley.</w:t>
      </w:r>
    </w:p>
    <w:p w14:paraId="3C1E01F3" w14:textId="77777777" w:rsidR="00862805" w:rsidRPr="008E7D87" w:rsidRDefault="00862805" w:rsidP="00C84B14">
      <w:pPr>
        <w:pStyle w:val="QuelleimLiteraturverzeichnis"/>
        <w:rPr>
          <w:lang w:val="en-US"/>
        </w:rPr>
      </w:pPr>
      <w:r w:rsidRPr="008E7D87">
        <w:rPr>
          <w:lang w:val="en-US"/>
        </w:rPr>
        <w:t xml:space="preserve">Sauro, J. &amp; Lewis, J.R. (2012). </w:t>
      </w:r>
      <w:r w:rsidR="001E1A99" w:rsidRPr="008E7D87">
        <w:rPr>
          <w:i/>
          <w:lang w:val="en-US"/>
        </w:rPr>
        <w:t>Quantifying</w:t>
      </w:r>
      <w:r w:rsidRPr="008E7D87">
        <w:rPr>
          <w:i/>
          <w:lang w:val="en-US"/>
        </w:rPr>
        <w:t xml:space="preserve"> the User Experience</w:t>
      </w:r>
      <w:r w:rsidRPr="008E7D87">
        <w:rPr>
          <w:lang w:val="en-US"/>
        </w:rPr>
        <w:t xml:space="preserve">. Amsterdam: </w:t>
      </w:r>
      <w:r w:rsidR="001E1A99" w:rsidRPr="008E7D87">
        <w:rPr>
          <w:lang w:val="en-US"/>
        </w:rPr>
        <w:t>Elzevi</w:t>
      </w:r>
      <w:r w:rsidR="00EA40BA" w:rsidRPr="008E7D87">
        <w:rPr>
          <w:lang w:val="en-US"/>
        </w:rPr>
        <w:t>e</w:t>
      </w:r>
      <w:r w:rsidR="001E1A99" w:rsidRPr="008E7D87">
        <w:rPr>
          <w:lang w:val="en-US"/>
        </w:rPr>
        <w:t>r</w:t>
      </w:r>
      <w:r w:rsidRPr="008E7D87">
        <w:rPr>
          <w:lang w:val="en-US"/>
        </w:rPr>
        <w:t>/Morgan Kaufmann.</w:t>
      </w:r>
    </w:p>
    <w:p w14:paraId="663D9E1E" w14:textId="77777777" w:rsidR="003E773A" w:rsidRPr="008E7D87" w:rsidRDefault="003E773A" w:rsidP="00C84B14">
      <w:pPr>
        <w:pStyle w:val="QuelleimLiteraturverzeichnis"/>
        <w:rPr>
          <w:lang w:val="en-US"/>
        </w:rPr>
      </w:pPr>
      <w:r w:rsidRPr="008E7D87">
        <w:rPr>
          <w:lang w:val="en-US"/>
        </w:rPr>
        <w:t xml:space="preserve">U.S. Department of Health &amp; Human Services (2013). </w:t>
      </w:r>
      <w:r w:rsidRPr="008E7D87">
        <w:rPr>
          <w:i/>
          <w:lang w:val="en-US"/>
        </w:rPr>
        <w:t>Usability.Gov. Your Guide to Creating usable &amp; useful Websites.</w:t>
      </w:r>
      <w:r w:rsidRPr="008E7D87">
        <w:rPr>
          <w:lang w:val="en-US"/>
        </w:rPr>
        <w:t xml:space="preserve"> Retrieved </w:t>
      </w:r>
      <w:r w:rsidR="005C1EBD" w:rsidRPr="008E7D87">
        <w:rPr>
          <w:lang w:val="en-US"/>
        </w:rPr>
        <w:t>5.Mai,</w:t>
      </w:r>
      <w:r w:rsidRPr="008E7D87">
        <w:rPr>
          <w:lang w:val="en-US"/>
        </w:rPr>
        <w:t xml:space="preserve"> 2013, from http://www.usability.gov/templates/index.html.</w:t>
      </w:r>
    </w:p>
    <w:p w14:paraId="64E7D2BE" w14:textId="77777777" w:rsidR="00F961F0" w:rsidRDefault="00F961F0" w:rsidP="00F961F0">
      <w:pPr>
        <w:pStyle w:val="LiteraturverzeichnisEintrge"/>
      </w:pPr>
      <w:r w:rsidRPr="008E7D87">
        <w:rPr>
          <w:lang w:val="de-DE"/>
        </w:rPr>
        <w:t xml:space="preserve">Wimmer, E., Hornung A., &amp; Lukesch H. (2008). </w:t>
      </w:r>
      <w:r w:rsidRPr="008E7D87">
        <w:rPr>
          <w:i/>
          <w:lang w:val="de-DE"/>
        </w:rPr>
        <w:t>Hinweise zur inhaltlichen und formalen Gestaltung von Seminar- und Diplomarbeiten im Fach Psychologie.</w:t>
      </w:r>
      <w:r w:rsidRPr="008E7D87">
        <w:rPr>
          <w:lang w:val="de-DE"/>
        </w:rPr>
        <w:t xml:space="preserve"> </w:t>
      </w:r>
      <w:r w:rsidRPr="008E7D87">
        <w:t>Retrieved from: http://www-cgi.uni-regensburg.de/Fakultaeten/Psychologie/</w:t>
      </w:r>
      <w:r w:rsidRPr="008E7D87">
        <w:br/>
        <w:t>Lukesch/downloads/Lehre/gestaltung_seminararbeiten.pdf. [07.02.2011]</w:t>
      </w:r>
    </w:p>
    <w:p w14:paraId="281F77B6" w14:textId="5A404D05" w:rsidR="00264CE2" w:rsidRPr="008E7D87" w:rsidRDefault="00264CE2" w:rsidP="00F961F0">
      <w:pPr>
        <w:pStyle w:val="LiteraturverzeichnisEintrge"/>
      </w:pPr>
      <w:r>
        <w:t>-----------------</w:t>
      </w:r>
    </w:p>
    <w:p w14:paraId="2C8CA7CE" w14:textId="298D3484" w:rsidR="000147EF" w:rsidRPr="00205F7D" w:rsidRDefault="00264CE2" w:rsidP="000147EF">
      <w:pPr>
        <w:rPr>
          <w:color w:val="FF0000"/>
          <w:szCs w:val="22"/>
          <w:lang w:val="en-US"/>
        </w:rPr>
      </w:pPr>
      <w:r w:rsidRPr="00205F7D">
        <w:rPr>
          <w:color w:val="FF0000"/>
          <w:szCs w:val="22"/>
          <w:lang w:val="en-US"/>
        </w:rPr>
        <w:t>Newman, J.</w:t>
      </w:r>
      <w:r w:rsidR="005869F3" w:rsidRPr="00205F7D">
        <w:rPr>
          <w:color w:val="FF0000"/>
          <w:szCs w:val="22"/>
          <w:lang w:val="en-US"/>
        </w:rPr>
        <w:t>, (2004)</w:t>
      </w:r>
      <w:r w:rsidRPr="00205F7D">
        <w:rPr>
          <w:color w:val="FF0000"/>
          <w:szCs w:val="22"/>
          <w:lang w:val="en-US"/>
        </w:rPr>
        <w:t xml:space="preserve"> Videogames. Routledge, 2004</w:t>
      </w:r>
    </w:p>
    <w:p w14:paraId="47DD4813" w14:textId="0F22E815" w:rsidR="0067628A" w:rsidRPr="00037E37" w:rsidRDefault="0067628A" w:rsidP="0067628A">
      <w:pPr>
        <w:pStyle w:val="StandardWeb"/>
        <w:ind w:left="480" w:hanging="480"/>
        <w:rPr>
          <w:rStyle w:val="Hyperlink"/>
          <w:rFonts w:ascii="Palatino Linotype" w:hAnsi="Palatino Linotype"/>
          <w:color w:val="000000" w:themeColor="text1"/>
          <w:sz w:val="22"/>
          <w:szCs w:val="22"/>
          <w:u w:val="none"/>
          <w:lang w:val="en-US"/>
        </w:rPr>
      </w:pPr>
      <w:r w:rsidRPr="00037E37">
        <w:rPr>
          <w:rFonts w:ascii="Palatino Linotype" w:hAnsi="Palatino Linotype"/>
          <w:color w:val="000000" w:themeColor="text1"/>
          <w:sz w:val="22"/>
          <w:szCs w:val="22"/>
          <w:lang w:val="en-US"/>
        </w:rPr>
        <w:t xml:space="preserve">Esposito, N. (2005). A Short and Simple Definition of What a Videogame Is. </w:t>
      </w:r>
      <w:r w:rsidRPr="00037E37">
        <w:rPr>
          <w:rFonts w:ascii="Palatino Linotype" w:hAnsi="Palatino Linotype"/>
          <w:iCs/>
          <w:color w:val="000000" w:themeColor="text1"/>
          <w:sz w:val="22"/>
          <w:szCs w:val="22"/>
          <w:lang w:val="en-US"/>
        </w:rPr>
        <w:t>Proceedings of DiGRA 2005 Conference: Changing Views – Worlds in Play</w:t>
      </w:r>
      <w:r w:rsidRPr="00037E37">
        <w:rPr>
          <w:rFonts w:ascii="Palatino Linotype" w:hAnsi="Palatino Linotype"/>
          <w:color w:val="000000" w:themeColor="text1"/>
          <w:sz w:val="22"/>
          <w:szCs w:val="22"/>
          <w:lang w:val="en-US"/>
        </w:rPr>
        <w:t xml:space="preserve">, 6. Retrieved from: </w:t>
      </w:r>
      <w:r w:rsidR="0039496D">
        <w:fldChar w:fldCharType="begin"/>
      </w:r>
      <w:r w:rsidR="0039496D" w:rsidRPr="00623E61">
        <w:rPr>
          <w:lang w:val="en-CA"/>
          <w:rPrChange w:id="815" w:author="Autor">
            <w:rPr/>
          </w:rPrChange>
        </w:rPr>
        <w:instrText xml:space="preserve"> HYPERLINK "http://scholar.google.com/scholar?hl=en&amp;btnG=Search&amp;q=intitle:A+Short+and+Simple+Definition+of+What+a+Videogame+Is" \l "0" </w:instrText>
      </w:r>
      <w:r w:rsidR="0039496D">
        <w:fldChar w:fldCharType="separate"/>
      </w:r>
      <w:r w:rsidRPr="00037E37">
        <w:rPr>
          <w:rStyle w:val="Hyperlink"/>
          <w:rFonts w:ascii="Palatino Linotype" w:hAnsi="Palatino Linotype"/>
          <w:color w:val="000000" w:themeColor="text1"/>
          <w:sz w:val="22"/>
          <w:szCs w:val="22"/>
          <w:u w:val="none"/>
          <w:lang w:val="en-US"/>
        </w:rPr>
        <w:t>http://scholar.google.com/scholar?hl=en&amp;btnG=Search&amp;q=intitle:A+Short+and+Simple+Definition+of+What+a+Videogame+Is#0</w:t>
      </w:r>
      <w:r w:rsidR="0039496D">
        <w:rPr>
          <w:rStyle w:val="Hyperlink"/>
          <w:rFonts w:ascii="Palatino Linotype" w:hAnsi="Palatino Linotype"/>
          <w:color w:val="000000" w:themeColor="text1"/>
          <w:sz w:val="22"/>
          <w:szCs w:val="22"/>
          <w:u w:val="none"/>
          <w:lang w:val="en-US"/>
        </w:rPr>
        <w:fldChar w:fldCharType="end"/>
      </w:r>
    </w:p>
    <w:p w14:paraId="5E16436E" w14:textId="23084072" w:rsidR="00F105F7" w:rsidRPr="00205F7D" w:rsidRDefault="004D528E" w:rsidP="0064259A">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lang w:val="en-US"/>
        </w:rPr>
        <w:t>Caillois, R.</w:t>
      </w:r>
      <w:r w:rsidR="005869F3" w:rsidRPr="00205F7D">
        <w:rPr>
          <w:rFonts w:ascii="Palatino Linotype" w:hAnsi="Palatino Linotype"/>
          <w:color w:val="FF0000"/>
          <w:sz w:val="22"/>
          <w:szCs w:val="22"/>
          <w:lang w:val="en-US"/>
        </w:rPr>
        <w:t>, (1967)</w:t>
      </w:r>
      <w:r w:rsidRPr="00205F7D">
        <w:rPr>
          <w:rFonts w:ascii="Palatino Linotype" w:hAnsi="Palatino Linotype"/>
          <w:color w:val="FF0000"/>
          <w:sz w:val="22"/>
          <w:szCs w:val="22"/>
          <w:lang w:val="en-US"/>
        </w:rPr>
        <w:t xml:space="preserve"> Les jeu</w:t>
      </w:r>
      <w:r w:rsidR="005869F3" w:rsidRPr="00205F7D">
        <w:rPr>
          <w:rFonts w:ascii="Palatino Linotype" w:hAnsi="Palatino Linotype"/>
          <w:color w:val="FF0000"/>
          <w:sz w:val="22"/>
          <w:szCs w:val="22"/>
          <w:lang w:val="en-US"/>
        </w:rPr>
        <w:t>x et les hommes. Gallimard</w:t>
      </w:r>
      <w:r w:rsidRPr="00205F7D">
        <w:rPr>
          <w:rFonts w:ascii="Palatino Linotype" w:hAnsi="Palatino Linotype"/>
          <w:color w:val="FF0000"/>
          <w:sz w:val="22"/>
          <w:szCs w:val="22"/>
          <w:lang w:val="en-US"/>
        </w:rPr>
        <w:t>.</w:t>
      </w:r>
    </w:p>
    <w:p w14:paraId="780315D8" w14:textId="212361FA" w:rsidR="005869F3" w:rsidRPr="00037E37" w:rsidRDefault="005869F3" w:rsidP="0064259A">
      <w:pPr>
        <w:pStyle w:val="StandardWeb"/>
        <w:ind w:left="480" w:hanging="480"/>
        <w:rPr>
          <w:rFonts w:ascii="Palatino Linotype" w:hAnsi="Palatino Linotype"/>
          <w:color w:val="000000" w:themeColor="text1"/>
          <w:sz w:val="22"/>
          <w:szCs w:val="22"/>
          <w:lang w:val="en-US"/>
        </w:rPr>
      </w:pPr>
      <w:r w:rsidRPr="00037E37">
        <w:rPr>
          <w:rFonts w:ascii="Palatino Linotype" w:hAnsi="Palatino Linotype"/>
          <w:color w:val="000000" w:themeColor="text1"/>
          <w:sz w:val="22"/>
          <w:szCs w:val="22"/>
          <w:lang w:val="en-US"/>
        </w:rPr>
        <w:t xml:space="preserve">Zimmerman, E., (2004). Narrative, Interactivity, Play, and Games. In Wardrip-Fruin, N. &amp; Harrigan, P. (eds), First Person, MIT Press, 2004. Retrieved from: </w:t>
      </w:r>
      <w:r w:rsidR="0039496D">
        <w:fldChar w:fldCharType="begin"/>
      </w:r>
      <w:r w:rsidR="0039496D" w:rsidRPr="00623E61">
        <w:rPr>
          <w:lang w:val="en-CA"/>
          <w:rPrChange w:id="816" w:author="Autor">
            <w:rPr/>
          </w:rPrChange>
        </w:rPr>
        <w:instrText xml:space="preserve"> HYPERLINK "http://www.electronicbookreview.com/v3/servlet/ebr?essay_id=zimmerman&amp;command=view_essay" </w:instrText>
      </w:r>
      <w:r w:rsidR="0039496D">
        <w:fldChar w:fldCharType="separate"/>
      </w:r>
      <w:r w:rsidR="008D442B" w:rsidRPr="00037E37">
        <w:rPr>
          <w:rStyle w:val="Hyperlink"/>
          <w:rFonts w:ascii="Palatino Linotype" w:hAnsi="Palatino Linotype"/>
          <w:color w:val="000000" w:themeColor="text1"/>
          <w:sz w:val="22"/>
          <w:szCs w:val="22"/>
          <w:u w:val="none"/>
          <w:lang w:val="en-US"/>
        </w:rPr>
        <w:t>http://www.electronicbookreview.com/v3/servlet/ebr?essay_id=zimmerman&amp;command=view_essay</w:t>
      </w:r>
      <w:r w:rsidR="0039496D">
        <w:rPr>
          <w:rStyle w:val="Hyperlink"/>
          <w:rFonts w:ascii="Palatino Linotype" w:hAnsi="Palatino Linotype"/>
          <w:color w:val="000000" w:themeColor="text1"/>
          <w:sz w:val="22"/>
          <w:szCs w:val="22"/>
          <w:u w:val="none"/>
          <w:lang w:val="en-US"/>
        </w:rPr>
        <w:fldChar w:fldCharType="end"/>
      </w:r>
    </w:p>
    <w:p w14:paraId="1CF8D599" w14:textId="19BBF659" w:rsidR="008D442B" w:rsidRPr="006D4015" w:rsidRDefault="008D442B" w:rsidP="0064259A">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rPr>
        <w:t xml:space="preserve">Le Diberder, A. &amp; Le Diberder (1998). F. L’univers des jeux vidéo. </w:t>
      </w:r>
      <w:r w:rsidRPr="006D4015">
        <w:rPr>
          <w:rFonts w:ascii="Palatino Linotype" w:hAnsi="Palatino Linotype"/>
          <w:color w:val="FF0000"/>
          <w:sz w:val="22"/>
          <w:szCs w:val="22"/>
          <w:lang w:val="en-US"/>
        </w:rPr>
        <w:t>La découverte.</w:t>
      </w:r>
    </w:p>
    <w:p w14:paraId="26E724D6" w14:textId="2E281277" w:rsidR="00411E8B" w:rsidRPr="00037E37" w:rsidRDefault="00411E8B" w:rsidP="00411E8B">
      <w:pPr>
        <w:spacing w:before="100" w:beforeAutospacing="1" w:after="100" w:afterAutospacing="1" w:line="240" w:lineRule="auto"/>
        <w:ind w:left="480" w:hanging="480"/>
        <w:jc w:val="left"/>
        <w:rPr>
          <w:color w:val="000000" w:themeColor="text1"/>
          <w:szCs w:val="22"/>
        </w:rPr>
      </w:pPr>
      <w:r w:rsidRPr="00411E8B">
        <w:rPr>
          <w:color w:val="000000" w:themeColor="text1"/>
          <w:szCs w:val="22"/>
          <w:lang w:val="en-US"/>
        </w:rPr>
        <w:t xml:space="preserve">Wardrip-Fruin, N., &amp; Harrigan, P. (2004). </w:t>
      </w:r>
      <w:r w:rsidRPr="00411E8B">
        <w:rPr>
          <w:iCs/>
          <w:color w:val="000000" w:themeColor="text1"/>
          <w:szCs w:val="22"/>
          <w:lang w:val="en-US"/>
        </w:rPr>
        <w:t>First Person: New Media as Story, Performance, and Game</w:t>
      </w:r>
      <w:r w:rsidRPr="00411E8B">
        <w:rPr>
          <w:color w:val="000000" w:themeColor="text1"/>
          <w:szCs w:val="22"/>
          <w:lang w:val="en-US"/>
        </w:rPr>
        <w:t xml:space="preserve">. </w:t>
      </w:r>
      <w:r w:rsidRPr="00411E8B">
        <w:rPr>
          <w:iCs/>
          <w:color w:val="000000" w:themeColor="text1"/>
          <w:szCs w:val="22"/>
        </w:rPr>
        <w:t>Booksgooglecom</w:t>
      </w:r>
      <w:r w:rsidRPr="00411E8B">
        <w:rPr>
          <w:color w:val="000000" w:themeColor="text1"/>
          <w:szCs w:val="22"/>
        </w:rPr>
        <w:t xml:space="preserve">. </w:t>
      </w:r>
      <w:hyperlink r:id="rId57" w:history="1">
        <w:r w:rsidR="00037E37" w:rsidRPr="00037E37">
          <w:rPr>
            <w:rStyle w:val="Hyperlink"/>
            <w:color w:val="000000" w:themeColor="text1"/>
            <w:szCs w:val="22"/>
            <w:u w:val="none"/>
          </w:rPr>
          <w:t>https://doi.org/computerspiel</w:t>
        </w:r>
      </w:hyperlink>
    </w:p>
    <w:p w14:paraId="195C9BB0" w14:textId="63DDCA53" w:rsidR="00205F7D" w:rsidRPr="00205F7D" w:rsidRDefault="00037E37" w:rsidP="00037E37">
      <w:pPr>
        <w:pStyle w:val="KeinLeerraum"/>
        <w:rPr>
          <w:rFonts w:ascii="Palatino Linotype" w:hAnsi="Palatino Linotype"/>
          <w:color w:val="FF0000"/>
        </w:rPr>
      </w:pPr>
      <w:r w:rsidRPr="00205F7D">
        <w:rPr>
          <w:rFonts w:ascii="Palatino Linotype" w:hAnsi="Palatino Linotype"/>
          <w:color w:val="FF0000"/>
        </w:rPr>
        <w:lastRenderedPageBreak/>
        <w:t>F. Rötzer, Die Begegnung von Computerspiel und Wirklichkeit, in Kunstforum International, vol. 176 (Cologne, 2005), pp. 102–115</w:t>
      </w:r>
    </w:p>
    <w:p w14:paraId="334DC248" w14:textId="77777777" w:rsidR="00205F7D" w:rsidRPr="00205F7D" w:rsidRDefault="00205F7D" w:rsidP="00205F7D">
      <w:pPr>
        <w:pStyle w:val="StandardWeb"/>
        <w:ind w:left="480" w:hanging="480"/>
        <w:rPr>
          <w:rFonts w:ascii="Palatino Linotype" w:hAnsi="Palatino Linotype"/>
          <w:color w:val="FF0000"/>
          <w:sz w:val="22"/>
          <w:szCs w:val="22"/>
          <w:lang w:val="en-US"/>
        </w:rPr>
      </w:pPr>
      <w:r w:rsidRPr="00205F7D">
        <w:rPr>
          <w:rFonts w:ascii="Palatino Linotype" w:hAnsi="Palatino Linotype"/>
          <w:color w:val="FF0000"/>
          <w:sz w:val="22"/>
          <w:szCs w:val="22"/>
          <w:lang w:val="en-US"/>
        </w:rPr>
        <w:t>Jacob, R., Girouard, A., Hirshfield, L., Horn, M., Shaer, O., Solovey, E. and Zigelbaum, J., Reality-based interaction: a framework for post-WIMP interfaces. in, (2008), ACM, 201-210.</w:t>
      </w:r>
    </w:p>
    <w:p w14:paraId="5EA583DC" w14:textId="77777777" w:rsidR="00205F7D" w:rsidRDefault="00205F7D" w:rsidP="00205F7D">
      <w:pPr>
        <w:pStyle w:val="KeinLeerraum"/>
        <w:rPr>
          <w:rFonts w:ascii="Palatino Linotype" w:hAnsi="Palatino Linotype"/>
          <w:color w:val="FF0000"/>
          <w:lang w:val="en-US"/>
        </w:rPr>
      </w:pPr>
      <w:r w:rsidRPr="00205F7D">
        <w:rPr>
          <w:rFonts w:ascii="Palatino Linotype" w:hAnsi="Palatino Linotype"/>
          <w:color w:val="FF0000"/>
          <w:lang w:val="en-US"/>
        </w:rPr>
        <w:t>Jacob, R., Girouard, A., Hirshfield, L., Horn, M., Shaer, O., Solovey, E. and Zigelbaum, J. Reality-based interaction: unifying the new generation of interaction styles CHI '07 extended abstracts on Human factors in computing systems, ACM Press, San Jose, CA, USA, 2007, 2465-2470.</w:t>
      </w:r>
    </w:p>
    <w:p w14:paraId="35525A9B" w14:textId="77777777" w:rsidR="000D4AF9" w:rsidRDefault="000D4AF9" w:rsidP="00205F7D">
      <w:pPr>
        <w:pStyle w:val="KeinLeerraum"/>
        <w:rPr>
          <w:rFonts w:ascii="Palatino Linotype" w:hAnsi="Palatino Linotype"/>
          <w:color w:val="FF0000"/>
          <w:lang w:val="en-US"/>
        </w:rPr>
      </w:pPr>
    </w:p>
    <w:p w14:paraId="3750D740" w14:textId="2D8DF5A0" w:rsidR="00205ED3" w:rsidRDefault="00205ED3" w:rsidP="00205F7D">
      <w:pPr>
        <w:pStyle w:val="KeinLeerraum"/>
        <w:rPr>
          <w:rFonts w:ascii="Palatino Linotype" w:hAnsi="Palatino Linotype"/>
          <w:color w:val="FF0000"/>
          <w:lang w:val="en-US"/>
        </w:rPr>
      </w:pPr>
      <w:r w:rsidRPr="00205ED3">
        <w:rPr>
          <w:rFonts w:ascii="Palatino Linotype" w:hAnsi="Palatino Linotype"/>
          <w:color w:val="FF0000"/>
          <w:lang w:val="en-US"/>
        </w:rPr>
        <w:t>B.H. Suits, F. Newfeld, The Grasshopper: Games, Life and Utopia. Nonpareil book (D.R. Godine, Boston, MA, 1978). ISBN: 9780879238407</w:t>
      </w:r>
    </w:p>
    <w:p w14:paraId="7FFB2C05" w14:textId="2B86DE45" w:rsidR="00205ED3" w:rsidRPr="00205ED3" w:rsidRDefault="000D4AF9" w:rsidP="00D74A2A">
      <w:pPr>
        <w:spacing w:before="100" w:beforeAutospacing="1" w:after="100" w:afterAutospacing="1" w:line="240" w:lineRule="auto"/>
        <w:ind w:left="480" w:hanging="480"/>
        <w:jc w:val="left"/>
        <w:rPr>
          <w:lang w:val="en-US"/>
        </w:rPr>
      </w:pPr>
      <w:r w:rsidRPr="000D4AF9">
        <w:rPr>
          <w:rFonts w:ascii="Times New Roman" w:hAnsi="Times New Roman"/>
          <w:sz w:val="24"/>
          <w:szCs w:val="24"/>
          <w:lang w:val="en-US"/>
        </w:rPr>
        <w:t xml:space="preserve">Cavazza, M., &amp; Young, R. M. (2016). Handbook of Digital Games and Entertainment Technologies, 1–16. </w:t>
      </w:r>
      <w:r w:rsidR="00205ED3" w:rsidRPr="00D74A2A">
        <w:rPr>
          <w:rFonts w:ascii="Times New Roman" w:hAnsi="Times New Roman"/>
          <w:sz w:val="24"/>
          <w:szCs w:val="24"/>
          <w:lang w:val="en-US"/>
        </w:rPr>
        <w:t>https://doi.org/10.1007/978-981-4560-52-8</w:t>
      </w:r>
    </w:p>
    <w:p w14:paraId="054F5A40" w14:textId="77777777" w:rsidR="00EA29EB" w:rsidRPr="00D74A2A" w:rsidRDefault="00EA29EB" w:rsidP="00EA29EB">
      <w:pPr>
        <w:spacing w:before="100" w:beforeAutospacing="1" w:after="100" w:afterAutospacing="1" w:line="240" w:lineRule="auto"/>
        <w:ind w:left="480" w:hanging="480"/>
        <w:jc w:val="left"/>
        <w:rPr>
          <w:szCs w:val="22"/>
          <w:lang w:val="en-US"/>
        </w:rPr>
      </w:pPr>
      <w:r w:rsidRPr="000D4AF9">
        <w:rPr>
          <w:szCs w:val="22"/>
          <w:lang w:val="en-US"/>
        </w:rPr>
        <w:t xml:space="preserve">Mueller, F. F., Edge, D., Vetere, F., Gibbs, M. R., Agamanolis, S., Bongers, B., &amp; Sheridan, J. G. (2011). </w:t>
      </w:r>
      <w:r w:rsidRPr="00D74A2A">
        <w:rPr>
          <w:szCs w:val="22"/>
          <w:lang w:val="en-US"/>
        </w:rPr>
        <w:t>Designing Sports</w:t>
      </w:r>
      <w:r w:rsidRPr="00D74A2A">
        <w:rPr>
          <w:rFonts w:ascii="Times New Roman" w:hAnsi="Times New Roman"/>
          <w:szCs w:val="22"/>
          <w:lang w:val="en-US"/>
        </w:rPr>
        <w:t> </w:t>
      </w:r>
      <w:r w:rsidRPr="00D74A2A">
        <w:rPr>
          <w:szCs w:val="22"/>
          <w:lang w:val="en-US"/>
        </w:rPr>
        <w:t>: A Framework for Exertion Games, 2651</w:t>
      </w:r>
      <w:r w:rsidRPr="00D74A2A">
        <w:rPr>
          <w:rFonts w:cs="Palatino Linotype"/>
          <w:szCs w:val="22"/>
          <w:lang w:val="en-US"/>
        </w:rPr>
        <w:t>–</w:t>
      </w:r>
      <w:r w:rsidRPr="00D74A2A">
        <w:rPr>
          <w:szCs w:val="22"/>
          <w:lang w:val="en-US"/>
        </w:rPr>
        <w:t>2660.</w:t>
      </w:r>
    </w:p>
    <w:p w14:paraId="4A387AD6" w14:textId="73A252E0" w:rsidR="006D4015" w:rsidRDefault="006D4015" w:rsidP="00491830">
      <w:pPr>
        <w:pStyle w:val="QuelleimLiteraturverzeichnis"/>
        <w:rPr>
          <w:rStyle w:val="Hyperlink"/>
          <w:szCs w:val="22"/>
          <w:lang w:val="en-US"/>
        </w:rPr>
      </w:pPr>
      <w:r w:rsidRPr="000D4AF9">
        <w:rPr>
          <w:lang w:val="en-US"/>
        </w:rPr>
        <w:t xml:space="preserve">J. Juul, What computer games can and can’t do, in Digital Arts and Culture (Bergen, 2000) Retrieved from: </w:t>
      </w:r>
      <w:r w:rsidR="0039496D">
        <w:fldChar w:fldCharType="begin"/>
      </w:r>
      <w:r w:rsidR="0039496D" w:rsidRPr="00623E61">
        <w:rPr>
          <w:lang w:val="en-CA"/>
          <w:rPrChange w:id="817" w:author="Autor">
            <w:rPr/>
          </w:rPrChange>
        </w:rPr>
        <w:instrText xml:space="preserve"> HYPERLINK "https://www.jesperjuul.net/text/wcgcacd.html" </w:instrText>
      </w:r>
      <w:r w:rsidR="0039496D">
        <w:fldChar w:fldCharType="separate"/>
      </w:r>
      <w:r w:rsidR="000D4AF9" w:rsidRPr="000D4AF9">
        <w:rPr>
          <w:rStyle w:val="Hyperlink"/>
          <w:szCs w:val="22"/>
          <w:lang w:val="en-US"/>
        </w:rPr>
        <w:t>https://www.jesperjuul.net/text/wcgcacd.html</w:t>
      </w:r>
      <w:r w:rsidR="0039496D">
        <w:rPr>
          <w:rStyle w:val="Hyperlink"/>
          <w:szCs w:val="22"/>
          <w:lang w:val="en-US"/>
        </w:rPr>
        <w:fldChar w:fldCharType="end"/>
      </w:r>
    </w:p>
    <w:p w14:paraId="419815B5" w14:textId="77777777" w:rsidR="00D74A2A" w:rsidRDefault="00D74A2A" w:rsidP="00D74A2A">
      <w:pPr>
        <w:pStyle w:val="QuelleimLiteraturverzeichnis"/>
        <w:rPr>
          <w:rStyle w:val="Hyperlink"/>
          <w:color w:val="000000" w:themeColor="text1"/>
          <w:szCs w:val="22"/>
          <w:u w:val="none"/>
          <w:lang w:val="en-US"/>
        </w:rPr>
      </w:pPr>
      <w:r w:rsidRPr="00037E37">
        <w:rPr>
          <w:lang w:val="en-US"/>
        </w:rPr>
        <w:t xml:space="preserve">Zimmerman, E., (2004). Narrative, Interactivity, Play, and Games. In Wardrip-Fruin, N. &amp; Harrigan, P. (eds), First Person, MIT Press, 2004. Retrieved from: </w:t>
      </w:r>
      <w:r w:rsidR="0039496D">
        <w:fldChar w:fldCharType="begin"/>
      </w:r>
      <w:r w:rsidR="0039496D" w:rsidRPr="00623E61">
        <w:rPr>
          <w:lang w:val="en-CA"/>
          <w:rPrChange w:id="818" w:author="Autor">
            <w:rPr/>
          </w:rPrChange>
        </w:rPr>
        <w:instrText xml:space="preserve"> HYPERLINK "http://www.electronicbookreview.com/v3/servlet/ebr?essay_id=zimmerman&amp;command=view_essay" </w:instrText>
      </w:r>
      <w:r w:rsidR="0039496D">
        <w:fldChar w:fldCharType="separate"/>
      </w:r>
      <w:r w:rsidRPr="00037E37">
        <w:rPr>
          <w:rStyle w:val="Hyperlink"/>
          <w:color w:val="000000" w:themeColor="text1"/>
          <w:szCs w:val="22"/>
          <w:u w:val="none"/>
          <w:lang w:val="en-US"/>
        </w:rPr>
        <w:t>http://www.electronicbookreview.com/v3/servlet/ebr?essay_id=zimmerman&amp;command=view_essay</w:t>
      </w:r>
      <w:r w:rsidR="0039496D">
        <w:rPr>
          <w:rStyle w:val="Hyperlink"/>
          <w:color w:val="000000" w:themeColor="text1"/>
          <w:szCs w:val="22"/>
          <w:u w:val="none"/>
          <w:lang w:val="en-US"/>
        </w:rPr>
        <w:fldChar w:fldCharType="end"/>
      </w:r>
    </w:p>
    <w:p w14:paraId="7009C359" w14:textId="02859BA5" w:rsidR="00D74A2A" w:rsidRDefault="00D74A2A" w:rsidP="00D74A2A">
      <w:pPr>
        <w:pStyle w:val="QuelleimLiteraturverzeichnis"/>
        <w:rPr>
          <w:lang w:val="en-US"/>
        </w:rPr>
      </w:pPr>
      <w:r w:rsidRPr="006C169F">
        <w:rPr>
          <w:lang w:val="en-US"/>
        </w:rPr>
        <w:t>K. Salen, E. Zimmerman, Rules of Play: Game Design Fundamentals (MIT Press, Cambridge, MA, 2004). ISBN 9780262240451</w:t>
      </w:r>
    </w:p>
    <w:p w14:paraId="0D100B78" w14:textId="77777777" w:rsidR="00D74A2A" w:rsidRDefault="00D74A2A" w:rsidP="00D74A2A">
      <w:pPr>
        <w:pStyle w:val="QuelleimLiteraturverzeichnis"/>
        <w:rPr>
          <w:lang w:val="en-US"/>
        </w:rPr>
      </w:pPr>
      <w:r w:rsidRPr="006C169F">
        <w:rPr>
          <w:lang w:val="en-US"/>
        </w:rPr>
        <w:t xml:space="preserve">S. Bjork, J. Juul, Zero-Player Games. Or: What We Talk about When We Talk about Players, Madrid (2012), URL: </w:t>
      </w:r>
      <w:r w:rsidR="0039496D">
        <w:fldChar w:fldCharType="begin"/>
      </w:r>
      <w:r w:rsidR="0039496D" w:rsidRPr="00623E61">
        <w:rPr>
          <w:lang w:val="en-CA"/>
          <w:rPrChange w:id="819" w:author="Autor">
            <w:rPr/>
          </w:rPrChange>
        </w:rPr>
        <w:instrText xml:space="preserve"> HYPERLINK "http://www.jesperjuul.net/text/zeroplayergames/" </w:instrText>
      </w:r>
      <w:r w:rsidR="0039496D">
        <w:fldChar w:fldCharType="separate"/>
      </w:r>
      <w:r w:rsidRPr="009D4DA6">
        <w:rPr>
          <w:rStyle w:val="Hyperlink"/>
          <w:lang w:val="en-US"/>
        </w:rPr>
        <w:t>http://www.jesperjuul.net/text/zeroplayergames/</w:t>
      </w:r>
      <w:r w:rsidR="0039496D">
        <w:rPr>
          <w:rStyle w:val="Hyperlink"/>
          <w:lang w:val="en-US"/>
        </w:rPr>
        <w:fldChar w:fldCharType="end"/>
      </w:r>
    </w:p>
    <w:p w14:paraId="3B94AEF8" w14:textId="77777777" w:rsidR="00D74A2A" w:rsidRDefault="00D74A2A" w:rsidP="00D74A2A">
      <w:pPr>
        <w:pStyle w:val="QuelleimLiteraturverzeichnis"/>
        <w:rPr>
          <w:lang w:val="en-US"/>
        </w:rPr>
      </w:pPr>
      <w:r>
        <w:rPr>
          <w:lang w:val="en-US"/>
        </w:rPr>
        <w:t>L. Ermi, F. Mayrü</w:t>
      </w:r>
      <w:r w:rsidRPr="006C169F">
        <w:rPr>
          <w:lang w:val="en-US"/>
        </w:rPr>
        <w:t>, Fundamental components of the game-play experience: analysing immersion, in DIGRA (DIGRA, 2005)</w:t>
      </w:r>
    </w:p>
    <w:p w14:paraId="520938A9" w14:textId="77777777" w:rsidR="00D74A2A" w:rsidRDefault="00D74A2A" w:rsidP="00D74A2A">
      <w:pPr>
        <w:pStyle w:val="QuelleimLiteraturverzeichnis"/>
        <w:rPr>
          <w:lang w:val="en-US"/>
        </w:rPr>
      </w:pPr>
      <w:r w:rsidRPr="006C169F">
        <w:rPr>
          <w:lang w:val="en-US"/>
        </w:rPr>
        <w:t>C. Crawford, The Art of Computer Game Design (Osborne/McGraw-Hill, Berkeley, 1984). ISBN 0881341177</w:t>
      </w:r>
    </w:p>
    <w:p w14:paraId="2204CCEA" w14:textId="0BE28DD2" w:rsidR="00B25FB3" w:rsidRDefault="00B25FB3" w:rsidP="00D74A2A">
      <w:pPr>
        <w:pStyle w:val="QuelleimLiteraturverzeichnis"/>
        <w:rPr>
          <w:lang w:val="en-US"/>
        </w:rPr>
      </w:pPr>
      <w:r w:rsidRPr="00B25FB3">
        <w:rPr>
          <w:lang w:val="en-US"/>
        </w:rPr>
        <w:t>F. Mueller, S. Agamanolis, and R. Picard. Exertion interfaces: Sports over a distance for social bonding and fun. In SIGCHI Conference on Human Factors in Computing Systems, pages 561–568, Ft. Lauderdale, Florida, USA, 2003</w:t>
      </w:r>
    </w:p>
    <w:p w14:paraId="3887A87F" w14:textId="5889050C" w:rsidR="00561EB4" w:rsidRDefault="00561EB4" w:rsidP="00561EB4">
      <w:pPr>
        <w:spacing w:before="100" w:beforeAutospacing="1" w:after="100" w:afterAutospacing="1" w:line="240" w:lineRule="auto"/>
        <w:ind w:left="480" w:hanging="480"/>
        <w:jc w:val="left"/>
        <w:rPr>
          <w:rFonts w:ascii="Times New Roman" w:hAnsi="Times New Roman"/>
          <w:sz w:val="24"/>
          <w:szCs w:val="24"/>
          <w:lang w:val="en-US"/>
        </w:rPr>
      </w:pPr>
      <w:r w:rsidRPr="00340161">
        <w:rPr>
          <w:rFonts w:ascii="Times New Roman" w:hAnsi="Times New Roman"/>
          <w:sz w:val="24"/>
          <w:szCs w:val="24"/>
        </w:rPr>
        <w:t xml:space="preserve">Mueller, F. F., &amp; Mandryk, R. (2016). </w:t>
      </w:r>
      <w:r w:rsidRPr="00561EB4">
        <w:rPr>
          <w:rFonts w:ascii="Times New Roman" w:hAnsi="Times New Roman"/>
          <w:sz w:val="24"/>
          <w:szCs w:val="24"/>
          <w:lang w:val="en-US"/>
        </w:rPr>
        <w:t xml:space="preserve">Exertion Games, </w:t>
      </w:r>
      <w:r w:rsidRPr="00561EB4">
        <w:rPr>
          <w:rFonts w:ascii="Times New Roman" w:hAnsi="Times New Roman"/>
          <w:i/>
          <w:iCs/>
          <w:sz w:val="24"/>
          <w:szCs w:val="24"/>
          <w:lang w:val="en-US"/>
        </w:rPr>
        <w:t>10</w:t>
      </w:r>
      <w:r w:rsidRPr="00561EB4">
        <w:rPr>
          <w:rFonts w:ascii="Times New Roman" w:hAnsi="Times New Roman"/>
          <w:sz w:val="24"/>
          <w:szCs w:val="24"/>
          <w:lang w:val="en-US"/>
        </w:rPr>
        <w:t xml:space="preserve">(1), 1–86. </w:t>
      </w:r>
      <w:r w:rsidR="0039496D">
        <w:fldChar w:fldCharType="begin"/>
      </w:r>
      <w:r w:rsidR="0039496D" w:rsidRPr="00623E61">
        <w:rPr>
          <w:lang w:val="en-CA"/>
          <w:rPrChange w:id="820" w:author="Autor">
            <w:rPr/>
          </w:rPrChange>
        </w:rPr>
        <w:instrText xml:space="preserve"> HYPERLINK "https://doi.org/10.1561/1100000041" </w:instrText>
      </w:r>
      <w:r w:rsidR="0039496D">
        <w:fldChar w:fldCharType="separate"/>
      </w:r>
      <w:r w:rsidR="00731355" w:rsidRPr="009D4DA6">
        <w:rPr>
          <w:rStyle w:val="Hyperlink"/>
          <w:rFonts w:ascii="Times New Roman" w:hAnsi="Times New Roman"/>
          <w:sz w:val="24"/>
          <w:szCs w:val="24"/>
          <w:lang w:val="en-US"/>
        </w:rPr>
        <w:t>https://doi.org/10.1561/1100000041</w:t>
      </w:r>
      <w:r w:rsidR="0039496D">
        <w:rPr>
          <w:rStyle w:val="Hyperlink"/>
          <w:rFonts w:ascii="Times New Roman" w:hAnsi="Times New Roman"/>
          <w:sz w:val="24"/>
          <w:szCs w:val="24"/>
          <w:lang w:val="en-US"/>
        </w:rPr>
        <w:fldChar w:fldCharType="end"/>
      </w:r>
    </w:p>
    <w:p w14:paraId="76F73745" w14:textId="05AF35EA" w:rsidR="00731355" w:rsidRDefault="00731355" w:rsidP="00731355">
      <w:pPr>
        <w:pStyle w:val="QuelleimLiteraturverzeichnis"/>
        <w:rPr>
          <w:lang w:val="en-US"/>
        </w:rPr>
      </w:pPr>
      <w:r w:rsidRPr="00731355">
        <w:rPr>
          <w:lang w:val="en-US"/>
        </w:rPr>
        <w:t>Apple. Apple–Nike + iPod. Retrieved from: https://en.wikipedia.org/ wiki/Nike%2B, 4 November 2016.</w:t>
      </w:r>
    </w:p>
    <w:p w14:paraId="31B87FED" w14:textId="37B48EF3" w:rsidR="001E05C0" w:rsidRDefault="001E05C0" w:rsidP="001E05C0">
      <w:pPr>
        <w:spacing w:before="100" w:beforeAutospacing="1" w:after="100" w:afterAutospacing="1" w:line="240" w:lineRule="auto"/>
        <w:ind w:left="480" w:hanging="480"/>
        <w:jc w:val="left"/>
        <w:rPr>
          <w:rFonts w:ascii="Times New Roman" w:hAnsi="Times New Roman"/>
          <w:sz w:val="24"/>
          <w:szCs w:val="24"/>
          <w:lang w:val="en-US"/>
        </w:rPr>
      </w:pPr>
      <w:r w:rsidRPr="001E05C0">
        <w:rPr>
          <w:rFonts w:ascii="Times New Roman" w:hAnsi="Times New Roman"/>
          <w:sz w:val="24"/>
          <w:szCs w:val="24"/>
          <w:lang w:val="en-US"/>
        </w:rPr>
        <w:lastRenderedPageBreak/>
        <w:t xml:space="preserve">Sinclair, J., Hingston, P., &amp; Masek, M. (2007). Considerations for the design of exergames. </w:t>
      </w:r>
      <w:r w:rsidRPr="001E05C0">
        <w:rPr>
          <w:rFonts w:ascii="Times New Roman" w:hAnsi="Times New Roman"/>
          <w:i/>
          <w:iCs/>
          <w:sz w:val="24"/>
          <w:szCs w:val="24"/>
          <w:lang w:val="en-US"/>
        </w:rPr>
        <w:t>Proceedings of the 5th International Conference on Computer Graphics and Interactive Techniques in Australia and Southeast Asia</w:t>
      </w:r>
      <w:r w:rsidRPr="001E05C0">
        <w:rPr>
          <w:rFonts w:ascii="Times New Roman" w:hAnsi="Times New Roman"/>
          <w:sz w:val="24"/>
          <w:szCs w:val="24"/>
          <w:lang w:val="en-US"/>
        </w:rPr>
        <w:t xml:space="preserve">, </w:t>
      </w:r>
      <w:r w:rsidRPr="001E05C0">
        <w:rPr>
          <w:rFonts w:ascii="Times New Roman" w:hAnsi="Times New Roman"/>
          <w:i/>
          <w:iCs/>
          <w:sz w:val="24"/>
          <w:szCs w:val="24"/>
          <w:lang w:val="en-US"/>
        </w:rPr>
        <w:t>ACM</w:t>
      </w:r>
      <w:r w:rsidRPr="001E05C0">
        <w:rPr>
          <w:rFonts w:ascii="Times New Roman" w:hAnsi="Times New Roman"/>
          <w:sz w:val="24"/>
          <w:szCs w:val="24"/>
          <w:lang w:val="en-US"/>
        </w:rPr>
        <w:t xml:space="preserve">(December), 289–295. </w:t>
      </w:r>
      <w:r w:rsidR="00D36FA7">
        <w:fldChar w:fldCharType="begin"/>
      </w:r>
      <w:r w:rsidR="00D36FA7" w:rsidRPr="00641A17">
        <w:rPr>
          <w:lang w:val="en-US"/>
          <w:rPrChange w:id="821" w:author="Autor">
            <w:rPr/>
          </w:rPrChange>
        </w:rPr>
        <w:instrText xml:space="preserve"> HYPERLINK "https://doi.org/10.1145/1321261.1321313" </w:instrText>
      </w:r>
      <w:r w:rsidR="00D36FA7">
        <w:fldChar w:fldCharType="separate"/>
      </w:r>
      <w:r w:rsidR="00491830" w:rsidRPr="009D4DA6">
        <w:rPr>
          <w:rStyle w:val="Hyperlink"/>
          <w:rFonts w:ascii="Times New Roman" w:hAnsi="Times New Roman"/>
          <w:sz w:val="24"/>
          <w:szCs w:val="24"/>
          <w:lang w:val="en-US"/>
        </w:rPr>
        <w:t>https://doi.org/10.1145/1321261.1321313</w:t>
      </w:r>
      <w:r w:rsidR="00D36FA7">
        <w:rPr>
          <w:rStyle w:val="Hyperlink"/>
          <w:rFonts w:ascii="Times New Roman" w:hAnsi="Times New Roman"/>
          <w:sz w:val="24"/>
          <w:szCs w:val="24"/>
          <w:lang w:val="en-US"/>
        </w:rPr>
        <w:fldChar w:fldCharType="end"/>
      </w:r>
    </w:p>
    <w:p w14:paraId="700DBB61" w14:textId="48F313B3" w:rsidR="00491830" w:rsidRDefault="00491830" w:rsidP="00491830">
      <w:pPr>
        <w:pStyle w:val="QuelleimLiteraturverzeichnis"/>
        <w:rPr>
          <w:lang w:val="en-US"/>
        </w:rPr>
      </w:pPr>
      <w:r w:rsidRPr="00491830">
        <w:rPr>
          <w:lang w:val="en-US"/>
        </w:rPr>
        <w:t>Y. Oh and S. Yang. Defining exergames &amp; exergaming. In Meaningful Play 2010 Conference Proceedings, 2010. http://meaningfulplay.msu.edu/ proceedings2010/</w:t>
      </w:r>
    </w:p>
    <w:p w14:paraId="01C0AD13" w14:textId="6B57E8D5" w:rsidR="00B32511" w:rsidRDefault="00B32511" w:rsidP="00B32511">
      <w:pPr>
        <w:pStyle w:val="QuelleimLiteraturverzeichnis"/>
        <w:rPr>
          <w:lang w:val="en-US"/>
        </w:rPr>
      </w:pPr>
      <w:r w:rsidRPr="00B32511">
        <w:rPr>
          <w:lang w:val="en-US"/>
        </w:rPr>
        <w:t>D. Mears and L. Hansen. Technology in physical education article #5 in a 6-part series: Active gaming: Definitions, options and implementation. Strategies, 23(2):26–29, 2009.</w:t>
      </w:r>
    </w:p>
    <w:p w14:paraId="30D9F806" w14:textId="64DE4292" w:rsidR="00961466" w:rsidRPr="00B32511" w:rsidRDefault="00961466" w:rsidP="00B32511">
      <w:pPr>
        <w:pStyle w:val="QuelleimLiteraturverzeichnis"/>
        <w:rPr>
          <w:lang w:val="en-US"/>
        </w:rPr>
      </w:pPr>
      <w:r w:rsidRPr="00961466">
        <w:rPr>
          <w:lang w:val="en-US"/>
        </w:rPr>
        <w:t>J. M. Silva and A. El Saddik. An adaptive game-based exercising framework. In Proceedings of the IEEE International Conference on Virtual Environ- ments Human-Computer Interfaces and Measurement Systems (VECIMS), pages 1–6, IEEE, 2011.</w:t>
      </w:r>
    </w:p>
    <w:p w14:paraId="03F4BD56" w14:textId="77777777" w:rsidR="00B32511" w:rsidRPr="00491830" w:rsidRDefault="00B32511" w:rsidP="00491830">
      <w:pPr>
        <w:pStyle w:val="QuelleimLiteraturverzeichnis"/>
        <w:rPr>
          <w:lang w:val="en-US"/>
        </w:rPr>
      </w:pPr>
    </w:p>
    <w:p w14:paraId="1E5A4A8B" w14:textId="77777777" w:rsidR="001E05C0" w:rsidRPr="00731355" w:rsidRDefault="001E05C0" w:rsidP="00731355">
      <w:pPr>
        <w:pStyle w:val="QuelleimLiteraturverzeichnis"/>
        <w:rPr>
          <w:lang w:val="en-US"/>
        </w:rPr>
      </w:pPr>
    </w:p>
    <w:p w14:paraId="23CA6B0C" w14:textId="77777777" w:rsidR="00561EB4" w:rsidRPr="006C169F" w:rsidRDefault="00561EB4" w:rsidP="00D74A2A">
      <w:pPr>
        <w:pStyle w:val="QuelleimLiteraturverzeichnis"/>
        <w:rPr>
          <w:lang w:val="en-US"/>
        </w:rPr>
      </w:pPr>
    </w:p>
    <w:p w14:paraId="7B587F14" w14:textId="77777777" w:rsidR="00D74A2A" w:rsidRPr="000D4AF9" w:rsidRDefault="00D74A2A" w:rsidP="00D74A2A">
      <w:pPr>
        <w:pStyle w:val="QuelleimLiteraturverzeichnis"/>
        <w:rPr>
          <w:lang w:val="en-US"/>
        </w:rPr>
      </w:pPr>
    </w:p>
    <w:p w14:paraId="56AADF98" w14:textId="77777777" w:rsidR="000D4AF9" w:rsidRPr="006D4015" w:rsidRDefault="000D4AF9" w:rsidP="006D4015">
      <w:pPr>
        <w:pStyle w:val="Folgeabsatz"/>
        <w:ind w:firstLine="0"/>
        <w:rPr>
          <w:lang w:val="en-US"/>
        </w:rPr>
      </w:pPr>
    </w:p>
    <w:p w14:paraId="59C0CD05" w14:textId="77777777" w:rsidR="00EA29EB" w:rsidRPr="006D4015" w:rsidRDefault="00EA29EB" w:rsidP="00205F7D">
      <w:pPr>
        <w:pStyle w:val="KeinLeerraum"/>
        <w:rPr>
          <w:rFonts w:ascii="Palatino Linotype" w:hAnsi="Palatino Linotype"/>
          <w:color w:val="000000" w:themeColor="text1"/>
          <w:lang w:val="en-US"/>
        </w:rPr>
      </w:pPr>
    </w:p>
    <w:p w14:paraId="00AF42E2" w14:textId="77777777" w:rsidR="00205F7D" w:rsidRPr="006D4015" w:rsidRDefault="00205F7D" w:rsidP="00205F7D">
      <w:pPr>
        <w:pStyle w:val="StandardWeb"/>
        <w:ind w:left="480" w:hanging="480"/>
        <w:rPr>
          <w:b/>
          <w:lang w:val="en-US"/>
        </w:rPr>
      </w:pPr>
    </w:p>
    <w:p w14:paraId="50499716" w14:textId="77777777" w:rsidR="00037E37" w:rsidRPr="006D4015" w:rsidRDefault="00037E37" w:rsidP="00037E37">
      <w:pPr>
        <w:pStyle w:val="Folgeabsatz"/>
        <w:rPr>
          <w:lang w:val="en-US"/>
        </w:rPr>
      </w:pPr>
    </w:p>
    <w:p w14:paraId="3C2E9958" w14:textId="77777777" w:rsidR="00411E8B" w:rsidRPr="006D4015" w:rsidRDefault="00411E8B" w:rsidP="0064259A">
      <w:pPr>
        <w:pStyle w:val="StandardWeb"/>
        <w:ind w:left="480" w:hanging="480"/>
        <w:rPr>
          <w:rFonts w:ascii="Palatino Linotype" w:hAnsi="Palatino Linotype"/>
          <w:sz w:val="22"/>
          <w:szCs w:val="22"/>
          <w:lang w:val="en-US"/>
        </w:rPr>
      </w:pPr>
    </w:p>
    <w:p w14:paraId="1725B186" w14:textId="59CC84D7" w:rsidR="00FD1028" w:rsidRPr="006D4015" w:rsidRDefault="00F105F7" w:rsidP="005A6E9D">
      <w:pPr>
        <w:pStyle w:val="Inhaltsverzeichnisberschrift"/>
        <w:rPr>
          <w:lang w:val="en-US"/>
        </w:rPr>
      </w:pPr>
      <w:r w:rsidRPr="006D4015">
        <w:rPr>
          <w:lang w:val="en-US"/>
        </w:rPr>
        <w:br w:type="page"/>
      </w:r>
    </w:p>
    <w:p w14:paraId="1C181E00" w14:textId="77777777" w:rsidR="00B021AD" w:rsidRPr="008E7D87" w:rsidRDefault="00B021AD" w:rsidP="00A21E3C">
      <w:pPr>
        <w:pStyle w:val="Inhaltsverzeichnisberschrift"/>
        <w:outlineLvl w:val="0"/>
      </w:pPr>
      <w:bookmarkStart w:id="822" w:name="_Toc361142779"/>
      <w:bookmarkStart w:id="823" w:name="_Toc361143712"/>
      <w:bookmarkStart w:id="824" w:name="_Toc502322115"/>
      <w:r w:rsidRPr="008E7D87">
        <w:lastRenderedPageBreak/>
        <w:t>Anhang A</w:t>
      </w:r>
      <w:r w:rsidR="009C51E2" w:rsidRPr="008E7D87">
        <w:t>:</w:t>
      </w:r>
      <w:r w:rsidR="008A5B62" w:rsidRPr="008E7D87">
        <w:t xml:space="preserve"> Bausteine wissenschaftlicher Arbeiten</w:t>
      </w:r>
      <w:bookmarkEnd w:id="822"/>
      <w:bookmarkEnd w:id="823"/>
      <w:bookmarkEnd w:id="824"/>
      <w:r w:rsidR="00DD675E" w:rsidRPr="008E7D87">
        <w:fldChar w:fldCharType="begin"/>
      </w:r>
      <w:r w:rsidR="00C21265" w:rsidRPr="008E7D87">
        <w:instrText xml:space="preserve"> XE "Bausteine wissenschaftlicher Arbeiten" </w:instrText>
      </w:r>
      <w:r w:rsidR="00DD675E" w:rsidRPr="008E7D87">
        <w:fldChar w:fldCharType="end"/>
      </w:r>
    </w:p>
    <w:p w14:paraId="6443A1F1" w14:textId="7762A8FD" w:rsidR="008A5B62" w:rsidRPr="008E7D87" w:rsidRDefault="008A5B62" w:rsidP="008A5B62">
      <w:pPr>
        <w:pStyle w:val="berschrift2"/>
        <w:numPr>
          <w:ilvl w:val="0"/>
          <w:numId w:val="0"/>
        </w:numPr>
        <w:rPr>
          <w:lang w:eastAsia="en-US"/>
        </w:rPr>
      </w:pPr>
      <w:bookmarkStart w:id="825" w:name="_Toc354659193"/>
      <w:bookmarkStart w:id="826" w:name="_Toc354660372"/>
      <w:bookmarkStart w:id="827" w:name="_Toc354660422"/>
      <w:bookmarkStart w:id="828" w:name="_Toc354660483"/>
      <w:bookmarkStart w:id="829" w:name="_Toc361142780"/>
      <w:bookmarkStart w:id="830" w:name="_Toc361143713"/>
      <w:bookmarkStart w:id="831" w:name="_Toc502322116"/>
      <w:r w:rsidRPr="008E7D87">
        <w:rPr>
          <w:lang w:eastAsia="en-US"/>
        </w:rPr>
        <w:t>A1 Theoretische Arbeit</w:t>
      </w:r>
      <w:bookmarkEnd w:id="825"/>
      <w:bookmarkEnd w:id="826"/>
      <w:bookmarkEnd w:id="827"/>
      <w:bookmarkEnd w:id="828"/>
      <w:bookmarkEnd w:id="829"/>
      <w:bookmarkEnd w:id="830"/>
      <w:bookmarkEnd w:id="831"/>
    </w:p>
    <w:p w14:paraId="11A88062" w14:textId="77777777" w:rsidR="008A5B62" w:rsidRPr="008E7D87" w:rsidRDefault="008A5B62" w:rsidP="005A15FA">
      <w:pPr>
        <w:pStyle w:val="Listenabsatz"/>
        <w:numPr>
          <w:ilvl w:val="0"/>
          <w:numId w:val="2"/>
        </w:numPr>
      </w:pPr>
      <w:r w:rsidRPr="008E7D87">
        <w:t>Fragestellung (Ziele, Motivation)</w:t>
      </w:r>
    </w:p>
    <w:p w14:paraId="0851DD50" w14:textId="77777777" w:rsidR="008A5B62" w:rsidRPr="008E7D87" w:rsidRDefault="008A5B62" w:rsidP="005A15FA">
      <w:pPr>
        <w:pStyle w:val="Listenabsatz"/>
        <w:numPr>
          <w:ilvl w:val="0"/>
          <w:numId w:val="2"/>
        </w:numPr>
      </w:pPr>
      <w:r w:rsidRPr="008E7D87">
        <w:t>Überblick über St</w:t>
      </w:r>
      <w:r w:rsidR="00EE6C6E" w:rsidRPr="008E7D87">
        <w:t>and der Forschung und Technik (</w:t>
      </w:r>
      <w:r w:rsidRPr="008E7D87">
        <w:t xml:space="preserve">dabei Bewertung der Ansätze, </w:t>
      </w:r>
      <w:r w:rsidR="00A654F8" w:rsidRPr="008E7D87">
        <w:t>Beispiele, Identifikation</w:t>
      </w:r>
      <w:r w:rsidRPr="008E7D87">
        <w:t xml:space="preserve"> von Defiziten</w:t>
      </w:r>
      <w:r w:rsidR="002656C2" w:rsidRPr="008E7D87">
        <w:t>)</w:t>
      </w:r>
    </w:p>
    <w:p w14:paraId="47A3F1E5" w14:textId="77777777" w:rsidR="008A5B62" w:rsidRPr="008E7D87" w:rsidRDefault="008A5B62" w:rsidP="005A15FA">
      <w:pPr>
        <w:pStyle w:val="Listenabsatz"/>
        <w:numPr>
          <w:ilvl w:val="0"/>
          <w:numId w:val="2"/>
        </w:numPr>
      </w:pPr>
      <w:r w:rsidRPr="008E7D87">
        <w:t>Synthese</w:t>
      </w:r>
      <w:r w:rsidR="00A654F8" w:rsidRPr="008E7D87">
        <w:t>: Erstellung einer Gesamtschau (</w:t>
      </w:r>
      <w:r w:rsidRPr="008E7D87">
        <w:t xml:space="preserve">allgemeine Prinzipien, Beschreibung einer eigenen Sicht auf das Problem, </w:t>
      </w:r>
      <w:r w:rsidR="009E22F8" w:rsidRPr="008E7D87">
        <w:t>Formulierung von Empfehlungen )</w:t>
      </w:r>
    </w:p>
    <w:p w14:paraId="7783C1FE" w14:textId="77777777" w:rsidR="008A5B62" w:rsidRPr="008E7D87" w:rsidRDefault="008A5B62" w:rsidP="005A15FA">
      <w:pPr>
        <w:pStyle w:val="Listenabsatz"/>
        <w:numPr>
          <w:ilvl w:val="0"/>
          <w:numId w:val="2"/>
        </w:numPr>
      </w:pPr>
      <w:r w:rsidRPr="008E7D87">
        <w:t>Zusammenfassung (</w:t>
      </w:r>
      <w:r w:rsidR="002656C2" w:rsidRPr="008E7D87">
        <w:t xml:space="preserve">Was wurde in der Arbeit erreicht, </w:t>
      </w:r>
      <w:r w:rsidRPr="008E7D87">
        <w:t>Erklärung des Nutzens</w:t>
      </w:r>
      <w:r w:rsidR="002656C2" w:rsidRPr="008E7D87">
        <w:t xml:space="preserve"> für andere</w:t>
      </w:r>
      <w:r w:rsidR="00EE6C6E" w:rsidRPr="008E7D87">
        <w:t>)</w:t>
      </w:r>
    </w:p>
    <w:p w14:paraId="14B62B61" w14:textId="77777777" w:rsidR="008A5B62" w:rsidRPr="008E7D87" w:rsidRDefault="008A5B62" w:rsidP="005A15FA">
      <w:pPr>
        <w:pStyle w:val="Listenabsatz"/>
        <w:numPr>
          <w:ilvl w:val="0"/>
          <w:numId w:val="2"/>
        </w:numPr>
      </w:pPr>
      <w:r w:rsidRPr="008E7D87">
        <w:t>Ausblick</w:t>
      </w:r>
      <w:r w:rsidR="002656C2" w:rsidRPr="008E7D87">
        <w:t xml:space="preserve"> (optional)</w:t>
      </w:r>
    </w:p>
    <w:p w14:paraId="2BAAF6B1" w14:textId="19C9745F" w:rsidR="008A5B62" w:rsidRPr="008E7D87" w:rsidRDefault="008A5B62" w:rsidP="008A5B62">
      <w:pPr>
        <w:pStyle w:val="berschrift2"/>
        <w:numPr>
          <w:ilvl w:val="0"/>
          <w:numId w:val="0"/>
        </w:numPr>
        <w:ind w:left="576" w:hanging="576"/>
        <w:rPr>
          <w:lang w:eastAsia="en-US"/>
        </w:rPr>
      </w:pPr>
      <w:bookmarkStart w:id="832" w:name="_Toc354659194"/>
      <w:bookmarkStart w:id="833" w:name="_Toc354660373"/>
      <w:bookmarkStart w:id="834" w:name="_Toc354660423"/>
      <w:bookmarkStart w:id="835" w:name="_Toc354660484"/>
      <w:bookmarkStart w:id="836" w:name="_Toc361142781"/>
      <w:bookmarkStart w:id="837" w:name="_Toc361143714"/>
      <w:bookmarkStart w:id="838" w:name="_Toc502322117"/>
      <w:r w:rsidRPr="008E7D87">
        <w:rPr>
          <w:lang w:eastAsia="en-US"/>
        </w:rPr>
        <w:t>A2 Konstruktive Arbeit</w:t>
      </w:r>
      <w:bookmarkEnd w:id="832"/>
      <w:bookmarkEnd w:id="833"/>
      <w:bookmarkEnd w:id="834"/>
      <w:bookmarkEnd w:id="835"/>
      <w:bookmarkEnd w:id="836"/>
      <w:bookmarkEnd w:id="837"/>
      <w:bookmarkEnd w:id="838"/>
    </w:p>
    <w:p w14:paraId="58C69E98" w14:textId="77777777" w:rsidR="008A5B62" w:rsidRPr="008E7D87" w:rsidRDefault="008A5B62" w:rsidP="005A15FA">
      <w:pPr>
        <w:pStyle w:val="Listenabsatz"/>
        <w:numPr>
          <w:ilvl w:val="0"/>
          <w:numId w:val="3"/>
        </w:numPr>
      </w:pPr>
      <w:r w:rsidRPr="008E7D87">
        <w:t>Problemstellung (Ziele, Ausgangspunkt, Vorgesehener Benutzerkreis, Bedürfnisse der Benutzer)</w:t>
      </w:r>
    </w:p>
    <w:p w14:paraId="56BF1332" w14:textId="77777777" w:rsidR="008A5B62" w:rsidRPr="008E7D87" w:rsidRDefault="00A654F8" w:rsidP="005A15FA">
      <w:pPr>
        <w:pStyle w:val="Listenabsatz"/>
        <w:numPr>
          <w:ilvl w:val="0"/>
          <w:numId w:val="3"/>
        </w:numPr>
      </w:pPr>
      <w:r w:rsidRPr="008E7D87">
        <w:t>Stand</w:t>
      </w:r>
      <w:r w:rsidR="008A5B62" w:rsidRPr="008E7D87">
        <w:t xml:space="preserve"> der Forschung und Technik (</w:t>
      </w:r>
      <w:r w:rsidRPr="008E7D87">
        <w:t>Bisherige Lösungen, Defizite</w:t>
      </w:r>
      <w:r w:rsidR="008A5B62" w:rsidRPr="008E7D87">
        <w:t>)</w:t>
      </w:r>
    </w:p>
    <w:p w14:paraId="7B50472B" w14:textId="77777777" w:rsidR="008A5B62" w:rsidRPr="008E7D87" w:rsidRDefault="008A5B62" w:rsidP="005A15FA">
      <w:pPr>
        <w:pStyle w:val="Listenabsatz"/>
        <w:numPr>
          <w:ilvl w:val="0"/>
          <w:numId w:val="3"/>
        </w:numPr>
      </w:pPr>
      <w:r w:rsidRPr="008E7D87">
        <w:t>Eigenes Konzept (Lösungsansatz</w:t>
      </w:r>
      <w:r w:rsidR="00A654F8" w:rsidRPr="008E7D87">
        <w:t>, allgemeines Prinzip, Werkzeuge</w:t>
      </w:r>
      <w:r w:rsidRPr="008E7D87">
        <w:t xml:space="preserve"> z.B. Programmiersprachen</w:t>
      </w:r>
      <w:r w:rsidR="00A654F8" w:rsidRPr="008E7D87">
        <w:t xml:space="preserve"> </w:t>
      </w:r>
      <w:r w:rsidRPr="008E7D87">
        <w:t>)</w:t>
      </w:r>
    </w:p>
    <w:p w14:paraId="51C72CF0" w14:textId="77777777" w:rsidR="008A5B62" w:rsidRPr="008E7D87" w:rsidRDefault="00461939" w:rsidP="005A15FA">
      <w:pPr>
        <w:pStyle w:val="Listenabsatz"/>
        <w:numPr>
          <w:ilvl w:val="0"/>
          <w:numId w:val="3"/>
        </w:numPr>
      </w:pPr>
      <w:r w:rsidRPr="008E7D87">
        <w:t>Vorgehensweise</w:t>
      </w:r>
      <w:r w:rsidR="00A654F8" w:rsidRPr="008E7D87">
        <w:t xml:space="preserve"> </w:t>
      </w:r>
      <w:r w:rsidRPr="008E7D87">
        <w:t>(</w:t>
      </w:r>
      <w:r w:rsidR="008A5B62" w:rsidRPr="008E7D87">
        <w:t>Beschrei</w:t>
      </w:r>
      <w:r w:rsidR="00A654F8" w:rsidRPr="008E7D87">
        <w:t>bung der durchgeführten Arbeitsschritte</w:t>
      </w:r>
      <w:r w:rsidRPr="008E7D87">
        <w:t>)</w:t>
      </w:r>
    </w:p>
    <w:p w14:paraId="6113D7D1" w14:textId="77777777" w:rsidR="008A5B62" w:rsidRPr="008E7D87" w:rsidRDefault="008A5B62" w:rsidP="005A15FA">
      <w:pPr>
        <w:pStyle w:val="Listenabsatz"/>
        <w:numPr>
          <w:ilvl w:val="0"/>
          <w:numId w:val="3"/>
        </w:numPr>
      </w:pPr>
      <w:r w:rsidRPr="008E7D87">
        <w:t>Ergebnis (</w:t>
      </w:r>
      <w:r w:rsidR="00461939" w:rsidRPr="008E7D87">
        <w:t xml:space="preserve">Vorstellung des System </w:t>
      </w:r>
      <w:r w:rsidRPr="008E7D87">
        <w:t>z.B. Screenshots mit Erläuterungen)</w:t>
      </w:r>
    </w:p>
    <w:p w14:paraId="514B4497" w14:textId="77777777" w:rsidR="00461939" w:rsidRPr="008E7D87" w:rsidRDefault="00461939" w:rsidP="005A15FA">
      <w:pPr>
        <w:pStyle w:val="Listenabsatz"/>
        <w:numPr>
          <w:ilvl w:val="0"/>
          <w:numId w:val="3"/>
        </w:numPr>
      </w:pPr>
      <w:r w:rsidRPr="008E7D87">
        <w:t>Evaluation des System (optional, was soll evaluiert werden, wel</w:t>
      </w:r>
      <w:r w:rsidR="00EE6C6E" w:rsidRPr="008E7D87">
        <w:t>che Methode, Ablauf, Ergebnisse</w:t>
      </w:r>
      <w:r w:rsidRPr="008E7D87">
        <w:t>)</w:t>
      </w:r>
    </w:p>
    <w:p w14:paraId="4F9342A0" w14:textId="77777777" w:rsidR="00461939" w:rsidRPr="008E7D87" w:rsidRDefault="008A5B62" w:rsidP="005A15FA">
      <w:pPr>
        <w:pStyle w:val="Listenabsatz"/>
        <w:numPr>
          <w:ilvl w:val="0"/>
          <w:numId w:val="3"/>
        </w:numPr>
      </w:pPr>
      <w:r w:rsidRPr="008E7D87">
        <w:t>Zusammenfassung (</w:t>
      </w:r>
      <w:r w:rsidR="002656C2" w:rsidRPr="008E7D87">
        <w:t>Was wurde in der Arbeit erreicht; Erklärung</w:t>
      </w:r>
      <w:r w:rsidRPr="008E7D87">
        <w:t xml:space="preserve"> des Nutzens</w:t>
      </w:r>
      <w:r w:rsidR="002656C2" w:rsidRPr="008E7D87">
        <w:t xml:space="preserve"> für andere</w:t>
      </w:r>
      <w:r w:rsidR="00EE6C6E" w:rsidRPr="008E7D87">
        <w:t>)</w:t>
      </w:r>
    </w:p>
    <w:p w14:paraId="5F6FD1EF" w14:textId="77777777" w:rsidR="008A5B62" w:rsidRPr="008E7D87" w:rsidRDefault="008A5B62" w:rsidP="005A15FA">
      <w:pPr>
        <w:pStyle w:val="Listenabsatz"/>
        <w:numPr>
          <w:ilvl w:val="0"/>
          <w:numId w:val="3"/>
        </w:numPr>
      </w:pPr>
      <w:r w:rsidRPr="008E7D87">
        <w:t>Ausblick</w:t>
      </w:r>
      <w:r w:rsidR="002656C2" w:rsidRPr="008E7D87">
        <w:t xml:space="preserve"> (optional)</w:t>
      </w:r>
    </w:p>
    <w:p w14:paraId="5FD5A78C" w14:textId="7964996D" w:rsidR="002656C2" w:rsidRPr="008E7D87" w:rsidRDefault="009E22F8" w:rsidP="009E22F8">
      <w:pPr>
        <w:pStyle w:val="berschrift2"/>
        <w:numPr>
          <w:ilvl w:val="0"/>
          <w:numId w:val="0"/>
        </w:numPr>
        <w:ind w:left="576" w:hanging="576"/>
      </w:pPr>
      <w:bookmarkStart w:id="839" w:name="_Toc354659195"/>
      <w:bookmarkStart w:id="840" w:name="_Toc354660374"/>
      <w:bookmarkStart w:id="841" w:name="_Toc354660424"/>
      <w:bookmarkStart w:id="842" w:name="_Toc354660485"/>
      <w:bookmarkStart w:id="843" w:name="_Toc361142782"/>
      <w:bookmarkStart w:id="844" w:name="_Toc361143715"/>
      <w:bookmarkStart w:id="845" w:name="_Toc502322118"/>
      <w:r w:rsidRPr="008E7D87">
        <w:t>A3 Empirische A</w:t>
      </w:r>
      <w:r w:rsidR="002656C2" w:rsidRPr="008E7D87">
        <w:t>rbeit</w:t>
      </w:r>
      <w:bookmarkEnd w:id="839"/>
      <w:bookmarkEnd w:id="840"/>
      <w:bookmarkEnd w:id="841"/>
      <w:bookmarkEnd w:id="842"/>
      <w:bookmarkEnd w:id="843"/>
      <w:bookmarkEnd w:id="844"/>
      <w:bookmarkEnd w:id="845"/>
    </w:p>
    <w:p w14:paraId="22898B04" w14:textId="77777777" w:rsidR="002656C2" w:rsidRPr="008E7D87" w:rsidRDefault="002656C2" w:rsidP="005A15FA">
      <w:pPr>
        <w:pStyle w:val="Listenabsatz"/>
        <w:numPr>
          <w:ilvl w:val="0"/>
          <w:numId w:val="4"/>
        </w:numPr>
      </w:pPr>
      <w:r w:rsidRPr="008E7D87">
        <w:t>Fragestellung der Arbeit (Was soll untersucht werden, warum)</w:t>
      </w:r>
    </w:p>
    <w:p w14:paraId="11A6D42D" w14:textId="77777777" w:rsidR="002656C2" w:rsidRPr="008E7D87" w:rsidRDefault="002656C2" w:rsidP="005A15FA">
      <w:pPr>
        <w:pStyle w:val="Listenabsatz"/>
        <w:numPr>
          <w:ilvl w:val="0"/>
          <w:numId w:val="4"/>
        </w:numPr>
      </w:pPr>
      <w:r w:rsidRPr="008E7D87">
        <w:t>Stand der Forschung</w:t>
      </w:r>
      <w:r w:rsidR="009E22F8" w:rsidRPr="008E7D87">
        <w:t xml:space="preserve"> und Technik</w:t>
      </w:r>
      <w:r w:rsidRPr="008E7D87">
        <w:t xml:space="preserve"> (Bewertung der </w:t>
      </w:r>
      <w:r w:rsidR="009E22F8" w:rsidRPr="008E7D87">
        <w:t>Untersuchungs-</w:t>
      </w:r>
      <w:r w:rsidRPr="008E7D87">
        <w:t>Ansätze</w:t>
      </w:r>
      <w:r w:rsidR="009E22F8" w:rsidRPr="008E7D87">
        <w:t xml:space="preserve"> und Ergebnisse</w:t>
      </w:r>
      <w:r w:rsidRPr="008E7D87">
        <w:t>, Identifikation von Defiziten)</w:t>
      </w:r>
    </w:p>
    <w:p w14:paraId="48266CE8" w14:textId="77777777" w:rsidR="009E22F8" w:rsidRPr="008E7D87" w:rsidRDefault="009E22F8" w:rsidP="005A15FA">
      <w:pPr>
        <w:pStyle w:val="Listenabsatz"/>
        <w:numPr>
          <w:ilvl w:val="0"/>
          <w:numId w:val="4"/>
        </w:numPr>
      </w:pPr>
      <w:r w:rsidRPr="008E7D87">
        <w:t>Präzisierung der Fragestellung (Hypothesen)</w:t>
      </w:r>
    </w:p>
    <w:p w14:paraId="052CE0B8" w14:textId="77777777" w:rsidR="009E22F8" w:rsidRPr="008E7D87" w:rsidRDefault="009E22F8" w:rsidP="005A15FA">
      <w:pPr>
        <w:pStyle w:val="Listenabsatz"/>
        <w:numPr>
          <w:ilvl w:val="0"/>
          <w:numId w:val="4"/>
        </w:numPr>
      </w:pPr>
      <w:r w:rsidRPr="008E7D87">
        <w:t xml:space="preserve">Untersuchungsmethodik </w:t>
      </w:r>
    </w:p>
    <w:p w14:paraId="25B59D8E" w14:textId="77777777" w:rsidR="009E22F8" w:rsidRPr="008E7D87" w:rsidRDefault="009E22F8" w:rsidP="005A15FA">
      <w:pPr>
        <w:pStyle w:val="Listenabsatz"/>
        <w:numPr>
          <w:ilvl w:val="0"/>
          <w:numId w:val="4"/>
        </w:numPr>
      </w:pPr>
      <w:r w:rsidRPr="008E7D87">
        <w:lastRenderedPageBreak/>
        <w:t>Untersuchungsablauf (Untersuchungsmaterial, Raum, Probandenrekrutierung etc.)</w:t>
      </w:r>
    </w:p>
    <w:p w14:paraId="436A1898" w14:textId="77777777" w:rsidR="009E22F8" w:rsidRPr="008E7D87" w:rsidRDefault="009E22F8" w:rsidP="005A15FA">
      <w:pPr>
        <w:pStyle w:val="Listenabsatz"/>
        <w:numPr>
          <w:ilvl w:val="0"/>
          <w:numId w:val="4"/>
        </w:numPr>
      </w:pPr>
      <w:r w:rsidRPr="008E7D87">
        <w:t>Ergebnisse (Darstellung</w:t>
      </w:r>
      <w:r w:rsidR="00EE6C6E" w:rsidRPr="008E7D87">
        <w:t xml:space="preserve"> der Ergebnisse in sinnvoller </w:t>
      </w:r>
      <w:r w:rsidRPr="008E7D87">
        <w:t xml:space="preserve"> Reihenfolge</w:t>
      </w:r>
      <w:r w:rsidR="00A654F8" w:rsidRPr="008E7D87">
        <w:t>, Gesamtüberblick, Einzelergebnisse</w:t>
      </w:r>
      <w:r w:rsidRPr="008E7D87">
        <w:t xml:space="preserve"> z. B. geordnet nach </w:t>
      </w:r>
      <w:r w:rsidR="00A654F8" w:rsidRPr="008E7D87">
        <w:t>Testcases</w:t>
      </w:r>
      <w:r w:rsidRPr="008E7D87">
        <w:t>)</w:t>
      </w:r>
    </w:p>
    <w:p w14:paraId="583E480C" w14:textId="77777777" w:rsidR="009E22F8" w:rsidRPr="008E7D87" w:rsidRDefault="009E22F8" w:rsidP="005A15FA">
      <w:pPr>
        <w:pStyle w:val="Listenabsatz"/>
        <w:numPr>
          <w:ilvl w:val="0"/>
          <w:numId w:val="4"/>
        </w:numPr>
      </w:pPr>
      <w:r w:rsidRPr="008E7D87">
        <w:t>Zusammenfassung (Was wurde erreicht, Rückbezug zu Zielen, Hypothesen, Nutzen, Erkenntnisse für weitere Untersuchungen)</w:t>
      </w:r>
    </w:p>
    <w:p w14:paraId="685EE37A" w14:textId="77777777" w:rsidR="009E22F8" w:rsidRPr="008E7D87" w:rsidRDefault="009E22F8" w:rsidP="005A15FA">
      <w:pPr>
        <w:pStyle w:val="Listenabsatz"/>
        <w:numPr>
          <w:ilvl w:val="0"/>
          <w:numId w:val="4"/>
        </w:numPr>
      </w:pPr>
      <w:r w:rsidRPr="008E7D87">
        <w:t>Ausblick (optional)</w:t>
      </w:r>
    </w:p>
    <w:p w14:paraId="1B49A779" w14:textId="77777777" w:rsidR="009E22F8" w:rsidRPr="008E7D87" w:rsidRDefault="009E22F8" w:rsidP="009E22F8">
      <w:pPr>
        <w:pStyle w:val="Listenabsatz"/>
      </w:pPr>
    </w:p>
    <w:p w14:paraId="73AA92DD" w14:textId="77777777" w:rsidR="002656C2" w:rsidRPr="008E7D87" w:rsidRDefault="002656C2" w:rsidP="002656C2">
      <w:pPr>
        <w:ind w:left="360"/>
      </w:pPr>
    </w:p>
    <w:p w14:paraId="71D1142E" w14:textId="77777777" w:rsidR="008A5B62" w:rsidRPr="008E7D87" w:rsidRDefault="008A5B62" w:rsidP="008A5B62">
      <w:pPr>
        <w:rPr>
          <w:lang w:eastAsia="en-US"/>
        </w:rPr>
      </w:pPr>
    </w:p>
    <w:p w14:paraId="7D001820" w14:textId="77777777" w:rsidR="00B021AD" w:rsidRPr="008E7D87" w:rsidRDefault="00B021AD" w:rsidP="00F105F7">
      <w:pPr>
        <w:pStyle w:val="Folgeabsatz"/>
      </w:pPr>
    </w:p>
    <w:p w14:paraId="07AA87BA" w14:textId="77777777" w:rsidR="00B021AD" w:rsidRPr="008E7D87" w:rsidRDefault="00B021AD">
      <w:pPr>
        <w:spacing w:after="200" w:line="276" w:lineRule="auto"/>
        <w:jc w:val="left"/>
      </w:pPr>
      <w:r w:rsidRPr="008E7D87">
        <w:br w:type="page"/>
      </w:r>
    </w:p>
    <w:p w14:paraId="2385F484" w14:textId="169A9D08" w:rsidR="00E9080A" w:rsidRPr="008E7D87" w:rsidRDefault="00E24ECC" w:rsidP="00A21E3C">
      <w:pPr>
        <w:pStyle w:val="Inhaltsverzeichnisberschrift"/>
        <w:outlineLvl w:val="0"/>
      </w:pPr>
      <w:bookmarkStart w:id="846" w:name="_Toc502322119"/>
      <w:r w:rsidRPr="008E7D87">
        <w:lastRenderedPageBreak/>
        <w:t xml:space="preserve">Erklärung zur </w:t>
      </w:r>
      <w:r w:rsidR="00760407" w:rsidRPr="008E7D87">
        <w:t>Urheberschaft</w:t>
      </w:r>
      <w:bookmarkEnd w:id="846"/>
    </w:p>
    <w:p w14:paraId="0A5FF7BA" w14:textId="77777777" w:rsidR="00AF2D7B" w:rsidRPr="008E7D87" w:rsidRDefault="00E9080A" w:rsidP="00E24ECC">
      <w:pPr>
        <w:rPr>
          <w:rStyle w:val="Hervorhebung"/>
          <w:i w:val="0"/>
        </w:rPr>
      </w:pPr>
      <w:r w:rsidRPr="008E7D87">
        <w:rPr>
          <w:rStyle w:val="Hervorhebung"/>
          <w:i w:val="0"/>
        </w:rPr>
        <w:t>Ich habe die Arbeit selbständig verfasst, keine anderen als die angegebenen Quellen und Hilfsmittel benutzt</w:t>
      </w:r>
      <w:r w:rsidR="00E24ECC" w:rsidRPr="008E7D87">
        <w:rPr>
          <w:rStyle w:val="Hervorhebung"/>
          <w:i w:val="0"/>
        </w:rPr>
        <w:t>,</w:t>
      </w:r>
      <w:r w:rsidR="00AF2D7B" w:rsidRPr="008E7D87">
        <w:rPr>
          <w:rStyle w:val="Hervorhebung"/>
          <w:i w:val="0"/>
        </w:rPr>
        <w:t xml:space="preserve"> sowie alle Zitate und Übernahmen von fremden Aussagen kenntlich gemacht.</w:t>
      </w:r>
      <w:r w:rsidRPr="008E7D87">
        <w:rPr>
          <w:rStyle w:val="Hervorhebung"/>
          <w:i w:val="0"/>
        </w:rPr>
        <w:t xml:space="preserve"> </w:t>
      </w:r>
    </w:p>
    <w:p w14:paraId="1724CBCE" w14:textId="40B624E1" w:rsidR="00E24ECC" w:rsidRPr="008E7D87" w:rsidRDefault="00AF2D7B" w:rsidP="00E24ECC">
      <w:pPr>
        <w:rPr>
          <w:rStyle w:val="Hervorhebung"/>
          <w:i w:val="0"/>
        </w:rPr>
      </w:pPr>
      <w:r w:rsidRPr="008E7D87">
        <w:rPr>
          <w:rStyle w:val="Hervorhebung"/>
          <w:i w:val="0"/>
        </w:rPr>
        <w:t xml:space="preserve">Die </w:t>
      </w:r>
      <w:r w:rsidR="00E24ECC" w:rsidRPr="008E7D87">
        <w:rPr>
          <w:rStyle w:val="Hervorhebung"/>
          <w:i w:val="0"/>
        </w:rPr>
        <w:t xml:space="preserve">Arbeit </w:t>
      </w:r>
      <w:r w:rsidRPr="008E7D87">
        <w:rPr>
          <w:rStyle w:val="Hervorhebung"/>
          <w:i w:val="0"/>
        </w:rPr>
        <w:t xml:space="preserve">wurde </w:t>
      </w:r>
      <w:r w:rsidR="00E9080A" w:rsidRPr="008E7D87">
        <w:rPr>
          <w:rStyle w:val="Hervorhebung"/>
          <w:i w:val="0"/>
        </w:rPr>
        <w:t>bisher keiner anderen Prüfungsbehörde vorgelegt.</w:t>
      </w:r>
      <w:r w:rsidR="00E24ECC" w:rsidRPr="008E7D87">
        <w:rPr>
          <w:rStyle w:val="Hervorhebung"/>
          <w:i w:val="0"/>
        </w:rPr>
        <w:t xml:space="preserve"> </w:t>
      </w:r>
    </w:p>
    <w:p w14:paraId="1197E120" w14:textId="77777777" w:rsidR="00E24ECC" w:rsidRPr="008E7D87" w:rsidRDefault="00E24ECC" w:rsidP="00E24ECC">
      <w:r w:rsidRPr="008E7D87">
        <w:t>Die vorgelegten Druckexemplare und die vorgelegte digitale Version sind identisch.</w:t>
      </w:r>
    </w:p>
    <w:p w14:paraId="578A95E6" w14:textId="5859A029" w:rsidR="00E24ECC" w:rsidRPr="008E7D87" w:rsidRDefault="00E24ECC" w:rsidP="00E24ECC">
      <w:r w:rsidRPr="008E7D87">
        <w:rPr>
          <w:rStyle w:val="Hervorhebung"/>
          <w:i w:val="0"/>
        </w:rPr>
        <w:t xml:space="preserve">[Nur für Masterarbeiten:] </w:t>
      </w:r>
      <w:r w:rsidRPr="008E7D87">
        <w:t>Von den zu § 27 Abs. 5 der Prüfungsordnung vorgesehenen Rechtsfolgen habe ich Kenntnis.</w:t>
      </w:r>
    </w:p>
    <w:p w14:paraId="58861EC6" w14:textId="77777777" w:rsidR="00E9080A" w:rsidRPr="008E7D87" w:rsidRDefault="00E9080A" w:rsidP="00E9080A">
      <w:pPr>
        <w:pStyle w:val="Folgeabsatz"/>
        <w:ind w:firstLine="0"/>
        <w:rPr>
          <w:rFonts w:ascii="Frutiger Next LT W1G Medium" w:hAnsi="Frutiger Next LT W1G Medium"/>
          <w:sz w:val="28"/>
          <w:lang w:eastAsia="en-US"/>
        </w:rPr>
      </w:pPr>
    </w:p>
    <w:p w14:paraId="44D3B88D" w14:textId="77777777" w:rsidR="00D1185F" w:rsidRPr="008E7D87" w:rsidRDefault="00D1185F" w:rsidP="00E9080A">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7B4E3ACA" w14:textId="77777777" w:rsidTr="00D1185F">
        <w:tc>
          <w:tcPr>
            <w:tcW w:w="3258" w:type="dxa"/>
          </w:tcPr>
          <w:p w14:paraId="175FAC52" w14:textId="0332611B" w:rsidR="00D1185F" w:rsidRPr="008E7D87" w:rsidRDefault="00D1185F" w:rsidP="00D1185F">
            <w:pPr>
              <w:rPr>
                <w:lang w:eastAsia="en-US"/>
              </w:rPr>
            </w:pPr>
            <w:r w:rsidRPr="008E7D87">
              <w:rPr>
                <w:lang w:eastAsia="en-US"/>
              </w:rPr>
              <w:t>Ort, Datum</w:t>
            </w:r>
          </w:p>
        </w:tc>
        <w:tc>
          <w:tcPr>
            <w:tcW w:w="1867" w:type="dxa"/>
            <w:tcBorders>
              <w:top w:val="nil"/>
            </w:tcBorders>
          </w:tcPr>
          <w:p w14:paraId="0B31A06E" w14:textId="77777777" w:rsidR="00D1185F" w:rsidRPr="008E7D87" w:rsidRDefault="00D1185F" w:rsidP="00D1185F">
            <w:pPr>
              <w:jc w:val="right"/>
              <w:rPr>
                <w:lang w:eastAsia="en-US"/>
              </w:rPr>
            </w:pPr>
          </w:p>
        </w:tc>
        <w:tc>
          <w:tcPr>
            <w:tcW w:w="2908" w:type="dxa"/>
          </w:tcPr>
          <w:p w14:paraId="4C6289D3" w14:textId="00745D72" w:rsidR="00D1185F" w:rsidRPr="008E7D87" w:rsidRDefault="00D1185F" w:rsidP="00D1185F">
            <w:pPr>
              <w:jc w:val="right"/>
              <w:rPr>
                <w:lang w:eastAsia="en-US"/>
              </w:rPr>
            </w:pPr>
            <w:r w:rsidRPr="008E7D87">
              <w:rPr>
                <w:lang w:eastAsia="en-US"/>
              </w:rPr>
              <w:t>Unterschrift</w:t>
            </w:r>
          </w:p>
        </w:tc>
      </w:tr>
    </w:tbl>
    <w:p w14:paraId="1283A04F" w14:textId="55FB20DE" w:rsidR="00F9029C" w:rsidRPr="008E7D87" w:rsidRDefault="009B7D85" w:rsidP="00D1185F">
      <w:pPr>
        <w:pStyle w:val="Inhaltsverzeichnisberschrift"/>
        <w:ind w:left="0" w:firstLine="0"/>
      </w:pPr>
      <w:r w:rsidRPr="008E7D87">
        <w:br w:type="page"/>
      </w:r>
      <w:r w:rsidR="00F9029C" w:rsidRPr="008E7D87">
        <w:lastRenderedPageBreak/>
        <w:t>Erklärung zur Lizenzierung</w:t>
      </w:r>
      <w:r w:rsidR="0015588A" w:rsidRPr="008E7D87">
        <w:t xml:space="preserve"> und Publikation</w:t>
      </w:r>
      <w:r w:rsidR="00F9029C" w:rsidRPr="008E7D87">
        <w:t xml:space="preserve"> dieser Arbeit</w:t>
      </w:r>
    </w:p>
    <w:p w14:paraId="7C309E20" w14:textId="5CEAEB85" w:rsidR="00F615BF" w:rsidRPr="008E7D87" w:rsidRDefault="00F615BF" w:rsidP="0015588A">
      <w:pPr>
        <w:spacing w:after="200" w:line="276" w:lineRule="auto"/>
        <w:rPr>
          <w:lang w:eastAsia="en-US"/>
        </w:rPr>
      </w:pPr>
      <w:r w:rsidRPr="008E7D87">
        <w:rPr>
          <w:b/>
          <w:lang w:eastAsia="en-US"/>
        </w:rPr>
        <w:t>Name:</w:t>
      </w:r>
      <w:r w:rsidRPr="008E7D87">
        <w:rPr>
          <w:lang w:eastAsia="en-US"/>
        </w:rPr>
        <w:t xml:space="preserve"> (eigener Name)</w:t>
      </w:r>
    </w:p>
    <w:p w14:paraId="702F2D54" w14:textId="1C4888BB" w:rsidR="00F615BF" w:rsidRPr="008E7D87" w:rsidRDefault="00F615BF" w:rsidP="00F615BF">
      <w:pPr>
        <w:pStyle w:val="Folgeabsatz"/>
        <w:ind w:firstLine="0"/>
        <w:rPr>
          <w:lang w:eastAsia="en-US"/>
        </w:rPr>
      </w:pPr>
      <w:r w:rsidRPr="008E7D87">
        <w:rPr>
          <w:b/>
          <w:lang w:eastAsia="en-US"/>
        </w:rPr>
        <w:t>Titel der Arbeit:</w:t>
      </w:r>
      <w:r w:rsidRPr="008E7D87">
        <w:rPr>
          <w:lang w:eastAsia="en-US"/>
        </w:rPr>
        <w:t xml:space="preserve"> (Titel wie auf dem Deckblatt)</w:t>
      </w:r>
    </w:p>
    <w:p w14:paraId="0651362C" w14:textId="3E92DEB2" w:rsidR="0015588A" w:rsidRPr="008E7D87" w:rsidRDefault="00F9029C" w:rsidP="0015588A">
      <w:pPr>
        <w:spacing w:after="200" w:line="276" w:lineRule="auto"/>
        <w:rPr>
          <w:lang w:eastAsia="en-US"/>
        </w:rPr>
      </w:pPr>
      <w:r w:rsidRPr="008E7D87">
        <w:rPr>
          <w:lang w:eastAsia="en-US"/>
        </w:rPr>
        <w:t>In der Regel räumen Sie mit Abgabe der Arbeit de</w:t>
      </w:r>
      <w:r w:rsidR="00F635D9" w:rsidRPr="008E7D87">
        <w:rPr>
          <w:lang w:eastAsia="en-US"/>
        </w:rPr>
        <w:t>m Lehrstuhl für Medieninformatik</w:t>
      </w:r>
      <w:r w:rsidRPr="008E7D87">
        <w:rPr>
          <w:lang w:eastAsia="en-US"/>
        </w:rPr>
        <w:t xml:space="preserve"> nur zwingend das Recht ein, dass die Arbeit zur Bewertung gelesen, gespeichert und vervielfältigt werden darf. Idealerweise liefern Seminararbeiten, Projektdokumentationen und Abschlussarbeiten aber einen Erkenntnisgewinn, von dem auch andere profitieren können. Wir möchten Sie deshalb bitten, </w:t>
      </w:r>
      <w:r w:rsidR="00F57E94" w:rsidRPr="008E7D87">
        <w:rPr>
          <w:lang w:eastAsia="en-US"/>
        </w:rPr>
        <w:t>uns weitere Rechte einzuräumen, bzw. idealerweise Ihre Arbeit unter eine freie Lizenz zu stellen.</w:t>
      </w:r>
      <w:r w:rsidR="0015588A" w:rsidRPr="008E7D87">
        <w:rPr>
          <w:lang w:eastAsia="en-US"/>
        </w:rPr>
        <w:t xml:space="preserve"> </w:t>
      </w:r>
    </w:p>
    <w:p w14:paraId="1C4D1E5E" w14:textId="03430146" w:rsidR="00D1185F" w:rsidRPr="008E7D87" w:rsidRDefault="003F45CF" w:rsidP="0015588A">
      <w:pPr>
        <w:spacing w:after="200" w:line="276" w:lineRule="auto"/>
        <w:rPr>
          <w:lang w:eastAsia="en-US"/>
        </w:rPr>
      </w:pPr>
      <w:r w:rsidRPr="008E7D87">
        <w:rPr>
          <w:lang w:eastAsia="en-US"/>
        </w:rPr>
        <w:t>Die in unseren Augen praktikabelsten Lösungen sind vorselektiert.</w:t>
      </w:r>
    </w:p>
    <w:p w14:paraId="6A5D44C3" w14:textId="397D0DD0" w:rsidR="00F57E94" w:rsidRPr="008E7D87" w:rsidRDefault="00F57E94" w:rsidP="00F57E94">
      <w:pPr>
        <w:pStyle w:val="Folgeabsatz"/>
        <w:ind w:firstLine="0"/>
        <w:rPr>
          <w:lang w:eastAsia="en-US"/>
        </w:rPr>
      </w:pPr>
      <w:r w:rsidRPr="008E7D87">
        <w:rPr>
          <w:lang w:eastAsia="en-US"/>
        </w:rPr>
        <w:t xml:space="preserve">Hiermit gestatte ich (gestatten wir) die Verwendung der </w:t>
      </w:r>
      <w:r w:rsidRPr="008E7D87">
        <w:rPr>
          <w:b/>
          <w:lang w:eastAsia="en-US"/>
        </w:rPr>
        <w:t>schriftlichen Ausarbeitung</w:t>
      </w:r>
      <w:r w:rsidRPr="008E7D87">
        <w:rPr>
          <w:lang w:eastAsia="en-US"/>
        </w:rPr>
        <w:t xml:space="preserve"> zeitlich unbegrenzt und nicht-exklusiv unter folgenden Bedingungen:</w:t>
      </w:r>
    </w:p>
    <w:p w14:paraId="06809891" w14:textId="77777777" w:rsidR="003F45CF" w:rsidRPr="008E7D87" w:rsidRDefault="007D5F5A" w:rsidP="00D1185F">
      <w:pPr>
        <w:pStyle w:val="Folgeabsatz"/>
        <w:spacing w:line="240" w:lineRule="auto"/>
        <w:ind w:left="420" w:firstLine="0"/>
        <w:rPr>
          <w:lang w:eastAsia="en-US"/>
        </w:rPr>
      </w:pPr>
      <w:sdt>
        <w:sdtPr>
          <w:rPr>
            <w:lang w:eastAsia="en-US"/>
          </w:rPr>
          <w:id w:val="-747807506"/>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zur</w:t>
      </w:r>
      <w:r w:rsidR="003F45CF" w:rsidRPr="008E7D87">
        <w:rPr>
          <w:lang w:eastAsia="en-US"/>
        </w:rPr>
        <w:t xml:space="preserve"> Bewertung dieser Arbeit</w:t>
      </w:r>
    </w:p>
    <w:p w14:paraId="556A561E" w14:textId="764CD92F" w:rsidR="00F57E94" w:rsidRPr="008E7D87" w:rsidRDefault="007D5F5A" w:rsidP="00D1185F">
      <w:pPr>
        <w:pStyle w:val="Folgeabsatz"/>
        <w:spacing w:line="240" w:lineRule="auto"/>
        <w:ind w:left="420" w:firstLine="0"/>
        <w:rPr>
          <w:lang w:eastAsia="en-US"/>
        </w:rPr>
      </w:pPr>
      <w:sdt>
        <w:sdtPr>
          <w:rPr>
            <w:lang w:eastAsia="en-US"/>
          </w:rPr>
          <w:id w:val="-1656600759"/>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Nur innerhalb des Lehrstuhls im Rahmen von Forschung und Lehre</w:t>
      </w:r>
    </w:p>
    <w:p w14:paraId="5563145C" w14:textId="710A6E2C" w:rsidR="00F57E94" w:rsidRPr="008E7D87" w:rsidRDefault="007D5F5A" w:rsidP="00D1185F">
      <w:pPr>
        <w:pStyle w:val="Folgeabsatz"/>
        <w:spacing w:line="240" w:lineRule="auto"/>
        <w:ind w:left="420" w:firstLine="0"/>
        <w:rPr>
          <w:lang w:eastAsia="en-US"/>
        </w:rPr>
      </w:pPr>
      <w:sdt>
        <w:sdtPr>
          <w:rPr>
            <w:lang w:eastAsia="en-US"/>
          </w:rPr>
          <w:id w:val="1124816064"/>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Unter einer Creative-Commons-Lizenz mit den folgenden Einschränkungen:</w:t>
      </w:r>
    </w:p>
    <w:p w14:paraId="599197DF" w14:textId="4CF09D9D" w:rsidR="00F57E94" w:rsidRPr="008E7D87" w:rsidRDefault="007D5F5A" w:rsidP="00D1185F">
      <w:pPr>
        <w:pStyle w:val="Folgeabsatz"/>
        <w:spacing w:line="240" w:lineRule="auto"/>
        <w:ind w:left="1140" w:firstLine="0"/>
        <w:rPr>
          <w:lang w:eastAsia="en-US"/>
        </w:rPr>
      </w:pPr>
      <w:sdt>
        <w:sdtPr>
          <w:rPr>
            <w:lang w:eastAsia="en-US"/>
          </w:rPr>
          <w:id w:val="-1366132613"/>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BY – Namensnennung des Autors</w:t>
      </w:r>
    </w:p>
    <w:p w14:paraId="0BB2A1FF" w14:textId="2B85DC0D" w:rsidR="00F57E94" w:rsidRPr="008E7D87" w:rsidRDefault="007D5F5A" w:rsidP="00D1185F">
      <w:pPr>
        <w:pStyle w:val="Folgeabsatz"/>
        <w:spacing w:line="240" w:lineRule="auto"/>
        <w:ind w:left="1140" w:firstLine="0"/>
        <w:rPr>
          <w:lang w:eastAsia="en-US"/>
        </w:rPr>
      </w:pPr>
      <w:sdt>
        <w:sdtPr>
          <w:rPr>
            <w:lang w:eastAsia="en-US"/>
          </w:rPr>
          <w:id w:val="-1396199586"/>
          <w14:checkbox>
            <w14:checked w14:val="0"/>
            <w14:checkedState w14:val="2612" w14:font="MS Gothic"/>
            <w14:uncheckedState w14:val="2610" w14:font="MS Gothic"/>
          </w14:checkbox>
        </w:sdtPr>
        <w:sdtContent>
          <w:r w:rsidR="004B069A">
            <w:rPr>
              <w:rFonts w:ascii="MS Gothic" w:eastAsia="MS Gothic" w:hAnsi="MS Gothic" w:hint="eastAsia"/>
              <w:lang w:eastAsia="en-US"/>
            </w:rPr>
            <w:t>☐</w:t>
          </w:r>
        </w:sdtContent>
      </w:sdt>
      <w:r w:rsidR="003F45CF" w:rsidRPr="008E7D87">
        <w:rPr>
          <w:lang w:eastAsia="en-US"/>
        </w:rPr>
        <w:t xml:space="preserve"> </w:t>
      </w:r>
      <w:r w:rsidR="00F57E94" w:rsidRPr="008E7D87">
        <w:rPr>
          <w:lang w:eastAsia="en-US"/>
        </w:rPr>
        <w:t>NC – Nichtkommerziell</w:t>
      </w:r>
    </w:p>
    <w:p w14:paraId="5B686AA6" w14:textId="3B847C22" w:rsidR="00D1185F" w:rsidRPr="008E7D87" w:rsidRDefault="007D5F5A" w:rsidP="00D1185F">
      <w:pPr>
        <w:pStyle w:val="Folgeabsatz"/>
        <w:spacing w:line="240" w:lineRule="auto"/>
        <w:ind w:left="1140" w:firstLine="0"/>
        <w:rPr>
          <w:lang w:eastAsia="en-US"/>
        </w:rPr>
      </w:pPr>
      <w:sdt>
        <w:sdtPr>
          <w:rPr>
            <w:lang w:eastAsia="en-US"/>
          </w:rPr>
          <w:id w:val="1652566083"/>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w:t>
      </w:r>
      <w:r w:rsidR="00F57E94" w:rsidRPr="008E7D87">
        <w:rPr>
          <w:lang w:eastAsia="en-US"/>
        </w:rPr>
        <w:t>SA – Share-Alike, d.h. alle Änderungen müssen unter die gleiche Lizenz gestellt werden.</w:t>
      </w:r>
    </w:p>
    <w:p w14:paraId="0A316351" w14:textId="77777777" w:rsidR="00D1185F" w:rsidRPr="008E7D87" w:rsidRDefault="00D1185F" w:rsidP="00F57E94">
      <w:pPr>
        <w:pStyle w:val="Folgeabsatz"/>
        <w:ind w:firstLine="0"/>
        <w:rPr>
          <w:lang w:eastAsia="en-US"/>
        </w:rPr>
      </w:pPr>
    </w:p>
    <w:p w14:paraId="6AE31B91" w14:textId="2F019D59" w:rsidR="00D1185F" w:rsidRPr="008E7D87" w:rsidRDefault="00D1185F" w:rsidP="00F57E94">
      <w:pPr>
        <w:pStyle w:val="Folgeabsatz"/>
        <w:ind w:firstLine="0"/>
        <w:rPr>
          <w:sz w:val="16"/>
          <w:szCs w:val="16"/>
          <w:lang w:eastAsia="en-US"/>
        </w:rPr>
      </w:pPr>
      <w:r w:rsidRPr="008E7D87">
        <w:rPr>
          <w:sz w:val="16"/>
          <w:szCs w:val="16"/>
          <w:lang w:eastAsia="en-US"/>
        </w:rPr>
        <w:t>(An Zitaten und Abbildungen aus fremden Quellen werden keine weiteren Rechte eingeräumt.)</w:t>
      </w:r>
    </w:p>
    <w:p w14:paraId="6BFE399E" w14:textId="77777777" w:rsidR="00DF20D7" w:rsidRPr="008E7D87" w:rsidRDefault="00DF20D7" w:rsidP="00F57E94">
      <w:pPr>
        <w:pStyle w:val="Folgeabsatz"/>
        <w:ind w:firstLine="0"/>
        <w:rPr>
          <w:lang w:eastAsia="en-US"/>
        </w:rPr>
      </w:pPr>
    </w:p>
    <w:p w14:paraId="0615E628" w14:textId="68DCA558" w:rsidR="00F57E94" w:rsidRPr="008E7D87" w:rsidRDefault="00F57E94" w:rsidP="00F57E94">
      <w:pPr>
        <w:pStyle w:val="Folgeabsatz"/>
        <w:ind w:firstLine="0"/>
        <w:rPr>
          <w:lang w:eastAsia="en-US"/>
        </w:rPr>
      </w:pPr>
      <w:r w:rsidRPr="008E7D87">
        <w:rPr>
          <w:lang w:eastAsia="en-US"/>
        </w:rPr>
        <w:t xml:space="preserve">Außerdem gestatte ich (gestatten wir) die Verwendung des im Rahmen dieser Arbeit erstellen </w:t>
      </w:r>
      <w:r w:rsidRPr="008E7D87">
        <w:rPr>
          <w:b/>
          <w:lang w:eastAsia="en-US"/>
        </w:rPr>
        <w:t>Quellcodes</w:t>
      </w:r>
      <w:r w:rsidRPr="008E7D87">
        <w:rPr>
          <w:lang w:eastAsia="en-US"/>
        </w:rPr>
        <w:t xml:space="preserve"> unter folgender Lizenz:</w:t>
      </w:r>
    </w:p>
    <w:p w14:paraId="730393E9" w14:textId="01162AAE" w:rsidR="003F45CF" w:rsidRPr="008E7D87" w:rsidRDefault="007D5F5A" w:rsidP="00D1185F">
      <w:pPr>
        <w:pStyle w:val="Folgeabsatz"/>
        <w:spacing w:line="240" w:lineRule="auto"/>
        <w:ind w:left="420" w:firstLine="0"/>
        <w:rPr>
          <w:lang w:eastAsia="en-US"/>
        </w:rPr>
      </w:pPr>
      <w:sdt>
        <w:sdtPr>
          <w:rPr>
            <w:lang w:eastAsia="en-US"/>
          </w:rPr>
          <w:id w:val="1543868538"/>
          <w14:checkbox>
            <w14:checked w14:val="0"/>
            <w14:checkedState w14:val="2612" w14:font="MS Gothic"/>
            <w14:uncheckedState w14:val="2610" w14:font="MS Gothic"/>
          </w14:checkbox>
        </w:sdtPr>
        <w:sdtContent>
          <w:r w:rsidR="00D1185F" w:rsidRPr="008E7D87">
            <w:rPr>
              <w:rFonts w:ascii="MS Gothic" w:eastAsia="MS Gothic" w:hint="eastAsia"/>
              <w:lang w:eastAsia="en-US"/>
            </w:rPr>
            <w:t>☐</w:t>
          </w:r>
        </w:sdtContent>
      </w:sdt>
      <w:r w:rsidR="003F45CF" w:rsidRPr="008E7D87">
        <w:rPr>
          <w:lang w:eastAsia="en-US"/>
        </w:rPr>
        <w:t xml:space="preserve"> Nur zur Bewertung dieser Arbeit</w:t>
      </w:r>
    </w:p>
    <w:p w14:paraId="6B4E4974" w14:textId="77777777" w:rsidR="003F45CF" w:rsidRPr="008E7D87" w:rsidRDefault="007D5F5A" w:rsidP="00D1185F">
      <w:pPr>
        <w:pStyle w:val="Folgeabsatz"/>
        <w:spacing w:line="240" w:lineRule="auto"/>
        <w:ind w:left="420" w:firstLine="0"/>
        <w:rPr>
          <w:lang w:eastAsia="en-US"/>
        </w:rPr>
      </w:pPr>
      <w:sdt>
        <w:sdtPr>
          <w:rPr>
            <w:lang w:eastAsia="en-US"/>
          </w:rPr>
          <w:id w:val="-374536766"/>
          <w14:checkbox>
            <w14:checked w14:val="0"/>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3F45CF" w:rsidRPr="008E7D87">
        <w:rPr>
          <w:lang w:eastAsia="en-US"/>
        </w:rPr>
        <w:t xml:space="preserve"> Nur innerhalb des Lehrstuhls im Rahmen von Forschung und Lehre</w:t>
      </w:r>
    </w:p>
    <w:p w14:paraId="1FA33C09" w14:textId="58603108" w:rsidR="00DF20D7" w:rsidRPr="008E7D87" w:rsidRDefault="007D5F5A" w:rsidP="00DF20D7">
      <w:pPr>
        <w:pStyle w:val="Folgeabsatz"/>
        <w:spacing w:line="240" w:lineRule="auto"/>
        <w:ind w:left="420" w:firstLine="0"/>
        <w:rPr>
          <w:lang w:eastAsia="en-US"/>
        </w:rPr>
      </w:pPr>
      <w:sdt>
        <w:sdtPr>
          <w:rPr>
            <w:lang w:eastAsia="en-US"/>
          </w:rPr>
          <w:id w:val="1665506772"/>
          <w14:checkbox>
            <w14:checked w14:val="0"/>
            <w14:checkedState w14:val="2612" w14:font="MS Gothic"/>
            <w14:uncheckedState w14:val="2610" w14:font="MS Gothic"/>
          </w14:checkbox>
        </w:sdtPr>
        <w:sdtContent>
          <w:r w:rsidR="00DF20D7" w:rsidRPr="008E7D87">
            <w:rPr>
              <w:rFonts w:ascii="MS Gothic" w:eastAsia="MS Gothic" w:hint="eastAsia"/>
              <w:lang w:eastAsia="en-US"/>
            </w:rPr>
            <w:t>☐</w:t>
          </w:r>
        </w:sdtContent>
      </w:sdt>
      <w:r w:rsidR="00DF20D7" w:rsidRPr="008E7D87">
        <w:rPr>
          <w:lang w:eastAsia="en-US"/>
        </w:rPr>
        <w:t xml:space="preserve"> Unter der CC-0-Lizenz (= beliebige Nutzung)</w:t>
      </w:r>
    </w:p>
    <w:p w14:paraId="3564D210" w14:textId="51DC9AAD" w:rsidR="003F45CF" w:rsidRPr="008E7D87" w:rsidRDefault="007D5F5A" w:rsidP="00D1185F">
      <w:pPr>
        <w:pStyle w:val="Folgeabsatz"/>
        <w:spacing w:line="240" w:lineRule="auto"/>
        <w:ind w:left="420" w:firstLine="0"/>
        <w:rPr>
          <w:lang w:eastAsia="en-US"/>
        </w:rPr>
      </w:pPr>
      <w:sdt>
        <w:sdtPr>
          <w:rPr>
            <w:lang w:eastAsia="en-US"/>
          </w:rPr>
          <w:id w:val="542175214"/>
          <w14:checkbox>
            <w14:checked w14:val="1"/>
            <w14:checkedState w14:val="2612" w14:font="MS Gothic"/>
            <w14:uncheckedState w14:val="2610" w14:font="MS Gothic"/>
          </w14:checkbox>
        </w:sdtPr>
        <w:sdtContent>
          <w:r w:rsidR="003F45CF" w:rsidRPr="008E7D87">
            <w:rPr>
              <w:rFonts w:ascii="MS Gothic" w:eastAsia="MS Gothic" w:hint="eastAsia"/>
              <w:lang w:eastAsia="en-US"/>
            </w:rPr>
            <w:t>☒</w:t>
          </w:r>
        </w:sdtContent>
      </w:sdt>
      <w:r w:rsidR="0015588A" w:rsidRPr="008E7D87">
        <w:rPr>
          <w:lang w:eastAsia="en-US"/>
        </w:rPr>
        <w:t xml:space="preserve"> Unter der MIT-Lizenz</w:t>
      </w:r>
      <w:r w:rsidR="00DF20D7" w:rsidRPr="008E7D87">
        <w:rPr>
          <w:lang w:eastAsia="en-US"/>
        </w:rPr>
        <w:t xml:space="preserve"> (= Namensnennung)</w:t>
      </w:r>
    </w:p>
    <w:p w14:paraId="1E35CF1B" w14:textId="7D45F205" w:rsidR="0015588A" w:rsidRPr="008E7D87" w:rsidRDefault="007D5F5A" w:rsidP="0015588A">
      <w:pPr>
        <w:pStyle w:val="Folgeabsatz"/>
        <w:spacing w:line="240" w:lineRule="auto"/>
        <w:ind w:left="420" w:firstLine="0"/>
        <w:rPr>
          <w:lang w:eastAsia="en-US"/>
        </w:rPr>
      </w:pPr>
      <w:sdt>
        <w:sdtPr>
          <w:rPr>
            <w:lang w:eastAsia="en-US"/>
          </w:rPr>
          <w:id w:val="-1850636546"/>
          <w14:checkbox>
            <w14:checked w14:val="0"/>
            <w14:checkedState w14:val="2612" w14:font="MS Gothic"/>
            <w14:uncheckedState w14:val="2610" w14:font="MS Gothic"/>
          </w14:checkbox>
        </w:sdtPr>
        <w:sdtContent>
          <w:r w:rsidR="00D1185F" w:rsidRPr="008E7D87">
            <w:rPr>
              <w:rFonts w:ascii="MS Gothic" w:eastAsia="MS Gothic" w:hint="eastAsia"/>
              <w:lang w:eastAsia="en-US"/>
            </w:rPr>
            <w:t>☐</w:t>
          </w:r>
        </w:sdtContent>
      </w:sdt>
      <w:r w:rsidR="003F45CF" w:rsidRPr="008E7D87">
        <w:rPr>
          <w:lang w:eastAsia="en-US"/>
        </w:rPr>
        <w:t xml:space="preserve"> Unter der GPLv3-Lizenz </w:t>
      </w:r>
      <w:r w:rsidR="0015588A" w:rsidRPr="008E7D87">
        <w:rPr>
          <w:lang w:eastAsia="en-US"/>
        </w:rPr>
        <w:t>(oder neuere Versionen)</w:t>
      </w:r>
      <w:r w:rsidR="00DF20D7" w:rsidRPr="008E7D87">
        <w:rPr>
          <w:lang w:eastAsia="en-US"/>
        </w:rPr>
        <w:t xml:space="preserve"> </w:t>
      </w:r>
    </w:p>
    <w:p w14:paraId="54AE795C" w14:textId="77777777" w:rsidR="0015588A" w:rsidRPr="008E7D87" w:rsidRDefault="0015588A" w:rsidP="0015588A">
      <w:pPr>
        <w:pStyle w:val="Folgeabsatz"/>
        <w:spacing w:line="240" w:lineRule="auto"/>
        <w:ind w:left="420" w:firstLine="0"/>
        <w:rPr>
          <w:lang w:eastAsia="en-US"/>
        </w:rPr>
      </w:pPr>
    </w:p>
    <w:p w14:paraId="56E8C420" w14:textId="6F53D22A" w:rsidR="0015588A" w:rsidRPr="008E7D87" w:rsidRDefault="00DF20D7" w:rsidP="0015588A">
      <w:pPr>
        <w:pStyle w:val="Folgeabsatz"/>
        <w:ind w:firstLine="0"/>
        <w:rPr>
          <w:sz w:val="16"/>
          <w:szCs w:val="16"/>
          <w:lang w:eastAsia="en-US"/>
        </w:rPr>
      </w:pPr>
      <w:r w:rsidRPr="008E7D87">
        <w:rPr>
          <w:sz w:val="16"/>
          <w:szCs w:val="16"/>
          <w:lang w:eastAsia="en-US"/>
        </w:rPr>
        <w:t>(An explizit mit einer anderen Lizenz gekennzeichneten Bibliotheken und Daten werden keine weiteren Rechte eingeräumt.)</w:t>
      </w:r>
    </w:p>
    <w:p w14:paraId="7DB27C95" w14:textId="77777777" w:rsidR="00DF20D7" w:rsidRPr="008E7D87" w:rsidRDefault="00DF20D7" w:rsidP="0015588A">
      <w:pPr>
        <w:pStyle w:val="Folgeabsatz"/>
        <w:ind w:firstLine="0"/>
        <w:rPr>
          <w:lang w:eastAsia="en-US"/>
        </w:rPr>
      </w:pPr>
    </w:p>
    <w:p w14:paraId="3AB8F6E9" w14:textId="17ED19D9" w:rsidR="0015588A" w:rsidRPr="008E7D87" w:rsidRDefault="0015588A" w:rsidP="0015588A">
      <w:pPr>
        <w:pStyle w:val="Folgeabsatz"/>
        <w:ind w:firstLine="0"/>
        <w:rPr>
          <w:lang w:eastAsia="en-US"/>
        </w:rPr>
      </w:pPr>
      <w:r w:rsidRPr="008E7D87">
        <w:rPr>
          <w:lang w:eastAsia="en-US"/>
        </w:rPr>
        <w:t>Ich willige ein</w:t>
      </w:r>
      <w:r w:rsidR="00676652" w:rsidRPr="008E7D87">
        <w:rPr>
          <w:lang w:eastAsia="en-US"/>
        </w:rPr>
        <w:t xml:space="preserve"> (wir willigen ein)</w:t>
      </w:r>
      <w:r w:rsidRPr="008E7D87">
        <w:rPr>
          <w:lang w:eastAsia="en-US"/>
        </w:rPr>
        <w:t>, dass der Lehrstuhl  für Medieninformatik diese Arbeit</w:t>
      </w:r>
      <w:r w:rsidR="00676652" w:rsidRPr="008E7D87">
        <w:rPr>
          <w:lang w:eastAsia="en-US"/>
        </w:rPr>
        <w:t xml:space="preserve"> – </w:t>
      </w:r>
      <w:r w:rsidR="00DF20D7" w:rsidRPr="008E7D87">
        <w:rPr>
          <w:lang w:eastAsia="en-US"/>
        </w:rPr>
        <w:t>falls sie besonders gut ausfällt</w:t>
      </w:r>
      <w:r w:rsidR="00676652" w:rsidRPr="008E7D87">
        <w:rPr>
          <w:lang w:eastAsia="en-US"/>
        </w:rPr>
        <w:t xml:space="preserve"> -</w:t>
      </w:r>
      <w:r w:rsidRPr="008E7D87">
        <w:rPr>
          <w:lang w:eastAsia="en-US"/>
        </w:rPr>
        <w:t xml:space="preserve"> auf dem Publikationsserver der Universität Regensburg veröffentlichen lässt.</w:t>
      </w:r>
    </w:p>
    <w:p w14:paraId="5C48FB34" w14:textId="7E054A02" w:rsidR="0015588A" w:rsidRPr="008E7D87" w:rsidRDefault="0015588A" w:rsidP="0015588A">
      <w:pPr>
        <w:pStyle w:val="Folgeabsatz"/>
        <w:ind w:firstLine="0"/>
        <w:rPr>
          <w:lang w:eastAsia="en-US"/>
        </w:rPr>
      </w:pPr>
      <w:r w:rsidRPr="008E7D87">
        <w:rPr>
          <w:lang w:eastAsia="en-US"/>
        </w:rPr>
        <w:lastRenderedPageBreak/>
        <w:t xml:space="preserve">Ich übertrage </w:t>
      </w:r>
      <w:r w:rsidR="00676652" w:rsidRPr="008E7D87">
        <w:rPr>
          <w:lang w:eastAsia="en-US"/>
        </w:rPr>
        <w:t xml:space="preserve">(wir übertragen) </w:t>
      </w:r>
      <w:r w:rsidR="00DF20D7" w:rsidRPr="008E7D87">
        <w:rPr>
          <w:lang w:eastAsia="en-US"/>
        </w:rPr>
        <w:t xml:space="preserve">deshalb </w:t>
      </w:r>
      <w:r w:rsidRPr="008E7D87">
        <w:rPr>
          <w:lang w:eastAsia="en-US"/>
        </w:rPr>
        <w:t>der Universität Regensburg das Recht, die Arbeit elektronisch zu speichern und in Datennetzen öffentlich zugänglich zu machen. Ich übertrage</w:t>
      </w:r>
      <w:r w:rsidR="00676652" w:rsidRPr="008E7D87">
        <w:rPr>
          <w:lang w:eastAsia="en-US"/>
        </w:rPr>
        <w:t xml:space="preserve"> (wir übertragen)</w:t>
      </w:r>
      <w:r w:rsidRPr="008E7D87">
        <w:rPr>
          <w:lang w:eastAsia="en-US"/>
        </w:rPr>
        <w:t xml:space="preserve"> der Universität Regensburg ferner das Recht zur Konvertierung zum Zwecke der Langzeitarchivierung unter Beachtung der Bewahrung des Inhalts (die Originalarchivierung bleibt erhalten). </w:t>
      </w:r>
      <w:r w:rsidR="00676652" w:rsidRPr="008E7D87">
        <w:rPr>
          <w:lang w:eastAsia="en-US"/>
        </w:rPr>
        <w:br/>
      </w:r>
      <w:r w:rsidRPr="008E7D87">
        <w:rPr>
          <w:lang w:eastAsia="en-US"/>
        </w:rPr>
        <w:t xml:space="preserve">Ich erkläre </w:t>
      </w:r>
      <w:r w:rsidR="00676652" w:rsidRPr="008E7D87">
        <w:rPr>
          <w:lang w:eastAsia="en-US"/>
        </w:rPr>
        <w:t xml:space="preserve">(wir erklären) </w:t>
      </w:r>
      <w:r w:rsidRPr="008E7D87">
        <w:rPr>
          <w:lang w:eastAsia="en-US"/>
        </w:rPr>
        <w:t>außerdem, dass von mir</w:t>
      </w:r>
      <w:r w:rsidR="00676652" w:rsidRPr="008E7D87">
        <w:rPr>
          <w:lang w:eastAsia="en-US"/>
        </w:rPr>
        <w:t xml:space="preserve"> (uns)</w:t>
      </w:r>
      <w:r w:rsidRPr="008E7D87">
        <w:rPr>
          <w:lang w:eastAsia="en-US"/>
        </w:rPr>
        <w:t xml:space="preserve"> die urheber- und lizenzrechtliche Seite (Copyright) geklärt wurde und Rechte Dritter der Publikation nicht entgegenstehen.</w:t>
      </w:r>
    </w:p>
    <w:p w14:paraId="02A57259" w14:textId="6C98D451" w:rsidR="0015588A" w:rsidRPr="008E7D87" w:rsidRDefault="007D5F5A" w:rsidP="00031B2E">
      <w:pPr>
        <w:pStyle w:val="Folgeabsatz"/>
        <w:spacing w:line="240" w:lineRule="auto"/>
        <w:ind w:left="420" w:firstLine="0"/>
        <w:jc w:val="left"/>
        <w:rPr>
          <w:lang w:eastAsia="en-US"/>
        </w:rPr>
      </w:pPr>
      <w:sdt>
        <w:sdtPr>
          <w:rPr>
            <w:lang w:eastAsia="en-US"/>
          </w:rPr>
          <w:id w:val="886847036"/>
          <w14:checkbox>
            <w14:checked w14:val="1"/>
            <w14:checkedState w14:val="2612" w14:font="MS Gothic"/>
            <w14:uncheckedState w14:val="2610" w14:font="MS Gothic"/>
          </w14:checkbox>
        </w:sdtPr>
        <w:sdtContent>
          <w:r w:rsidR="0015588A" w:rsidRPr="008E7D87">
            <w:rPr>
              <w:rFonts w:ascii="Meiryo" w:eastAsia="Meiryo" w:hAnsi="Meiryo" w:cs="Meiryo" w:hint="eastAsia"/>
              <w:lang w:eastAsia="en-US"/>
            </w:rPr>
            <w:t>☒</w:t>
          </w:r>
        </w:sdtContent>
      </w:sdt>
      <w:r w:rsidR="0015588A" w:rsidRPr="008E7D87">
        <w:rPr>
          <w:lang w:eastAsia="en-US"/>
        </w:rPr>
        <w:t xml:space="preserve"> Ja, für die komplette Arbeit inklusive Anhang</w:t>
      </w:r>
    </w:p>
    <w:p w14:paraId="202081F9" w14:textId="170B04E4" w:rsidR="0015588A" w:rsidRPr="008E7D87" w:rsidRDefault="007D5F5A" w:rsidP="00031B2E">
      <w:pPr>
        <w:pStyle w:val="Folgeabsatz"/>
        <w:spacing w:line="240" w:lineRule="auto"/>
        <w:ind w:left="420" w:firstLine="0"/>
        <w:jc w:val="left"/>
        <w:rPr>
          <w:lang w:eastAsia="en-US"/>
        </w:rPr>
      </w:pPr>
      <w:sdt>
        <w:sdtPr>
          <w:rPr>
            <w:lang w:eastAsia="en-US"/>
          </w:rPr>
          <w:id w:val="-30886792"/>
          <w14:checkbox>
            <w14:checked w14:val="0"/>
            <w14:checkedState w14:val="2612" w14:font="MS Gothic"/>
            <w14:uncheckedState w14:val="2610" w14:font="MS Gothic"/>
          </w14:checkbox>
        </w:sdtPr>
        <w:sdtContent>
          <w:r w:rsidR="0015588A" w:rsidRPr="008E7D87">
            <w:rPr>
              <w:rFonts w:ascii="MS Gothic" w:eastAsia="MS Gothic" w:hint="eastAsia"/>
              <w:lang w:eastAsia="en-US"/>
            </w:rPr>
            <w:t>☐</w:t>
          </w:r>
        </w:sdtContent>
      </w:sdt>
      <w:r w:rsidR="0015588A" w:rsidRPr="008E7D87">
        <w:rPr>
          <w:lang w:eastAsia="en-US"/>
        </w:rPr>
        <w:t xml:space="preserve"> Ja, für eine um vertrauliche Informationen gekürzte Variante (auf </w:t>
      </w:r>
      <w:r w:rsidR="00DF20D7" w:rsidRPr="008E7D87">
        <w:rPr>
          <w:lang w:eastAsia="en-US"/>
        </w:rPr>
        <w:t>dem Datenträger</w:t>
      </w:r>
      <w:r w:rsidR="0015588A" w:rsidRPr="008E7D87">
        <w:rPr>
          <w:lang w:eastAsia="en-US"/>
        </w:rPr>
        <w:t xml:space="preserve"> beigefügt)</w:t>
      </w:r>
    </w:p>
    <w:p w14:paraId="77DB2552" w14:textId="4239CBCC" w:rsidR="00F57E94" w:rsidRPr="008E7D87" w:rsidRDefault="007D5F5A" w:rsidP="00031B2E">
      <w:pPr>
        <w:pStyle w:val="Folgeabsatz"/>
        <w:spacing w:line="240" w:lineRule="auto"/>
        <w:ind w:left="420" w:firstLine="0"/>
        <w:jc w:val="left"/>
        <w:rPr>
          <w:lang w:eastAsia="en-US"/>
        </w:rPr>
      </w:pPr>
      <w:sdt>
        <w:sdtPr>
          <w:rPr>
            <w:lang w:eastAsia="en-US"/>
          </w:rPr>
          <w:id w:val="-755981626"/>
          <w14:checkbox>
            <w14:checked w14:val="0"/>
            <w14:checkedState w14:val="2612" w14:font="MS Gothic"/>
            <w14:uncheckedState w14:val="2610" w14:font="MS Gothic"/>
          </w14:checkbox>
        </w:sdtPr>
        <w:sdtContent>
          <w:r w:rsidR="0015588A" w:rsidRPr="008E7D87">
            <w:rPr>
              <w:rFonts w:ascii="Meiryo" w:eastAsia="Meiryo" w:hAnsi="Meiryo" w:cs="Meiryo" w:hint="eastAsia"/>
              <w:lang w:eastAsia="en-US"/>
            </w:rPr>
            <w:t>☐</w:t>
          </w:r>
        </w:sdtContent>
      </w:sdt>
      <w:r w:rsidR="0015588A" w:rsidRPr="008E7D87">
        <w:rPr>
          <w:lang w:eastAsia="en-US"/>
        </w:rPr>
        <w:t xml:space="preserve"> Nein</w:t>
      </w:r>
      <w:r w:rsidR="00031B2E" w:rsidRPr="008E7D87">
        <w:rPr>
          <w:lang w:eastAsia="en-US"/>
        </w:rPr>
        <w:br/>
      </w:r>
    </w:p>
    <w:p w14:paraId="1365C4C1" w14:textId="5CD68BF5" w:rsidR="00031B2E" w:rsidRPr="008E7D87" w:rsidRDefault="007D5F5A" w:rsidP="00031B2E">
      <w:pPr>
        <w:pStyle w:val="Folgeabsatz"/>
        <w:spacing w:line="240" w:lineRule="auto"/>
        <w:ind w:left="420" w:firstLine="0"/>
        <w:rPr>
          <w:lang w:eastAsia="en-US"/>
        </w:rPr>
      </w:pPr>
      <w:sdt>
        <w:sdtPr>
          <w:rPr>
            <w:lang w:eastAsia="en-US"/>
          </w:rPr>
          <w:id w:val="1131758333"/>
          <w14:checkbox>
            <w14:checked w14:val="0"/>
            <w14:checkedState w14:val="2612" w14:font="MS Gothic"/>
            <w14:uncheckedState w14:val="2610" w14:font="MS Gothic"/>
          </w14:checkbox>
        </w:sdtPr>
        <w:sdtContent>
          <w:r w:rsidR="00031B2E" w:rsidRPr="008E7D87">
            <w:rPr>
              <w:rFonts w:ascii="Meiryo" w:eastAsia="Meiryo" w:hAnsi="Meiryo" w:cs="Meiryo" w:hint="eastAsia"/>
              <w:lang w:eastAsia="en-US"/>
            </w:rPr>
            <w:t>☐</w:t>
          </w:r>
        </w:sdtContent>
      </w:sdt>
      <w:r w:rsidR="00031B2E" w:rsidRPr="008E7D87">
        <w:rPr>
          <w:lang w:eastAsia="en-US"/>
        </w:rPr>
        <w:t xml:space="preserve"> Sperrvermerk bis (Datum):</w:t>
      </w:r>
      <w:r w:rsidR="00B14238" w:rsidRPr="008E7D87">
        <w:rPr>
          <w:lang w:eastAsia="en-US"/>
        </w:rPr>
        <w:t xml:space="preserve"> (nur nach Abstimmung mit Betreuer/in)</w:t>
      </w:r>
    </w:p>
    <w:p w14:paraId="4466D5A0" w14:textId="77777777" w:rsidR="00031B2E" w:rsidRPr="008E7D87" w:rsidRDefault="00031B2E" w:rsidP="0015588A">
      <w:pPr>
        <w:pStyle w:val="Folgeabsatz"/>
        <w:spacing w:line="240" w:lineRule="auto"/>
        <w:ind w:left="420" w:firstLine="0"/>
        <w:rPr>
          <w:lang w:eastAsia="en-US"/>
        </w:rPr>
      </w:pPr>
    </w:p>
    <w:p w14:paraId="5E24E729" w14:textId="651467E0" w:rsidR="00F9029C" w:rsidRPr="008E7D87" w:rsidRDefault="00F9029C" w:rsidP="00D1185F">
      <w:pPr>
        <w:spacing w:after="200" w:line="276" w:lineRule="auto"/>
      </w:pPr>
    </w:p>
    <w:p w14:paraId="504F57E3" w14:textId="77777777" w:rsidR="00D1185F" w:rsidRPr="008E7D87" w:rsidRDefault="00D1185F" w:rsidP="00D1185F">
      <w:pPr>
        <w:pStyle w:val="Folgeabsatz"/>
        <w:ind w:firstLine="0"/>
        <w:rPr>
          <w:rFonts w:ascii="Frutiger Next LT W1G Medium" w:hAnsi="Frutiger Next LT W1G Medium"/>
          <w:sz w:val="28"/>
          <w:lang w:eastAsia="en-US"/>
        </w:rPr>
      </w:pP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gridCol w:w="2908"/>
      </w:tblGrid>
      <w:tr w:rsidR="00D1185F" w:rsidRPr="008E7D87" w14:paraId="19DA682C" w14:textId="77777777" w:rsidTr="0015588A">
        <w:tc>
          <w:tcPr>
            <w:tcW w:w="3258" w:type="dxa"/>
          </w:tcPr>
          <w:p w14:paraId="0EEB788F" w14:textId="77777777" w:rsidR="00D1185F" w:rsidRPr="008E7D87" w:rsidRDefault="00D1185F" w:rsidP="0015588A">
            <w:pPr>
              <w:rPr>
                <w:lang w:eastAsia="en-US"/>
              </w:rPr>
            </w:pPr>
            <w:r w:rsidRPr="008E7D87">
              <w:rPr>
                <w:lang w:eastAsia="en-US"/>
              </w:rPr>
              <w:t>Ort, Datum</w:t>
            </w:r>
          </w:p>
        </w:tc>
        <w:tc>
          <w:tcPr>
            <w:tcW w:w="1867" w:type="dxa"/>
            <w:tcBorders>
              <w:top w:val="nil"/>
            </w:tcBorders>
          </w:tcPr>
          <w:p w14:paraId="7A7CB84C" w14:textId="77777777" w:rsidR="00D1185F" w:rsidRPr="008E7D87" w:rsidRDefault="00D1185F" w:rsidP="0015588A">
            <w:pPr>
              <w:jc w:val="right"/>
              <w:rPr>
                <w:lang w:eastAsia="en-US"/>
              </w:rPr>
            </w:pPr>
          </w:p>
        </w:tc>
        <w:tc>
          <w:tcPr>
            <w:tcW w:w="2908" w:type="dxa"/>
          </w:tcPr>
          <w:p w14:paraId="1DB73E36" w14:textId="77777777" w:rsidR="00D1185F" w:rsidRPr="008E7D87" w:rsidRDefault="00D1185F" w:rsidP="0015588A">
            <w:pPr>
              <w:jc w:val="right"/>
              <w:rPr>
                <w:lang w:eastAsia="en-US"/>
              </w:rPr>
            </w:pPr>
            <w:r w:rsidRPr="008E7D87">
              <w:rPr>
                <w:lang w:eastAsia="en-US"/>
              </w:rPr>
              <w:t>Unterschrift</w:t>
            </w:r>
          </w:p>
        </w:tc>
      </w:tr>
    </w:tbl>
    <w:p w14:paraId="253729E7" w14:textId="77777777" w:rsidR="00D1185F" w:rsidRPr="008E7D87" w:rsidRDefault="00D1185F">
      <w:pPr>
        <w:spacing w:after="200" w:line="276" w:lineRule="auto"/>
        <w:jc w:val="left"/>
        <w:rPr>
          <w:b/>
          <w:sz w:val="28"/>
          <w:lang w:eastAsia="en-US"/>
        </w:rPr>
      </w:pPr>
      <w:bookmarkStart w:id="847" w:name="_Toc354659196"/>
      <w:bookmarkStart w:id="848" w:name="_Toc354660375"/>
      <w:bookmarkStart w:id="849" w:name="_Toc354660425"/>
      <w:bookmarkStart w:id="850" w:name="_Toc354660486"/>
      <w:bookmarkStart w:id="851" w:name="_Toc361142784"/>
      <w:r w:rsidRPr="008E7D87">
        <w:br w:type="page"/>
      </w:r>
    </w:p>
    <w:p w14:paraId="48DF7996" w14:textId="1C2326B0" w:rsidR="00E9080A" w:rsidRPr="008E7D87" w:rsidRDefault="00B021AD" w:rsidP="005C37E6">
      <w:pPr>
        <w:pStyle w:val="Inhaltsverzeichnisberschrift"/>
        <w:outlineLvl w:val="0"/>
      </w:pPr>
      <w:bookmarkStart w:id="852" w:name="_Toc502322120"/>
      <w:r w:rsidRPr="008E7D87">
        <w:lastRenderedPageBreak/>
        <w:t>Stichwortverzeichnis</w:t>
      </w:r>
      <w:bookmarkEnd w:id="847"/>
      <w:bookmarkEnd w:id="848"/>
      <w:bookmarkEnd w:id="849"/>
      <w:bookmarkEnd w:id="850"/>
      <w:bookmarkEnd w:id="851"/>
      <w:r w:rsidR="00F9029C" w:rsidRPr="008E7D87">
        <w:t xml:space="preserve"> (optional, in der Regel nicht notwendig)</w:t>
      </w:r>
      <w:bookmarkEnd w:id="852"/>
    </w:p>
    <w:p w14:paraId="62ECE74C" w14:textId="77777777" w:rsidR="00031E56" w:rsidRDefault="00DD675E" w:rsidP="00B021AD">
      <w:pPr>
        <w:rPr>
          <w:noProof/>
        </w:rPr>
        <w:sectPr w:rsidR="00031E56" w:rsidSect="00031E56">
          <w:type w:val="continuous"/>
          <w:pgSz w:w="11906" w:h="16838"/>
          <w:pgMar w:top="1418" w:right="1418" w:bottom="1134" w:left="1985" w:header="709" w:footer="709" w:gutter="0"/>
          <w:cols w:space="708"/>
          <w:docGrid w:linePitch="360"/>
        </w:sectPr>
      </w:pPr>
      <w:r w:rsidRPr="008E7D87">
        <w:fldChar w:fldCharType="begin"/>
      </w:r>
      <w:r w:rsidR="006C3B71" w:rsidRPr="008E7D87">
        <w:instrText xml:space="preserve"> INDEX \e "</w:instrText>
      </w:r>
      <w:r w:rsidR="006C3B71" w:rsidRPr="008E7D87">
        <w:tab/>
        <w:instrText xml:space="preserve">" \c "2" \z "1031" </w:instrText>
      </w:r>
      <w:r w:rsidRPr="008E7D87">
        <w:fldChar w:fldCharType="separate"/>
      </w:r>
    </w:p>
    <w:p w14:paraId="35723BDB" w14:textId="77777777" w:rsidR="00031E56" w:rsidRDefault="00031E56">
      <w:pPr>
        <w:pStyle w:val="Index1"/>
        <w:tabs>
          <w:tab w:val="right" w:leader="dot" w:pos="3881"/>
        </w:tabs>
        <w:rPr>
          <w:noProof/>
        </w:rPr>
      </w:pPr>
      <w:r>
        <w:rPr>
          <w:noProof/>
        </w:rPr>
        <w:t>Bausteine wissenschaftlicher Arbeiten</w:t>
      </w:r>
      <w:r>
        <w:rPr>
          <w:noProof/>
        </w:rPr>
        <w:tab/>
        <w:t>88</w:t>
      </w:r>
    </w:p>
    <w:p w14:paraId="042A3982" w14:textId="77777777" w:rsidR="00031E56" w:rsidRDefault="00031E56" w:rsidP="00B021AD">
      <w:pPr>
        <w:rPr>
          <w:noProof/>
        </w:rPr>
        <w:sectPr w:rsidR="00031E56" w:rsidSect="00031E56">
          <w:type w:val="continuous"/>
          <w:pgSz w:w="11906" w:h="16838"/>
          <w:pgMar w:top="1418" w:right="1418" w:bottom="1134" w:left="1985" w:header="709" w:footer="709" w:gutter="0"/>
          <w:cols w:num="2" w:space="720"/>
          <w:docGrid w:linePitch="360"/>
        </w:sectPr>
      </w:pPr>
    </w:p>
    <w:p w14:paraId="707C8A7C" w14:textId="77777777" w:rsidR="00B021AD" w:rsidRPr="008E7D87" w:rsidRDefault="00DD675E" w:rsidP="00B021AD">
      <w:r w:rsidRPr="008E7D87">
        <w:fldChar w:fldCharType="end"/>
      </w:r>
    </w:p>
    <w:p w14:paraId="74D9BB5E" w14:textId="77777777" w:rsidR="00E9080A" w:rsidRPr="008E7D87" w:rsidRDefault="00E9080A" w:rsidP="00F105F7">
      <w:pPr>
        <w:pStyle w:val="Inhaltsverzeichnisberschrift"/>
      </w:pPr>
    </w:p>
    <w:p w14:paraId="5FF5FCF5" w14:textId="77777777" w:rsidR="00E9080A" w:rsidRPr="008E7D87" w:rsidRDefault="00E9080A" w:rsidP="00F105F7">
      <w:pPr>
        <w:pStyle w:val="Inhaltsverzeichnisberschrift"/>
      </w:pPr>
    </w:p>
    <w:p w14:paraId="7AF62DEC" w14:textId="77777777" w:rsidR="00E9080A" w:rsidRPr="008E7D87" w:rsidRDefault="00E9080A" w:rsidP="00F105F7">
      <w:pPr>
        <w:pStyle w:val="Inhaltsverzeichnisberschrift"/>
      </w:pPr>
    </w:p>
    <w:p w14:paraId="514CBEA7" w14:textId="77777777" w:rsidR="00E9080A" w:rsidRPr="008E7D87" w:rsidRDefault="00E9080A" w:rsidP="00F105F7">
      <w:pPr>
        <w:pStyle w:val="Inhaltsverzeichnisberschrift"/>
      </w:pPr>
    </w:p>
    <w:p w14:paraId="083AF9B1" w14:textId="77777777" w:rsidR="00E9080A" w:rsidRPr="008E7D87" w:rsidRDefault="00E9080A" w:rsidP="00F105F7">
      <w:pPr>
        <w:pStyle w:val="Inhaltsverzeichnisberschrift"/>
      </w:pPr>
    </w:p>
    <w:p w14:paraId="5989B9CA" w14:textId="77777777" w:rsidR="000147EF" w:rsidRPr="008E7D87" w:rsidRDefault="000147EF" w:rsidP="000147EF"/>
    <w:p w14:paraId="13A966F5" w14:textId="77777777" w:rsidR="000147EF" w:rsidRPr="008E7D87" w:rsidRDefault="000147EF" w:rsidP="000147EF"/>
    <w:p w14:paraId="64DF800C" w14:textId="77777777" w:rsidR="000147EF" w:rsidRPr="008E7D87" w:rsidRDefault="000147EF" w:rsidP="000147EF"/>
    <w:p w14:paraId="6D402B4B" w14:textId="77777777" w:rsidR="000147EF" w:rsidRPr="008E7D87" w:rsidRDefault="000147EF" w:rsidP="000147EF"/>
    <w:p w14:paraId="51C9BB67" w14:textId="77777777" w:rsidR="000147EF" w:rsidRPr="008E7D87" w:rsidRDefault="000147EF" w:rsidP="000147EF"/>
    <w:p w14:paraId="432752A2" w14:textId="77777777" w:rsidR="000147EF" w:rsidRPr="008E7D87" w:rsidRDefault="000147EF" w:rsidP="000147EF"/>
    <w:p w14:paraId="5699E020" w14:textId="77777777" w:rsidR="000147EF" w:rsidRPr="008E7D87" w:rsidRDefault="000147EF" w:rsidP="000147EF"/>
    <w:p w14:paraId="68380C35" w14:textId="77777777" w:rsidR="000147EF" w:rsidRPr="008E7D87" w:rsidRDefault="000147EF" w:rsidP="000147EF"/>
    <w:p w14:paraId="49392C43" w14:textId="4E861D14" w:rsidR="00F9029C" w:rsidRPr="008E7D87" w:rsidRDefault="00F9029C">
      <w:pPr>
        <w:spacing w:after="200" w:line="276" w:lineRule="auto"/>
        <w:jc w:val="left"/>
      </w:pPr>
      <w:r w:rsidRPr="008E7D87">
        <w:br w:type="page"/>
      </w:r>
    </w:p>
    <w:p w14:paraId="1A36F209" w14:textId="77777777" w:rsidR="00F9029C" w:rsidRPr="008E7D87" w:rsidRDefault="00F9029C" w:rsidP="00F9029C">
      <w:pPr>
        <w:pStyle w:val="Inhaltsverzeichnisberschrift"/>
      </w:pPr>
      <w:r w:rsidRPr="008E7D87">
        <w:lastRenderedPageBreak/>
        <w:t xml:space="preserve">Inhalt des beigefügten Datenträgers </w:t>
      </w:r>
    </w:p>
    <w:p w14:paraId="48EFFB51" w14:textId="5297C73E" w:rsidR="00F9029C" w:rsidRPr="008E7D87" w:rsidRDefault="00F9029C" w:rsidP="00F9029C">
      <w:pPr>
        <w:rPr>
          <w:lang w:eastAsia="en-US"/>
        </w:rPr>
      </w:pPr>
      <w:r w:rsidRPr="008E7D87">
        <w:rPr>
          <w:lang w:eastAsia="en-US"/>
        </w:rPr>
        <w:t>Beispiel</w:t>
      </w:r>
      <w:r w:rsidR="00031B2E" w:rsidRPr="008E7D87">
        <w:rPr>
          <w:lang w:eastAsia="en-US"/>
        </w:rPr>
        <w:t xml:space="preserve"> (Ordner + Beschreibung)</w:t>
      </w:r>
      <w:r w:rsidRPr="008E7D87">
        <w:rPr>
          <w:lang w:eastAsia="en-US"/>
        </w:rPr>
        <w:t>:</w:t>
      </w:r>
    </w:p>
    <w:tbl>
      <w:tblPr>
        <w:tblStyle w:val="Tabellenraster"/>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525"/>
        <w:gridCol w:w="2610"/>
      </w:tblGrid>
      <w:tr w:rsidR="00F9029C" w:rsidRPr="008E7D87" w14:paraId="583E61B3" w14:textId="77777777" w:rsidTr="0015588A">
        <w:tc>
          <w:tcPr>
            <w:tcW w:w="2610" w:type="dxa"/>
          </w:tcPr>
          <w:p w14:paraId="3989272C" w14:textId="77777777" w:rsidR="00F9029C" w:rsidRPr="008E7D87" w:rsidRDefault="00F9029C" w:rsidP="0015588A">
            <w:pPr>
              <w:spacing w:after="200" w:line="276" w:lineRule="auto"/>
              <w:jc w:val="left"/>
              <w:rPr>
                <w:lang w:val="en-US"/>
              </w:rPr>
            </w:pPr>
            <w:r w:rsidRPr="008E7D87">
              <w:rPr>
                <w:lang w:val="en-US"/>
              </w:rPr>
              <w:t>/1_Ausarbeitung</w:t>
            </w:r>
          </w:p>
        </w:tc>
        <w:tc>
          <w:tcPr>
            <w:tcW w:w="5135" w:type="dxa"/>
            <w:gridSpan w:val="2"/>
          </w:tcPr>
          <w:p w14:paraId="5DB0872B" w14:textId="77777777" w:rsidR="00F9029C" w:rsidRPr="008E7D87" w:rsidRDefault="00F9029C" w:rsidP="0015588A">
            <w:pPr>
              <w:spacing w:after="200" w:line="276" w:lineRule="auto"/>
              <w:jc w:val="left"/>
            </w:pPr>
            <w:r w:rsidRPr="008E7D87">
              <w:t>Die schriftliche Ausarbeitung als PDF und DOC</w:t>
            </w:r>
          </w:p>
        </w:tc>
      </w:tr>
      <w:tr w:rsidR="00F9029C" w:rsidRPr="008E7D87" w14:paraId="7CEA1A64" w14:textId="77777777" w:rsidTr="0015588A">
        <w:tc>
          <w:tcPr>
            <w:tcW w:w="2610" w:type="dxa"/>
          </w:tcPr>
          <w:p w14:paraId="6C36EB23" w14:textId="77777777" w:rsidR="00F9029C" w:rsidRPr="008E7D87" w:rsidRDefault="00F9029C" w:rsidP="0015588A">
            <w:pPr>
              <w:spacing w:after="200" w:line="276" w:lineRule="auto"/>
              <w:jc w:val="left"/>
              <w:rPr>
                <w:lang w:val="en-US"/>
              </w:rPr>
            </w:pPr>
            <w:r w:rsidRPr="008E7D87">
              <w:rPr>
                <w:lang w:val="en-US"/>
              </w:rPr>
              <w:t>/2_Code</w:t>
            </w:r>
          </w:p>
        </w:tc>
        <w:tc>
          <w:tcPr>
            <w:tcW w:w="5135" w:type="dxa"/>
            <w:gridSpan w:val="2"/>
          </w:tcPr>
          <w:p w14:paraId="11E79920" w14:textId="77777777" w:rsidR="00F9029C" w:rsidRPr="008E7D87" w:rsidRDefault="00F9029C" w:rsidP="0015588A">
            <w:pPr>
              <w:spacing w:after="200" w:line="276" w:lineRule="auto"/>
              <w:jc w:val="left"/>
            </w:pPr>
            <w:r w:rsidRPr="008E7D87">
              <w:t>Quellcode und kompilierte Anwendung des Prototypen</w:t>
            </w:r>
          </w:p>
        </w:tc>
      </w:tr>
      <w:tr w:rsidR="00F9029C" w:rsidRPr="008E7D87" w14:paraId="04F200E3" w14:textId="77777777" w:rsidTr="0015588A">
        <w:tc>
          <w:tcPr>
            <w:tcW w:w="2610" w:type="dxa"/>
          </w:tcPr>
          <w:p w14:paraId="3C037041" w14:textId="77777777" w:rsidR="00F9029C" w:rsidRPr="008E7D87" w:rsidRDefault="00F9029C" w:rsidP="0015588A">
            <w:pPr>
              <w:spacing w:after="200" w:line="276" w:lineRule="auto"/>
              <w:jc w:val="left"/>
              <w:rPr>
                <w:lang w:val="en-US"/>
              </w:rPr>
            </w:pPr>
            <w:r w:rsidRPr="008E7D87">
              <w:rPr>
                <w:lang w:val="en-US"/>
              </w:rPr>
              <w:t>/3_Studie/Design</w:t>
            </w:r>
          </w:p>
        </w:tc>
        <w:tc>
          <w:tcPr>
            <w:tcW w:w="5135" w:type="dxa"/>
            <w:gridSpan w:val="2"/>
          </w:tcPr>
          <w:p w14:paraId="6AF64640" w14:textId="77777777" w:rsidR="00F9029C" w:rsidRPr="008E7D87" w:rsidRDefault="00F9029C" w:rsidP="0015588A">
            <w:pPr>
              <w:spacing w:after="200" w:line="276" w:lineRule="auto"/>
              <w:jc w:val="left"/>
            </w:pPr>
            <w:r w:rsidRPr="008E7D87">
              <w:t>Fragebogen und Script für die Benutzerstudie</w:t>
            </w:r>
          </w:p>
        </w:tc>
      </w:tr>
      <w:tr w:rsidR="00F9029C" w:rsidRPr="008E7D87" w14:paraId="0523AE48" w14:textId="77777777" w:rsidTr="0015588A">
        <w:tc>
          <w:tcPr>
            <w:tcW w:w="2610" w:type="dxa"/>
          </w:tcPr>
          <w:p w14:paraId="5318ACDA" w14:textId="77777777" w:rsidR="00F9029C" w:rsidRPr="008E7D87" w:rsidRDefault="00F9029C" w:rsidP="0015588A">
            <w:pPr>
              <w:spacing w:after="200" w:line="276" w:lineRule="auto"/>
              <w:jc w:val="left"/>
              <w:rPr>
                <w:lang w:val="en-US"/>
              </w:rPr>
            </w:pPr>
            <w:r w:rsidRPr="008E7D87">
              <w:rPr>
                <w:lang w:val="en-US"/>
              </w:rPr>
              <w:t>/3_Studie/Rohdaten</w:t>
            </w:r>
          </w:p>
        </w:tc>
        <w:tc>
          <w:tcPr>
            <w:tcW w:w="5135" w:type="dxa"/>
            <w:gridSpan w:val="2"/>
          </w:tcPr>
          <w:p w14:paraId="74ABFD5C" w14:textId="77777777" w:rsidR="00F9029C" w:rsidRPr="008E7D87" w:rsidRDefault="00F9029C" w:rsidP="0015588A">
            <w:pPr>
              <w:spacing w:after="200" w:line="276" w:lineRule="auto"/>
              <w:jc w:val="left"/>
            </w:pPr>
            <w:r w:rsidRPr="008E7D87">
              <w:t>Rohdaten der Studie im CSV-Format, inkl. Beschreibung der Felder</w:t>
            </w:r>
          </w:p>
        </w:tc>
      </w:tr>
      <w:tr w:rsidR="00F9029C" w:rsidRPr="008E7D87" w14:paraId="3C48F6DB" w14:textId="77777777" w:rsidTr="0015588A">
        <w:tc>
          <w:tcPr>
            <w:tcW w:w="2610" w:type="dxa"/>
          </w:tcPr>
          <w:p w14:paraId="44E1BD5F" w14:textId="77777777" w:rsidR="00F9029C" w:rsidRPr="008E7D87" w:rsidRDefault="00F9029C" w:rsidP="0015588A">
            <w:pPr>
              <w:spacing w:after="200" w:line="276" w:lineRule="auto"/>
              <w:jc w:val="left"/>
              <w:rPr>
                <w:lang w:val="en-US"/>
              </w:rPr>
            </w:pPr>
            <w:r w:rsidRPr="008E7D87">
              <w:rPr>
                <w:lang w:val="en-US"/>
              </w:rPr>
              <w:t>/4_Quellen</w:t>
            </w:r>
          </w:p>
        </w:tc>
        <w:tc>
          <w:tcPr>
            <w:tcW w:w="5135" w:type="dxa"/>
            <w:gridSpan w:val="2"/>
          </w:tcPr>
          <w:p w14:paraId="232ACEB7" w14:textId="77777777" w:rsidR="00F9029C" w:rsidRPr="008E7D87" w:rsidRDefault="00F9029C" w:rsidP="0015588A">
            <w:pPr>
              <w:spacing w:after="200" w:line="276" w:lineRule="auto"/>
              <w:jc w:val="left"/>
            </w:pPr>
            <w:r w:rsidRPr="008E7D87">
              <w:t>Alle in der Arbeit zitierten Quellen im PDF-Format</w:t>
            </w:r>
          </w:p>
        </w:tc>
      </w:tr>
      <w:tr w:rsidR="00F9029C" w:rsidRPr="008E7D87" w14:paraId="604433D1" w14:textId="77777777" w:rsidTr="0015588A">
        <w:tc>
          <w:tcPr>
            <w:tcW w:w="2610" w:type="dxa"/>
          </w:tcPr>
          <w:p w14:paraId="5633081F" w14:textId="77777777" w:rsidR="00F9029C" w:rsidRPr="008E7D87" w:rsidRDefault="00F9029C" w:rsidP="0015588A">
            <w:pPr>
              <w:spacing w:after="200" w:line="276" w:lineRule="auto"/>
              <w:jc w:val="left"/>
              <w:rPr>
                <w:lang w:val="en-US"/>
              </w:rPr>
            </w:pPr>
            <w:r w:rsidRPr="008E7D87">
              <w:rPr>
                <w:lang w:val="en-US"/>
              </w:rPr>
              <w:t>/5_Bilder</w:t>
            </w:r>
          </w:p>
        </w:tc>
        <w:tc>
          <w:tcPr>
            <w:tcW w:w="5135" w:type="dxa"/>
            <w:gridSpan w:val="2"/>
          </w:tcPr>
          <w:p w14:paraId="7ECB81EC" w14:textId="77777777" w:rsidR="00F9029C" w:rsidRPr="008E7D87" w:rsidRDefault="00F9029C" w:rsidP="0015588A">
            <w:pPr>
              <w:spacing w:after="200" w:line="276" w:lineRule="auto"/>
              <w:jc w:val="left"/>
            </w:pPr>
            <w:r w:rsidRPr="008E7D87">
              <w:t>Alle selbst erstellten und aus anderen Quellen übernommenen Bilder</w:t>
            </w:r>
          </w:p>
        </w:tc>
      </w:tr>
      <w:tr w:rsidR="00F9029C" w:rsidRPr="008E7D87" w14:paraId="200C1F07" w14:textId="77777777" w:rsidTr="0015588A">
        <w:tc>
          <w:tcPr>
            <w:tcW w:w="2610" w:type="dxa"/>
          </w:tcPr>
          <w:p w14:paraId="3384C725" w14:textId="77777777" w:rsidR="00F9029C" w:rsidRPr="008E7D87" w:rsidRDefault="00F9029C" w:rsidP="0015588A">
            <w:pPr>
              <w:spacing w:after="200" w:line="276" w:lineRule="auto"/>
              <w:jc w:val="left"/>
              <w:rPr>
                <w:lang w:val="en-US"/>
              </w:rPr>
            </w:pPr>
            <w:r w:rsidRPr="008E7D87">
              <w:rPr>
                <w:lang w:val="en-US"/>
              </w:rPr>
              <w:t>/6_Vorträge</w:t>
            </w:r>
          </w:p>
        </w:tc>
        <w:tc>
          <w:tcPr>
            <w:tcW w:w="5135" w:type="dxa"/>
            <w:gridSpan w:val="2"/>
          </w:tcPr>
          <w:p w14:paraId="07D8B7B4" w14:textId="77777777" w:rsidR="00F9029C" w:rsidRPr="008E7D87" w:rsidRDefault="00F9029C" w:rsidP="0015588A">
            <w:pPr>
              <w:spacing w:after="200" w:line="276" w:lineRule="auto"/>
              <w:jc w:val="left"/>
            </w:pPr>
            <w:r w:rsidRPr="008E7D87">
              <w:t>Folien von Antritts- und Abschlussvortrag im PDF-Format</w:t>
            </w:r>
          </w:p>
        </w:tc>
      </w:tr>
      <w:tr w:rsidR="00F9029C" w:rsidRPr="008E7D87" w14:paraId="345C7B03" w14:textId="77777777" w:rsidTr="0015588A">
        <w:tc>
          <w:tcPr>
            <w:tcW w:w="2610" w:type="dxa"/>
          </w:tcPr>
          <w:p w14:paraId="0C0F1096" w14:textId="77777777" w:rsidR="00F9029C" w:rsidRPr="008E7D87" w:rsidRDefault="00F9029C" w:rsidP="0015588A">
            <w:pPr>
              <w:spacing w:after="200" w:line="276" w:lineRule="auto"/>
              <w:jc w:val="left"/>
              <w:rPr>
                <w:lang w:val="en-US"/>
              </w:rPr>
            </w:pPr>
            <w:r w:rsidRPr="008E7D87">
              <w:rPr>
                <w:lang w:val="en-US"/>
              </w:rPr>
              <w:t>/7_Sonstiges</w:t>
            </w:r>
          </w:p>
        </w:tc>
        <w:tc>
          <w:tcPr>
            <w:tcW w:w="5135" w:type="dxa"/>
            <w:gridSpan w:val="2"/>
          </w:tcPr>
          <w:p w14:paraId="38FBF115" w14:textId="77777777" w:rsidR="00F9029C" w:rsidRPr="008E7D87" w:rsidRDefault="00F9029C" w:rsidP="0015588A">
            <w:pPr>
              <w:spacing w:after="200" w:line="276" w:lineRule="auto"/>
              <w:jc w:val="left"/>
              <w:rPr>
                <w:lang w:val="en-US"/>
              </w:rPr>
            </w:pPr>
            <w:r w:rsidRPr="008E7D87">
              <w:rPr>
                <w:lang w:val="en-US"/>
              </w:rPr>
              <w:t>Notizen aus Besprechungen, Gedanken, …</w:t>
            </w:r>
          </w:p>
        </w:tc>
      </w:tr>
      <w:tr w:rsidR="00F9029C" w:rsidRPr="008E7D87" w14:paraId="0DA50E92" w14:textId="77777777" w:rsidTr="0015588A">
        <w:trPr>
          <w:gridAfter w:val="1"/>
          <w:wAfter w:w="2610" w:type="dxa"/>
        </w:trPr>
        <w:tc>
          <w:tcPr>
            <w:tcW w:w="5135" w:type="dxa"/>
            <w:gridSpan w:val="2"/>
          </w:tcPr>
          <w:p w14:paraId="5AE7E766" w14:textId="77777777" w:rsidR="00F9029C" w:rsidRPr="008E7D87" w:rsidRDefault="00F9029C" w:rsidP="0015588A">
            <w:pPr>
              <w:spacing w:after="200" w:line="276" w:lineRule="auto"/>
              <w:jc w:val="left"/>
              <w:rPr>
                <w:lang w:val="en-US"/>
              </w:rPr>
            </w:pPr>
          </w:p>
        </w:tc>
      </w:tr>
    </w:tbl>
    <w:p w14:paraId="102CBAB4" w14:textId="77777777" w:rsidR="00F9029C" w:rsidRPr="008E7D87" w:rsidRDefault="00F9029C" w:rsidP="00F9029C">
      <w:pPr>
        <w:spacing w:after="200" w:line="276" w:lineRule="auto"/>
        <w:jc w:val="left"/>
        <w:rPr>
          <w:lang w:val="en-US"/>
        </w:rPr>
      </w:pPr>
    </w:p>
    <w:p w14:paraId="14900E0C" w14:textId="77777777" w:rsidR="006E4E0D" w:rsidRPr="008E7D87" w:rsidRDefault="006E4E0D" w:rsidP="00F9029C">
      <w:pPr>
        <w:spacing w:after="200" w:line="276" w:lineRule="auto"/>
        <w:jc w:val="left"/>
        <w:rPr>
          <w:lang w:val="en-US"/>
        </w:rPr>
      </w:pPr>
    </w:p>
    <w:p w14:paraId="75779C93" w14:textId="77777777" w:rsidR="006E4E0D" w:rsidRPr="008E7D87" w:rsidRDefault="006E4E0D" w:rsidP="00F9029C">
      <w:pPr>
        <w:spacing w:after="200" w:line="276" w:lineRule="auto"/>
        <w:jc w:val="left"/>
        <w:rPr>
          <w:lang w:val="en-US"/>
        </w:rPr>
      </w:pPr>
    </w:p>
    <w:p w14:paraId="0A167298" w14:textId="21F02389" w:rsidR="000147EF" w:rsidRPr="00633F3C" w:rsidRDefault="006E4E0D" w:rsidP="006E4E0D">
      <w:r w:rsidRPr="008E7D87">
        <w:t>[Datenträger (CD, SD-Karte, o.ä.) hier oder auf Umschlaginnenseite einkleben]</w:t>
      </w:r>
    </w:p>
    <w:sectPr w:rsidR="000147EF" w:rsidRPr="00633F3C" w:rsidSect="00031E56">
      <w:type w:val="continuous"/>
      <w:pgSz w:w="11906" w:h="16838"/>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utor" w:initials="A">
    <w:p w14:paraId="07A90610" w14:textId="0CA301EE" w:rsidR="007D5F5A" w:rsidRDefault="007D5F5A">
      <w:pPr>
        <w:pStyle w:val="Kommentartext"/>
      </w:pPr>
      <w:r>
        <w:rPr>
          <w:rStyle w:val="Kommentarzeichen"/>
        </w:rPr>
        <w:annotationRef/>
      </w:r>
      <w:r>
        <w:t xml:space="preserve">Überleitung nicht vergessen. Zwischen überschriften sollte immer mindestens ein Satz stehen, der das Kapitel einführt </w:t>
      </w:r>
    </w:p>
  </w:comment>
  <w:comment w:id="8" w:author="Autor" w:initials="A">
    <w:p w14:paraId="5583FF7F" w14:textId="0184415B" w:rsidR="007D5F5A" w:rsidRDefault="007D5F5A">
      <w:pPr>
        <w:pStyle w:val="Kommentartext"/>
      </w:pPr>
      <w:r>
        <w:rPr>
          <w:rStyle w:val="Kommentarzeichen"/>
        </w:rPr>
        <w:annotationRef/>
      </w:r>
      <w:r>
        <w:t>Habe mich da mal kurz gehalten, passt das so?</w:t>
      </w:r>
    </w:p>
  </w:comment>
  <w:comment w:id="13" w:author="Autor" w:initials="A">
    <w:p w14:paraId="3F8CB2E8" w14:textId="60E0A9AB" w:rsidR="007D5F5A" w:rsidRDefault="007D5F5A">
      <w:pPr>
        <w:pStyle w:val="Kommentartext"/>
      </w:pPr>
      <w:r>
        <w:rPr>
          <w:rStyle w:val="Kommentarzeichen"/>
        </w:rPr>
        <w:annotationRef/>
      </w:r>
      <w:r>
        <w:t xml:space="preserve">Definition von digitalen Spielen </w:t>
      </w:r>
    </w:p>
  </w:comment>
  <w:comment w:id="23" w:author="Autor" w:initials="A">
    <w:p w14:paraId="3A78012B" w14:textId="3A48712A" w:rsidR="007D5F5A" w:rsidRDefault="007D5F5A">
      <w:pPr>
        <w:pStyle w:val="Kommentartext"/>
      </w:pPr>
      <w:r>
        <w:rPr>
          <w:rStyle w:val="Kommentarzeichen"/>
        </w:rPr>
        <w:annotationRef/>
      </w:r>
      <w:r>
        <w:t xml:space="preserve">Englische Begriffe wurden noch nicht eingedeutscht -&gt; am besten kennzeichnen mit „“  </w:t>
      </w:r>
    </w:p>
  </w:comment>
  <w:comment w:id="31" w:author="Autor" w:initials="A">
    <w:p w14:paraId="51B11521" w14:textId="501A0674" w:rsidR="007D5F5A" w:rsidRDefault="007D5F5A">
      <w:pPr>
        <w:pStyle w:val="Kommentartext"/>
      </w:pPr>
      <w:r>
        <w:rPr>
          <w:rStyle w:val="Kommentarzeichen"/>
        </w:rPr>
        <w:annotationRef/>
      </w:r>
      <w:r>
        <w:t>Besserer Begriff für „ernst nehmen“</w:t>
      </w:r>
    </w:p>
  </w:comment>
  <w:comment w:id="34" w:author="Autor" w:initials="A">
    <w:p w14:paraId="18EA0DA3" w14:textId="7416C048" w:rsidR="007D5F5A" w:rsidRDefault="007D5F5A">
      <w:pPr>
        <w:pStyle w:val="Kommentartext"/>
      </w:pPr>
      <w:r>
        <w:rPr>
          <w:rStyle w:val="Kommentarzeichen"/>
        </w:rPr>
        <w:annotationRef/>
      </w:r>
      <w:r>
        <w:t xml:space="preserve">Überleitung zu Exertion Games </w:t>
      </w:r>
    </w:p>
  </w:comment>
  <w:comment w:id="35" w:author="Autor" w:initials="A">
    <w:p w14:paraId="1BC9B129" w14:textId="54571F6D" w:rsidR="007D5F5A" w:rsidRDefault="007D5F5A">
      <w:pPr>
        <w:pStyle w:val="Kommentartext"/>
      </w:pPr>
      <w:r>
        <w:rPr>
          <w:rStyle w:val="Kommentarzeichen"/>
        </w:rPr>
        <w:annotationRef/>
      </w:r>
      <w:r>
        <w:t>Reichen die 3 Zeilen darunter nicht als Überleitung?</w:t>
      </w:r>
    </w:p>
  </w:comment>
  <w:comment w:id="37" w:author="Autor" w:initials="A">
    <w:p w14:paraId="77B5EC00" w14:textId="0BE1D3AF" w:rsidR="007D5F5A" w:rsidRDefault="007D5F5A">
      <w:pPr>
        <w:pStyle w:val="Kommentartext"/>
      </w:pPr>
      <w:r>
        <w:rPr>
          <w:rStyle w:val="Kommentarzeichen"/>
        </w:rPr>
        <w:annotationRef/>
      </w:r>
      <w:r>
        <w:t xml:space="preserve">Quelle zur Wii U ggf. angeben </w:t>
      </w:r>
      <w:r>
        <w:sym w:font="Wingdings" w:char="F0E0"/>
      </w:r>
      <w:r>
        <w:t xml:space="preserve"> Deine Reviewer kennen die WiiU nicht</w:t>
      </w:r>
    </w:p>
  </w:comment>
  <w:comment w:id="39" w:author="Autor" w:initials="A">
    <w:p w14:paraId="718290D3" w14:textId="26155E33" w:rsidR="007D5F5A" w:rsidRDefault="007D5F5A">
      <w:pPr>
        <w:pStyle w:val="Kommentartext"/>
      </w:pPr>
      <w:r>
        <w:rPr>
          <w:rStyle w:val="Kommentarzeichen"/>
        </w:rPr>
        <w:annotationRef/>
      </w:r>
      <w:r>
        <w:t>Ich glaube dieser Absatz gehioert nicht hier her. Du gehst auf die interaktion ein, aber nicht im Kontext des Kapitels?</w:t>
      </w:r>
    </w:p>
    <w:p w14:paraId="1CCB84D3" w14:textId="46B35244" w:rsidR="007D5F5A" w:rsidRDefault="007D5F5A">
      <w:pPr>
        <w:pStyle w:val="Kommentartext"/>
      </w:pPr>
    </w:p>
    <w:p w14:paraId="6867DCB5" w14:textId="7908C46C" w:rsidR="007D5F5A" w:rsidRDefault="007D5F5A" w:rsidP="0039496D">
      <w:pPr>
        <w:pStyle w:val="Kommentartext"/>
        <w:numPr>
          <w:ilvl w:val="0"/>
          <w:numId w:val="8"/>
        </w:numPr>
      </w:pPr>
      <w:r>
        <w:t>Überleitung aller „diese neue interaktionskonzpete, v.a. die Bewergungserkennung durch die Kienct etc. erlauben es, dass…“</w:t>
      </w:r>
    </w:p>
  </w:comment>
  <w:comment w:id="40" w:author="Autor" w:initials="A">
    <w:p w14:paraId="1E430EB0" w14:textId="207601D3" w:rsidR="007D5F5A" w:rsidRDefault="007D5F5A">
      <w:pPr>
        <w:pStyle w:val="Kommentartext"/>
      </w:pPr>
      <w:r>
        <w:rPr>
          <w:rStyle w:val="Kommentarzeichen"/>
        </w:rPr>
        <w:annotationRef/>
      </w:r>
      <w:r>
        <w:t xml:space="preserve">MAndryk, solltest du Regan meinen; Quelle </w:t>
      </w:r>
    </w:p>
  </w:comment>
  <w:comment w:id="41" w:author="Autor" w:initials="A">
    <w:p w14:paraId="6A30B62B" w14:textId="372874CB" w:rsidR="007D5F5A" w:rsidRDefault="007D5F5A">
      <w:pPr>
        <w:pStyle w:val="Kommentartext"/>
      </w:pPr>
      <w:r>
        <w:rPr>
          <w:rStyle w:val="Kommentarzeichen"/>
        </w:rPr>
        <w:annotationRef/>
      </w:r>
      <w:r>
        <w:t xml:space="preserve">Autor bitte noch ggf. raussuchen </w:t>
      </w:r>
    </w:p>
  </w:comment>
  <w:comment w:id="42" w:author="Autor" w:initials="A">
    <w:p w14:paraId="30E79C03" w14:textId="3900A8A9" w:rsidR="007D5F5A" w:rsidRDefault="007D5F5A">
      <w:pPr>
        <w:pStyle w:val="Kommentartext"/>
      </w:pPr>
      <w:r>
        <w:rPr>
          <w:rStyle w:val="Kommentarzeichen"/>
        </w:rPr>
        <w:annotationRef/>
      </w:r>
      <w:r>
        <w:t>Da gibt es mehrere weil es ein Wiki Artikel ist. Welchen sollte ich da am besten nehmen?</w:t>
      </w:r>
    </w:p>
  </w:comment>
  <w:comment w:id="43" w:author="Autor" w:initials="A">
    <w:p w14:paraId="46952F4E" w14:textId="5FFAE80B" w:rsidR="007D5F5A" w:rsidRDefault="007D5F5A">
      <w:pPr>
        <w:pStyle w:val="Kommentartext"/>
      </w:pPr>
      <w:r>
        <w:rPr>
          <w:rStyle w:val="Kommentarzeichen"/>
        </w:rPr>
        <w:annotationRef/>
      </w:r>
      <w:r>
        <w:t>Anstatt „Lenses“ wörtlich zu übersetzen</w:t>
      </w:r>
    </w:p>
  </w:comment>
  <w:comment w:id="44" w:author="Autor" w:initials="A">
    <w:p w14:paraId="0316C51C" w14:textId="3E4D7BB4" w:rsidR="007D5F5A" w:rsidRDefault="007D5F5A">
      <w:pPr>
        <w:pStyle w:val="Kommentartext"/>
      </w:pPr>
      <w:r>
        <w:rPr>
          <w:rStyle w:val="Kommentarzeichen"/>
        </w:rPr>
        <w:annotationRef/>
      </w:r>
      <w:r>
        <w:t>Welcher -&gt; Latein</w:t>
      </w:r>
      <w:r>
        <w:br/>
        <w:t>der -&gt; Deutsch</w:t>
      </w:r>
      <w:r>
        <w:br/>
      </w:r>
      <w:r>
        <w:br/>
        <w:t xml:space="preserve">Hattest du Latein? </w:t>
      </w:r>
      <w:r>
        <w:rPr>
          <w:rFonts w:ascii="Segoe UI Emoji" w:eastAsia="Segoe UI Emoji" w:hAnsi="Segoe UI Emoji" w:cs="Segoe UI Emoji"/>
        </w:rPr>
        <w:t>😉</w:t>
      </w:r>
    </w:p>
  </w:comment>
  <w:comment w:id="45" w:author="Autor" w:initials="A">
    <w:p w14:paraId="37E50BFB" w14:textId="5A61A2C3" w:rsidR="007D5F5A" w:rsidRDefault="007D5F5A">
      <w:pPr>
        <w:pStyle w:val="Kommentartext"/>
      </w:pPr>
      <w:r>
        <w:rPr>
          <w:rStyle w:val="Kommentarzeichen"/>
        </w:rPr>
        <w:annotationRef/>
      </w:r>
      <w:r>
        <w:t xml:space="preserve">Vermeide Klammern- Essentielle Aussagen nicht in Klammern, sondern in einen Satz packen. </w:t>
      </w:r>
    </w:p>
  </w:comment>
  <w:comment w:id="50" w:author="Autor" w:initials="A">
    <w:p w14:paraId="6EAA0ADF" w14:textId="77777777" w:rsidR="007D5F5A" w:rsidRDefault="007D5F5A">
      <w:pPr>
        <w:pStyle w:val="Kommentartext"/>
      </w:pPr>
      <w:r>
        <w:rPr>
          <w:rStyle w:val="Kommentarzeichen"/>
        </w:rPr>
        <w:annotationRef/>
      </w:r>
      <w:r>
        <w:t xml:space="preserve">Überleitung zum Thema Serious Games schaffen: </w:t>
      </w:r>
    </w:p>
    <w:p w14:paraId="3DE68BA0" w14:textId="77777777" w:rsidR="007D5F5A" w:rsidRDefault="007D5F5A">
      <w:pPr>
        <w:pStyle w:val="Kommentartext"/>
      </w:pPr>
    </w:p>
    <w:p w14:paraId="6EADF225" w14:textId="4E7201D6" w:rsidR="007D5F5A" w:rsidRDefault="007D5F5A" w:rsidP="00AE1489">
      <w:pPr>
        <w:pStyle w:val="Kommentartext"/>
        <w:numPr>
          <w:ilvl w:val="0"/>
          <w:numId w:val="8"/>
        </w:numPr>
      </w:pPr>
      <w:r>
        <w:t xml:space="preserve"> Games for good Überleitung zu Serious Games) </w:t>
      </w:r>
    </w:p>
  </w:comment>
  <w:comment w:id="51" w:author="Autor" w:initials="A">
    <w:p w14:paraId="4E8D08DA" w14:textId="1E1282C0" w:rsidR="007D5F5A" w:rsidRDefault="007D5F5A">
      <w:pPr>
        <w:pStyle w:val="Kommentartext"/>
      </w:pPr>
      <w:r>
        <w:rPr>
          <w:rStyle w:val="Kommentarzeichen"/>
        </w:rPr>
        <w:annotationRef/>
      </w:r>
      <w:r>
        <w:t>Wie wärs damit?</w:t>
      </w:r>
    </w:p>
  </w:comment>
  <w:comment w:id="53" w:author="Autor" w:initials="A">
    <w:p w14:paraId="5DBB43CD" w14:textId="631F919F" w:rsidR="007D5F5A" w:rsidRDefault="007D5F5A">
      <w:pPr>
        <w:pStyle w:val="Kommentartext"/>
      </w:pPr>
      <w:r>
        <w:rPr>
          <w:rStyle w:val="Kommentarzeichen"/>
        </w:rPr>
        <w:annotationRef/>
      </w:r>
      <w:r>
        <w:t>Lernen mit Spaß: Serious gaming zur Wissensvermittlung</w:t>
      </w:r>
    </w:p>
  </w:comment>
  <w:comment w:id="54" w:author="Autor" w:initials="A">
    <w:p w14:paraId="43476787" w14:textId="05FC40AA" w:rsidR="007D5F5A" w:rsidRDefault="007D5F5A">
      <w:pPr>
        <w:pStyle w:val="Kommentartext"/>
      </w:pPr>
      <w:r>
        <w:rPr>
          <w:rStyle w:val="Kommentarzeichen"/>
        </w:rPr>
        <w:annotationRef/>
      </w:r>
      <w:r>
        <w:t>Meinst du ich soll das ganze Kapitel anstatt „Serious Games“ dann so nennen?</w:t>
      </w:r>
    </w:p>
  </w:comment>
  <w:comment w:id="55" w:author="Autor" w:initials="A">
    <w:p w14:paraId="06BD5B18" w14:textId="66D9BC9F" w:rsidR="007D5F5A" w:rsidRDefault="007D5F5A">
      <w:pPr>
        <w:pStyle w:val="Kommentartext"/>
      </w:pPr>
      <w:r>
        <w:rPr>
          <w:rStyle w:val="Kommentarzeichen"/>
        </w:rPr>
        <w:annotationRef/>
      </w:r>
      <w:r>
        <w:t xml:space="preserve">Nicht nur Fachwissen, sonderna uch Propaganda, Religion etc. und natuerlich auch Gesunde Lebensweisen. </w:t>
      </w:r>
    </w:p>
  </w:comment>
  <w:comment w:id="56" w:author="Autor" w:initials="A">
    <w:p w14:paraId="4A260D4E" w14:textId="7AEFD495" w:rsidR="007D5F5A" w:rsidRDefault="007D5F5A">
      <w:pPr>
        <w:pStyle w:val="Kommentartext"/>
      </w:pPr>
      <w:r>
        <w:rPr>
          <w:rStyle w:val="Kommentarzeichen"/>
        </w:rPr>
        <w:annotationRef/>
      </w:r>
      <w:r>
        <w:rPr>
          <w:rStyle w:val="Kommentarzeichen"/>
        </w:rPr>
        <w:t>Abgeschnitten</w:t>
      </w:r>
    </w:p>
  </w:comment>
  <w:comment w:id="58" w:author="Autor" w:initials="A">
    <w:p w14:paraId="5DB34682" w14:textId="77777777" w:rsidR="007D5F5A" w:rsidRDefault="007D5F5A">
      <w:pPr>
        <w:pStyle w:val="Kommentartext"/>
      </w:pPr>
      <w:r>
        <w:rPr>
          <w:rStyle w:val="Kommentarzeichen"/>
        </w:rPr>
        <w:annotationRef/>
      </w:r>
      <w:r>
        <w:t>Es handelt sich um eine Serie -&gt; Jahreszahl der veroeffentlichung der genutzten version angeben</w:t>
      </w:r>
    </w:p>
    <w:p w14:paraId="466C326D" w14:textId="230D57BB" w:rsidR="007D5F5A" w:rsidRDefault="007D5F5A">
      <w:pPr>
        <w:pStyle w:val="Kommentartext"/>
      </w:pPr>
      <w:r>
        <w:t>Age of Empires (STUDIONAME, VEROEFFENTLICHUNGSJAHR)</w:t>
      </w:r>
    </w:p>
  </w:comment>
  <w:comment w:id="63" w:author="Autor" w:initials="A">
    <w:p w14:paraId="35590EA2" w14:textId="52290408" w:rsidR="007D5F5A" w:rsidRDefault="007D5F5A">
      <w:pPr>
        <w:pStyle w:val="Kommentartext"/>
      </w:pPr>
      <w:r>
        <w:rPr>
          <w:rStyle w:val="Kommentarzeichen"/>
        </w:rPr>
        <w:annotationRef/>
      </w:r>
      <w:r>
        <w:t xml:space="preserve">Zusammenfassung geben und Übergang </w:t>
      </w:r>
    </w:p>
    <w:p w14:paraId="0A8C9940" w14:textId="4EDFE6C5" w:rsidR="007D5F5A" w:rsidRDefault="007D5F5A">
      <w:pPr>
        <w:pStyle w:val="Kommentartext"/>
      </w:pPr>
    </w:p>
    <w:p w14:paraId="7EA4E815" w14:textId="2A1660E4" w:rsidR="007D5F5A" w:rsidRDefault="007D5F5A">
      <w:pPr>
        <w:pStyle w:val="Kommentartext"/>
      </w:pPr>
      <w:r>
        <w:t>„Fazit des Kapitels 2.1.1“</w:t>
      </w:r>
    </w:p>
  </w:comment>
  <w:comment w:id="65" w:author="Autor" w:initials="A">
    <w:p w14:paraId="3FA54FBC" w14:textId="153BE1FB" w:rsidR="007D5F5A" w:rsidRDefault="007D5F5A">
      <w:pPr>
        <w:pStyle w:val="Kommentartext"/>
      </w:pPr>
      <w:r>
        <w:rPr>
          <w:rStyle w:val="Kommentarzeichen"/>
        </w:rPr>
        <w:annotationRef/>
      </w:r>
      <w:r>
        <w:t xml:space="preserve">Super idee, alle bisher genannten Kaptel zusammenzufassen. </w:t>
      </w:r>
    </w:p>
  </w:comment>
  <w:comment w:id="66" w:author="Autor" w:initials="A">
    <w:p w14:paraId="0D9386A8" w14:textId="361C6A32" w:rsidR="007D5F5A" w:rsidRDefault="007D5F5A">
      <w:pPr>
        <w:pStyle w:val="Kommentartext"/>
      </w:pPr>
      <w:r>
        <w:rPr>
          <w:rStyle w:val="Kommentarzeichen"/>
        </w:rPr>
        <w:annotationRef/>
      </w:r>
      <w:r>
        <w:t>hehe</w:t>
      </w:r>
    </w:p>
  </w:comment>
  <w:comment w:id="67" w:author="Autor" w:initials="A">
    <w:p w14:paraId="421FC201" w14:textId="7E5563C1" w:rsidR="007D5F5A" w:rsidRDefault="007D5F5A">
      <w:pPr>
        <w:pStyle w:val="Kommentartext"/>
      </w:pPr>
      <w:r>
        <w:rPr>
          <w:rStyle w:val="Kommentarzeichen"/>
        </w:rPr>
        <w:annotationRef/>
      </w:r>
      <w:r>
        <w:t>ggf was fuer den Anfang</w:t>
      </w:r>
    </w:p>
  </w:comment>
  <w:comment w:id="71" w:author="Autor" w:initials="A">
    <w:p w14:paraId="1456FC10" w14:textId="15A982D7" w:rsidR="007D5F5A" w:rsidRDefault="007D5F5A">
      <w:pPr>
        <w:pStyle w:val="Kommentartext"/>
      </w:pPr>
      <w:r>
        <w:rPr>
          <w:rStyle w:val="Kommentarzeichen"/>
        </w:rPr>
        <w:annotationRef/>
      </w:r>
      <w:r>
        <w:t xml:space="preserve">Vorsichtig mit der Aussage. Viele Konzepte sind bereits seit 1960 auf dem Markt, nur nicht erfasst. </w:t>
      </w:r>
      <w:r>
        <w:br/>
      </w:r>
      <w:r>
        <w:br/>
      </w:r>
      <w:r>
        <w:sym w:font="Wingdings" w:char="F0E0"/>
      </w:r>
      <w:r>
        <w:t xml:space="preserve"> Einen Einstieg in die Thematik bieten Fery und Ponserre an, die … </w:t>
      </w:r>
    </w:p>
  </w:comment>
  <w:comment w:id="75" w:author="Autor" w:initials="A">
    <w:p w14:paraId="4D3076BA" w14:textId="064B2A68" w:rsidR="007D5F5A" w:rsidRDefault="007D5F5A">
      <w:pPr>
        <w:pStyle w:val="Kommentartext"/>
      </w:pPr>
      <w:r>
        <w:rPr>
          <w:rStyle w:val="Kommentarzeichen"/>
        </w:rPr>
        <w:annotationRef/>
      </w:r>
      <w:r>
        <w:t>Keine Wertungen („Leider“</w:t>
      </w:r>
    </w:p>
  </w:comment>
  <w:comment w:id="97" w:author="Autor" w:initials="A">
    <w:p w14:paraId="0BB14E7C" w14:textId="269262FC" w:rsidR="007D5F5A" w:rsidRDefault="007D5F5A">
      <w:pPr>
        <w:pStyle w:val="Kommentartext"/>
      </w:pPr>
      <w:r>
        <w:rPr>
          <w:rStyle w:val="Kommentarzeichen"/>
        </w:rPr>
        <w:annotationRef/>
      </w:r>
      <w:r>
        <w:t>Wie gesagt „“</w:t>
      </w:r>
    </w:p>
  </w:comment>
  <w:comment w:id="105" w:author="Autor" w:initials="A">
    <w:p w14:paraId="58EC1691" w14:textId="23E5CAB0" w:rsidR="007D5F5A" w:rsidRDefault="007D5F5A">
      <w:pPr>
        <w:pStyle w:val="Kommentartext"/>
      </w:pPr>
      <w:r>
        <w:rPr>
          <w:rStyle w:val="Kommentarzeichen"/>
        </w:rPr>
        <w:annotationRef/>
      </w:r>
      <w:r>
        <w:t>Quelle?</w:t>
      </w:r>
    </w:p>
  </w:comment>
  <w:comment w:id="111" w:author="Autor" w:initials="A">
    <w:p w14:paraId="419D74F7" w14:textId="0FD5A1A0" w:rsidR="007D5F5A" w:rsidRDefault="007D5F5A">
      <w:pPr>
        <w:pStyle w:val="Kommentartext"/>
      </w:pPr>
      <w:r>
        <w:rPr>
          <w:rStyle w:val="Kommentarzeichen"/>
        </w:rPr>
        <w:annotationRef/>
      </w:r>
      <w:r>
        <w:t xml:space="preserve">Oft werden digitale Spiele an ihrer Immersion gemessen, wie beispielsweise in spielemagazinen und bewertungen (beispiel) </w:t>
      </w:r>
    </w:p>
  </w:comment>
  <w:comment w:id="112" w:author="Autor" w:initials="A">
    <w:p w14:paraId="51CC6623" w14:textId="19E1E538" w:rsidR="007D5F5A" w:rsidRDefault="007D5F5A">
      <w:pPr>
        <w:pStyle w:val="Kommentartext"/>
      </w:pPr>
      <w:r>
        <w:rPr>
          <w:rStyle w:val="Kommentarzeichen"/>
        </w:rPr>
        <w:annotationRef/>
      </w:r>
      <w:r>
        <w:t>Hierzu hab ich nix gefunden</w:t>
      </w:r>
    </w:p>
  </w:comment>
  <w:comment w:id="115" w:author="Autor" w:initials="A">
    <w:p w14:paraId="3C11B2E1" w14:textId="08A3ED4E" w:rsidR="007D5F5A" w:rsidRDefault="007D5F5A">
      <w:pPr>
        <w:pStyle w:val="Kommentartext"/>
      </w:pPr>
      <w:r>
        <w:rPr>
          <w:rStyle w:val="Kommentarzeichen"/>
        </w:rPr>
        <w:annotationRef/>
      </w:r>
      <w:r>
        <w:t>Grafik, die das Schema von Immersion zusammenfasst</w:t>
      </w:r>
    </w:p>
  </w:comment>
  <w:comment w:id="116" w:author="Autor" w:initials="A">
    <w:p w14:paraId="111F2D69" w14:textId="1EACACFB" w:rsidR="007D5F5A" w:rsidRDefault="007D5F5A">
      <w:pPr>
        <w:pStyle w:val="Kommentartext"/>
      </w:pPr>
      <w:r>
        <w:rPr>
          <w:rStyle w:val="Kommentarzeichen"/>
        </w:rPr>
        <w:annotationRef/>
      </w:r>
      <w:r>
        <w:t>Gönn dir die Grafik. Muss nochmal überarbeitet werden da schlecht lesbar</w:t>
      </w:r>
    </w:p>
  </w:comment>
  <w:comment w:id="121" w:author="Autor" w:initials="A">
    <w:p w14:paraId="2C99589E" w14:textId="77777777" w:rsidR="007D5F5A" w:rsidRDefault="007D5F5A">
      <w:pPr>
        <w:pStyle w:val="Kommentartext"/>
      </w:pPr>
      <w:r>
        <w:rPr>
          <w:rStyle w:val="Kommentarzeichen"/>
        </w:rPr>
        <w:annotationRef/>
      </w:r>
      <w:r>
        <w:t>Quellen</w:t>
      </w:r>
    </w:p>
    <w:p w14:paraId="43B51080" w14:textId="77777777" w:rsidR="007D5F5A" w:rsidRDefault="007D5F5A">
      <w:pPr>
        <w:pStyle w:val="Kommentartext"/>
      </w:pPr>
    </w:p>
    <w:p w14:paraId="448CE920" w14:textId="77777777" w:rsidR="007D5F5A" w:rsidRDefault="007D5F5A">
      <w:pPr>
        <w:pStyle w:val="Kommentartext"/>
      </w:pPr>
      <w:r>
        <w:t>Präsenz abgrenzen zu Immersion  (Ich führe mich in der welt vs. Ich werde in die welt gezogen?)</w:t>
      </w:r>
    </w:p>
    <w:p w14:paraId="13D38282" w14:textId="38A4225A" w:rsidR="007D5F5A" w:rsidRDefault="007D5F5A" w:rsidP="00D971C8">
      <w:pPr>
        <w:pStyle w:val="Kommentartext"/>
        <w:numPr>
          <w:ilvl w:val="0"/>
          <w:numId w:val="8"/>
        </w:numPr>
      </w:pPr>
      <w:r>
        <w:t xml:space="preserve">Spiele koennen immersiv sein aber auch nicht präsent und anders herum </w:t>
      </w:r>
      <w:r>
        <w:br/>
      </w:r>
      <w:r>
        <w:br/>
      </w:r>
      <w:r>
        <w:sym w:font="Wingdings" w:char="F0E0"/>
      </w:r>
      <w:r>
        <w:t xml:space="preserve"> Vorsicht!</w:t>
      </w:r>
    </w:p>
  </w:comment>
  <w:comment w:id="132" w:author="Autor" w:initials="A">
    <w:p w14:paraId="77338F3B" w14:textId="1ACF33AA" w:rsidR="007D5F5A" w:rsidRDefault="007D5F5A">
      <w:pPr>
        <w:pStyle w:val="Kommentartext"/>
      </w:pPr>
      <w:r>
        <w:rPr>
          <w:rStyle w:val="Kommentarzeichen"/>
        </w:rPr>
        <w:annotationRef/>
      </w:r>
      <w:r>
        <w:t xml:space="preserve">Abgrenzung zu Flow geben oder ggf. erwähnen? </w:t>
      </w:r>
    </w:p>
  </w:comment>
  <w:comment w:id="133" w:author="Autor" w:initials="A">
    <w:p w14:paraId="0622852B" w14:textId="64D8AE61" w:rsidR="007D5F5A" w:rsidRDefault="007D5F5A">
      <w:pPr>
        <w:pStyle w:val="Kommentartext"/>
      </w:pPr>
      <w:r>
        <w:rPr>
          <w:rStyle w:val="Kommentarzeichen"/>
        </w:rPr>
        <w:annotationRef/>
      </w:r>
      <w:r>
        <w:t>Siehe ab „</w:t>
      </w:r>
      <w:r w:rsidRPr="00E27044">
        <w:t>Csikszentmihalyi</w:t>
      </w:r>
      <w:r>
        <w:t xml:space="preserve"> (1975) entwickelte in Abgrenzung zur Immersion…“</w:t>
      </w:r>
    </w:p>
  </w:comment>
  <w:comment w:id="157" w:author="Autor" w:initials="A">
    <w:p w14:paraId="42A10B91" w14:textId="5BEC29B9" w:rsidR="007D5F5A" w:rsidRDefault="007D5F5A">
      <w:pPr>
        <w:pStyle w:val="Kommentartext"/>
      </w:pPr>
      <w:r>
        <w:rPr>
          <w:rStyle w:val="Kommentarzeichen"/>
        </w:rPr>
        <w:annotationRef/>
      </w:r>
      <w:r>
        <w:t>Ggf. andere woerter</w:t>
      </w:r>
    </w:p>
  </w:comment>
  <w:comment w:id="162" w:author="Autor" w:initials="A">
    <w:p w14:paraId="0E0982D7" w14:textId="1AB50B24" w:rsidR="007D5F5A" w:rsidRDefault="007D5F5A">
      <w:pPr>
        <w:pStyle w:val="Kommentartext"/>
      </w:pPr>
      <w:r>
        <w:rPr>
          <w:rStyle w:val="Kommentarzeichen"/>
        </w:rPr>
        <w:annotationRef/>
      </w:r>
      <w:r>
        <w:t>Welches PDF?</w:t>
      </w:r>
    </w:p>
  </w:comment>
  <w:comment w:id="163" w:author="Autor" w:initials="A">
    <w:p w14:paraId="30135AD6" w14:textId="5F6BC1D6" w:rsidR="007D5F5A" w:rsidRDefault="007D5F5A">
      <w:pPr>
        <w:pStyle w:val="Kommentartext"/>
      </w:pPr>
      <w:r>
        <w:rPr>
          <w:rStyle w:val="Kommentarzeichen"/>
        </w:rPr>
        <w:annotationRef/>
      </w:r>
      <w:r>
        <w:t>Ich muss ja eine Quelle angeben. Aber wie gebe ich Brockhaus 2003 als Quelle an?</w:t>
      </w:r>
    </w:p>
    <w:p w14:paraId="073034F1" w14:textId="77777777" w:rsidR="007D5F5A" w:rsidRDefault="007D5F5A">
      <w:pPr>
        <w:pStyle w:val="Kommentartext"/>
      </w:pPr>
    </w:p>
  </w:comment>
  <w:comment w:id="167" w:author="Autor" w:initials="A">
    <w:p w14:paraId="379F7E98" w14:textId="49F8585D" w:rsidR="007D5F5A" w:rsidRDefault="007D5F5A">
      <w:pPr>
        <w:pStyle w:val="Kommentartext"/>
      </w:pPr>
      <w:r>
        <w:rPr>
          <w:rStyle w:val="Kommentarzeichen"/>
        </w:rPr>
        <w:annotationRef/>
      </w:r>
      <w:r>
        <w:rPr>
          <w:rStyle w:val="Kommentarzeichen"/>
        </w:rPr>
        <w:t xml:space="preserve">Monster satz </w:t>
      </w:r>
    </w:p>
  </w:comment>
  <w:comment w:id="184" w:author="Autor" w:initials="A">
    <w:p w14:paraId="2B1D2BE2" w14:textId="483B0266" w:rsidR="007D5F5A" w:rsidRDefault="007D5F5A">
      <w:pPr>
        <w:pStyle w:val="Kommentartext"/>
      </w:pPr>
      <w:r>
        <w:rPr>
          <w:rStyle w:val="Kommentarzeichen"/>
        </w:rPr>
        <w:annotationRef/>
      </w:r>
      <w:r>
        <w:t>Reicht das als Abgrenzung VR-AR?</w:t>
      </w:r>
    </w:p>
  </w:comment>
  <w:comment w:id="187" w:author="Autor" w:initials="A">
    <w:p w14:paraId="5762B902" w14:textId="5B7DEFA4" w:rsidR="007D5F5A" w:rsidRDefault="007D5F5A">
      <w:pPr>
        <w:pStyle w:val="Kommentartext"/>
      </w:pPr>
      <w:r>
        <w:rPr>
          <w:rStyle w:val="Kommentarzeichen"/>
        </w:rPr>
        <w:annotationRef/>
      </w:r>
      <w:r>
        <w:t xml:space="preserve">Quelle ? </w:t>
      </w:r>
    </w:p>
  </w:comment>
  <w:comment w:id="194" w:author="Autor" w:initials="A">
    <w:p w14:paraId="1A58C078" w14:textId="25DB9478" w:rsidR="007D5F5A" w:rsidRDefault="007D5F5A">
      <w:pPr>
        <w:pStyle w:val="Kommentartext"/>
      </w:pPr>
      <w:r>
        <w:rPr>
          <w:rStyle w:val="Kommentarzeichen"/>
        </w:rPr>
        <w:annotationRef/>
      </w:r>
      <w:r>
        <w:t xml:space="preserve">Entweder deutsch im Text und englisch in Klammern oder umgekehrt. </w:t>
      </w:r>
    </w:p>
    <w:p w14:paraId="7B4CD84C" w14:textId="77777777" w:rsidR="007D5F5A" w:rsidRDefault="007D5F5A">
      <w:pPr>
        <w:pStyle w:val="Kommentartext"/>
      </w:pPr>
    </w:p>
    <w:p w14:paraId="095F484A" w14:textId="1CFBB74B" w:rsidR="007D5F5A" w:rsidRDefault="007D5F5A" w:rsidP="00B307C6">
      <w:pPr>
        <w:pStyle w:val="Kommentartext"/>
        <w:numPr>
          <w:ilvl w:val="0"/>
          <w:numId w:val="8"/>
        </w:numPr>
      </w:pPr>
      <w:r>
        <w:t xml:space="preserve"> Eine Einheitliche Präsentation ist wichtig.</w:t>
      </w:r>
    </w:p>
  </w:comment>
  <w:comment w:id="200" w:author="Autor" w:initials="A">
    <w:p w14:paraId="5A9C8B94" w14:textId="1178A0C9" w:rsidR="007D5F5A" w:rsidRDefault="007D5F5A">
      <w:pPr>
        <w:pStyle w:val="Kommentartext"/>
      </w:pPr>
      <w:r>
        <w:rPr>
          <w:rStyle w:val="Kommentarzeichen"/>
        </w:rPr>
        <w:annotationRef/>
      </w:r>
      <w:r>
        <w:t>Quelle</w:t>
      </w:r>
    </w:p>
  </w:comment>
  <w:comment w:id="201" w:author="Autor" w:initials="A">
    <w:p w14:paraId="359F486B" w14:textId="37B8B161" w:rsidR="007D5F5A" w:rsidRDefault="007D5F5A">
      <w:pPr>
        <w:pStyle w:val="Kommentartext"/>
      </w:pPr>
      <w:r>
        <w:rPr>
          <w:rStyle w:val="Kommentarzeichen"/>
        </w:rPr>
        <w:annotationRef/>
      </w:r>
      <w:r>
        <w:t>Brill 2009 ist hier die Quelle wie am Anfang angemerkt</w:t>
      </w:r>
    </w:p>
  </w:comment>
  <w:comment w:id="202" w:author="Autor" w:initials="A">
    <w:p w14:paraId="73DB8B0B" w14:textId="5D888D2B" w:rsidR="007D5F5A" w:rsidRDefault="007D5F5A">
      <w:pPr>
        <w:pStyle w:val="Kommentartext"/>
      </w:pPr>
      <w:r>
        <w:rPr>
          <w:rStyle w:val="Kommentarzeichen"/>
        </w:rPr>
        <w:annotationRef/>
      </w:r>
      <w:r>
        <w:t>?</w:t>
      </w:r>
    </w:p>
  </w:comment>
  <w:comment w:id="209" w:author="Autor" w:initials="A">
    <w:p w14:paraId="31125137" w14:textId="4C806B99" w:rsidR="007D5F5A" w:rsidRDefault="007D5F5A">
      <w:pPr>
        <w:pStyle w:val="Kommentartext"/>
      </w:pPr>
      <w:r>
        <w:rPr>
          <w:rStyle w:val="Kommentarzeichen"/>
        </w:rPr>
        <w:annotationRef/>
      </w:r>
      <w:r>
        <w:t>Gib das als quelle an; Zugriffsdatum nicht vergessen</w:t>
      </w:r>
    </w:p>
  </w:comment>
  <w:comment w:id="211" w:author="Autor" w:initials="A">
    <w:p w14:paraId="75AC98EE" w14:textId="7AA4BED8" w:rsidR="007D5F5A" w:rsidRDefault="007D5F5A">
      <w:pPr>
        <w:pStyle w:val="Kommentartext"/>
      </w:pPr>
      <w:r>
        <w:rPr>
          <w:rStyle w:val="Kommentarzeichen"/>
        </w:rPr>
        <w:annotationRef/>
      </w:r>
      <w:r>
        <w:t xml:space="preserve">GGf. auch selber nachzeichnen -&gt; + in der spaeteren arbeite, wenn man die grafiken alle einheitlich gestaltet. </w:t>
      </w:r>
      <w:r>
        <w:rPr>
          <w:rFonts w:ascii="Segoe UI Emoji" w:eastAsia="Segoe UI Emoji" w:hAnsi="Segoe UI Emoji" w:cs="Segoe UI Emoji"/>
        </w:rPr>
        <w:t>😉</w:t>
      </w:r>
      <w:r>
        <w:t xml:space="preserve"> </w:t>
      </w:r>
    </w:p>
  </w:comment>
  <w:comment w:id="212" w:author="Autor" w:initials="A">
    <w:p w14:paraId="7D870839" w14:textId="6A6AC6DE" w:rsidR="007D5F5A" w:rsidRDefault="007D5F5A">
      <w:pPr>
        <w:pStyle w:val="Kommentartext"/>
      </w:pPr>
      <w:r>
        <w:rPr>
          <w:rStyle w:val="Kommentarzeichen"/>
        </w:rPr>
        <w:annotationRef/>
      </w:r>
      <w:r>
        <w:t>Die habe ich selber nachgezeichnet. Muss sie aber dann noch anpassen, z.b. Schrift einheitlich, das stimmt</w:t>
      </w:r>
    </w:p>
  </w:comment>
  <w:comment w:id="214" w:author="Autor" w:initials="A">
    <w:p w14:paraId="73169B09" w14:textId="4546966A" w:rsidR="007D5F5A" w:rsidRDefault="007D5F5A">
      <w:pPr>
        <w:pStyle w:val="Kommentartext"/>
      </w:pPr>
      <w:r>
        <w:rPr>
          <w:rStyle w:val="Kommentarzeichen"/>
        </w:rPr>
        <w:annotationRef/>
      </w:r>
    </w:p>
  </w:comment>
  <w:comment w:id="247" w:author="Autor" w:initials="A">
    <w:p w14:paraId="4D6C1AD5" w14:textId="084293B9" w:rsidR="007D5F5A" w:rsidRDefault="007D5F5A">
      <w:pPr>
        <w:pStyle w:val="Kommentartext"/>
      </w:pPr>
      <w:r>
        <w:rPr>
          <w:rStyle w:val="Kommentarzeichen"/>
        </w:rPr>
        <w:annotationRef/>
      </w:r>
      <w:r>
        <w:t xml:space="preserve">Zusammenfassung geben: Was ist das fazit der Literatur zum Thema VR + Excergames? </w:t>
      </w:r>
    </w:p>
  </w:comment>
  <w:comment w:id="248" w:author="Autor" w:initials="A">
    <w:p w14:paraId="6807F01B" w14:textId="1F2B1C08" w:rsidR="007D5F5A" w:rsidRDefault="007D5F5A">
      <w:pPr>
        <w:pStyle w:val="Kommentartext"/>
      </w:pPr>
      <w:r>
        <w:rPr>
          <w:rStyle w:val="Kommentarzeichen"/>
        </w:rPr>
        <w:annotationRef/>
      </w:r>
      <w:r>
        <w:t>Gönn dir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A90610" w15:done="0"/>
  <w15:commentEx w15:paraId="5583FF7F" w15:paraIdParent="07A90610" w15:done="0"/>
  <w15:commentEx w15:paraId="3F8CB2E8" w15:done="0"/>
  <w15:commentEx w15:paraId="3A78012B" w15:done="0"/>
  <w15:commentEx w15:paraId="51B11521" w15:done="0"/>
  <w15:commentEx w15:paraId="18EA0DA3" w15:done="0"/>
  <w15:commentEx w15:paraId="1BC9B129" w15:paraIdParent="18EA0DA3" w15:done="0"/>
  <w15:commentEx w15:paraId="77B5EC00" w15:done="1"/>
  <w15:commentEx w15:paraId="6867DCB5" w15:done="0"/>
  <w15:commentEx w15:paraId="1E430EB0" w15:done="1"/>
  <w15:commentEx w15:paraId="6A30B62B" w15:done="0"/>
  <w15:commentEx w15:paraId="30E79C03" w15:paraIdParent="6A30B62B" w15:done="0"/>
  <w15:commentEx w15:paraId="46952F4E" w15:done="1"/>
  <w15:commentEx w15:paraId="0316C51C" w15:done="1"/>
  <w15:commentEx w15:paraId="37E50BFB" w15:done="1"/>
  <w15:commentEx w15:paraId="6EADF225" w15:done="0"/>
  <w15:commentEx w15:paraId="4E8D08DA" w15:paraIdParent="6EADF225" w15:done="0"/>
  <w15:commentEx w15:paraId="5DBB43CD" w15:done="0"/>
  <w15:commentEx w15:paraId="43476787" w15:paraIdParent="5DBB43CD" w15:done="0"/>
  <w15:commentEx w15:paraId="06BD5B18" w15:done="0"/>
  <w15:commentEx w15:paraId="4A260D4E" w15:done="1"/>
  <w15:commentEx w15:paraId="466C326D" w15:done="1"/>
  <w15:commentEx w15:paraId="7EA4E815" w15:done="0"/>
  <w15:commentEx w15:paraId="3FA54FBC" w15:done="0"/>
  <w15:commentEx w15:paraId="0D9386A8" w15:done="0"/>
  <w15:commentEx w15:paraId="421FC201" w15:done="0"/>
  <w15:commentEx w15:paraId="1456FC10" w15:done="1"/>
  <w15:commentEx w15:paraId="4D3076BA" w15:done="1"/>
  <w15:commentEx w15:paraId="0BB14E7C" w15:done="0"/>
  <w15:commentEx w15:paraId="58EC1691" w15:done="1"/>
  <w15:commentEx w15:paraId="419D74F7" w15:done="0"/>
  <w15:commentEx w15:paraId="51CC6623" w15:paraIdParent="419D74F7" w15:done="0"/>
  <w15:commentEx w15:paraId="3C11B2E1" w15:done="0"/>
  <w15:commentEx w15:paraId="111F2D69" w15:paraIdParent="3C11B2E1" w15:done="0"/>
  <w15:commentEx w15:paraId="13D38282" w15:done="0"/>
  <w15:commentEx w15:paraId="77338F3B" w15:done="0"/>
  <w15:commentEx w15:paraId="0622852B" w15:paraIdParent="77338F3B" w15:done="0"/>
  <w15:commentEx w15:paraId="42A10B91" w15:done="1"/>
  <w15:commentEx w15:paraId="0E0982D7" w15:done="0"/>
  <w15:commentEx w15:paraId="073034F1" w15:paraIdParent="0E0982D7" w15:done="0"/>
  <w15:commentEx w15:paraId="379F7E98" w15:done="1"/>
  <w15:commentEx w15:paraId="2B1D2BE2" w15:done="0"/>
  <w15:commentEx w15:paraId="5762B902" w15:done="1"/>
  <w15:commentEx w15:paraId="095F484A" w15:done="0"/>
  <w15:commentEx w15:paraId="5A9C8B94" w15:done="0"/>
  <w15:commentEx w15:paraId="359F486B" w15:paraIdParent="5A9C8B94" w15:done="0"/>
  <w15:commentEx w15:paraId="73DB8B0B" w15:done="0"/>
  <w15:commentEx w15:paraId="31125137" w15:done="0"/>
  <w15:commentEx w15:paraId="75AC98EE" w15:done="0"/>
  <w15:commentEx w15:paraId="7D870839" w15:paraIdParent="75AC98EE" w15:done="0"/>
  <w15:commentEx w15:paraId="73169B09" w15:done="0"/>
  <w15:commentEx w15:paraId="4D6C1AD5" w15:done="0"/>
  <w15:commentEx w15:paraId="6807F01B" w15:paraIdParent="4D6C1A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73C087" w14:textId="77777777" w:rsidR="00AD2DC4" w:rsidRDefault="00AD2DC4" w:rsidP="00793C70">
      <w:pPr>
        <w:spacing w:line="240" w:lineRule="auto"/>
      </w:pPr>
      <w:r>
        <w:separator/>
      </w:r>
    </w:p>
  </w:endnote>
  <w:endnote w:type="continuationSeparator" w:id="0">
    <w:p w14:paraId="4099CFA7" w14:textId="77777777" w:rsidR="00AD2DC4" w:rsidRDefault="00AD2DC4"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alatino Linotype">
    <w:altName w:val="Palatino"/>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IDFont+F1">
    <w:panose1 w:val="00000000000000000000"/>
    <w:charset w:val="00"/>
    <w:family w:val="auto"/>
    <w:notTrueType/>
    <w:pitch w:val="default"/>
    <w:sig w:usb0="00000003" w:usb1="00000000" w:usb2="00000000" w:usb3="00000000" w:csb0="00000001" w:csb1="00000000"/>
  </w:font>
  <w:font w:name="Meiryo">
    <w:altName w:val="MS Gothic"/>
    <w:charset w:val="80"/>
    <w:family w:val="swiss"/>
    <w:pitch w:val="variable"/>
    <w:sig w:usb0="E00002FF" w:usb1="6AC7FFFF"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CE1F8E" w14:textId="77777777" w:rsidR="00AD2DC4" w:rsidRDefault="00AD2DC4" w:rsidP="00793C70">
      <w:pPr>
        <w:spacing w:line="240" w:lineRule="auto"/>
      </w:pPr>
      <w:r>
        <w:separator/>
      </w:r>
    </w:p>
  </w:footnote>
  <w:footnote w:type="continuationSeparator" w:id="0">
    <w:p w14:paraId="480D2BAE" w14:textId="77777777" w:rsidR="00AD2DC4" w:rsidRDefault="00AD2DC4" w:rsidP="00793C7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CC01E1"/>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1" w15:restartNumberingAfterBreak="0">
    <w:nsid w:val="22747771"/>
    <w:multiLevelType w:val="hybridMultilevel"/>
    <w:tmpl w:val="85DA9F44"/>
    <w:lvl w:ilvl="0" w:tplc="E5720C42">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2" w15:restartNumberingAfterBreak="0">
    <w:nsid w:val="2F4365E2"/>
    <w:multiLevelType w:val="hybridMultilevel"/>
    <w:tmpl w:val="BBB0E2AE"/>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3" w15:restartNumberingAfterBreak="0">
    <w:nsid w:val="2FBD2757"/>
    <w:multiLevelType w:val="hybridMultilevel"/>
    <w:tmpl w:val="A9245038"/>
    <w:lvl w:ilvl="0" w:tplc="047A09D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4" w15:restartNumberingAfterBreak="0">
    <w:nsid w:val="340A247E"/>
    <w:multiLevelType w:val="hybridMultilevel"/>
    <w:tmpl w:val="BBA4FE78"/>
    <w:lvl w:ilvl="0" w:tplc="70525EAE">
      <w:numFmt w:val="bullet"/>
      <w:lvlText w:val="-"/>
      <w:lvlJc w:val="left"/>
      <w:pPr>
        <w:ind w:left="720" w:hanging="360"/>
      </w:pPr>
      <w:rPr>
        <w:rFonts w:ascii="Palatino Linotype" w:eastAsia="Times New Roman" w:hAnsi="Palatino Linotype"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EA2BF0"/>
    <w:multiLevelType w:val="hybridMultilevel"/>
    <w:tmpl w:val="C50271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9146F06"/>
    <w:multiLevelType w:val="hybridMultilevel"/>
    <w:tmpl w:val="69A0BFF8"/>
    <w:lvl w:ilvl="0" w:tplc="5F083C86">
      <w:start w:val="1"/>
      <w:numFmt w:val="decimal"/>
      <w:lvlText w:val="%1."/>
      <w:lvlJc w:val="left"/>
      <w:pPr>
        <w:ind w:left="757" w:hanging="360"/>
      </w:pPr>
      <w:rPr>
        <w:rFonts w:hint="default"/>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7" w15:restartNumberingAfterBreak="0">
    <w:nsid w:val="3DC03568"/>
    <w:multiLevelType w:val="hybridMultilevel"/>
    <w:tmpl w:val="80C80304"/>
    <w:lvl w:ilvl="0" w:tplc="0407000F">
      <w:start w:val="1"/>
      <w:numFmt w:val="decimal"/>
      <w:lvlText w:val="%1."/>
      <w:lvlJc w:val="left"/>
      <w:pPr>
        <w:ind w:left="1117" w:hanging="360"/>
      </w:pPr>
    </w:lvl>
    <w:lvl w:ilvl="1" w:tplc="04070019" w:tentative="1">
      <w:start w:val="1"/>
      <w:numFmt w:val="lowerLetter"/>
      <w:lvlText w:val="%2."/>
      <w:lvlJc w:val="left"/>
      <w:pPr>
        <w:ind w:left="1837" w:hanging="360"/>
      </w:pPr>
    </w:lvl>
    <w:lvl w:ilvl="2" w:tplc="0407001B" w:tentative="1">
      <w:start w:val="1"/>
      <w:numFmt w:val="lowerRoman"/>
      <w:lvlText w:val="%3."/>
      <w:lvlJc w:val="right"/>
      <w:pPr>
        <w:ind w:left="2557" w:hanging="180"/>
      </w:pPr>
    </w:lvl>
    <w:lvl w:ilvl="3" w:tplc="0407000F" w:tentative="1">
      <w:start w:val="1"/>
      <w:numFmt w:val="decimal"/>
      <w:lvlText w:val="%4."/>
      <w:lvlJc w:val="left"/>
      <w:pPr>
        <w:ind w:left="3277" w:hanging="360"/>
      </w:pPr>
    </w:lvl>
    <w:lvl w:ilvl="4" w:tplc="04070019" w:tentative="1">
      <w:start w:val="1"/>
      <w:numFmt w:val="lowerLetter"/>
      <w:lvlText w:val="%5."/>
      <w:lvlJc w:val="left"/>
      <w:pPr>
        <w:ind w:left="3997" w:hanging="360"/>
      </w:pPr>
    </w:lvl>
    <w:lvl w:ilvl="5" w:tplc="0407001B" w:tentative="1">
      <w:start w:val="1"/>
      <w:numFmt w:val="lowerRoman"/>
      <w:lvlText w:val="%6."/>
      <w:lvlJc w:val="right"/>
      <w:pPr>
        <w:ind w:left="4717" w:hanging="180"/>
      </w:pPr>
    </w:lvl>
    <w:lvl w:ilvl="6" w:tplc="0407000F" w:tentative="1">
      <w:start w:val="1"/>
      <w:numFmt w:val="decimal"/>
      <w:lvlText w:val="%7."/>
      <w:lvlJc w:val="left"/>
      <w:pPr>
        <w:ind w:left="5437" w:hanging="360"/>
      </w:pPr>
    </w:lvl>
    <w:lvl w:ilvl="7" w:tplc="04070019" w:tentative="1">
      <w:start w:val="1"/>
      <w:numFmt w:val="lowerLetter"/>
      <w:lvlText w:val="%8."/>
      <w:lvlJc w:val="left"/>
      <w:pPr>
        <w:ind w:left="6157" w:hanging="360"/>
      </w:pPr>
    </w:lvl>
    <w:lvl w:ilvl="8" w:tplc="0407001B" w:tentative="1">
      <w:start w:val="1"/>
      <w:numFmt w:val="lowerRoman"/>
      <w:lvlText w:val="%9."/>
      <w:lvlJc w:val="right"/>
      <w:pPr>
        <w:ind w:left="6877" w:hanging="180"/>
      </w:pPr>
    </w:lvl>
  </w:abstractNum>
  <w:abstractNum w:abstractNumId="8" w15:restartNumberingAfterBreak="0">
    <w:nsid w:val="4AD458C5"/>
    <w:multiLevelType w:val="hybridMultilevel"/>
    <w:tmpl w:val="6012FB08"/>
    <w:lvl w:ilvl="0" w:tplc="12C809C8">
      <w:start w:val="1"/>
      <w:numFmt w:val="decimal"/>
      <w:lvlText w:val="%1."/>
      <w:lvlJc w:val="left"/>
      <w:pPr>
        <w:ind w:left="757" w:hanging="360"/>
      </w:pPr>
      <w:rPr>
        <w:rFonts w:ascii="Palatino Linotype" w:eastAsia="Times New Roman" w:hAnsi="Palatino Linotype" w:cs="Times New Roman"/>
      </w:rPr>
    </w:lvl>
    <w:lvl w:ilvl="1" w:tplc="04070019" w:tentative="1">
      <w:start w:val="1"/>
      <w:numFmt w:val="lowerLetter"/>
      <w:lvlText w:val="%2."/>
      <w:lvlJc w:val="left"/>
      <w:pPr>
        <w:ind w:left="1477" w:hanging="360"/>
      </w:pPr>
    </w:lvl>
    <w:lvl w:ilvl="2" w:tplc="0407001B" w:tentative="1">
      <w:start w:val="1"/>
      <w:numFmt w:val="lowerRoman"/>
      <w:lvlText w:val="%3."/>
      <w:lvlJc w:val="right"/>
      <w:pPr>
        <w:ind w:left="2197" w:hanging="180"/>
      </w:pPr>
    </w:lvl>
    <w:lvl w:ilvl="3" w:tplc="0407000F" w:tentative="1">
      <w:start w:val="1"/>
      <w:numFmt w:val="decimal"/>
      <w:lvlText w:val="%4."/>
      <w:lvlJc w:val="left"/>
      <w:pPr>
        <w:ind w:left="2917" w:hanging="360"/>
      </w:pPr>
    </w:lvl>
    <w:lvl w:ilvl="4" w:tplc="04070019" w:tentative="1">
      <w:start w:val="1"/>
      <w:numFmt w:val="lowerLetter"/>
      <w:lvlText w:val="%5."/>
      <w:lvlJc w:val="left"/>
      <w:pPr>
        <w:ind w:left="3637" w:hanging="360"/>
      </w:pPr>
    </w:lvl>
    <w:lvl w:ilvl="5" w:tplc="0407001B" w:tentative="1">
      <w:start w:val="1"/>
      <w:numFmt w:val="lowerRoman"/>
      <w:lvlText w:val="%6."/>
      <w:lvlJc w:val="right"/>
      <w:pPr>
        <w:ind w:left="4357" w:hanging="180"/>
      </w:pPr>
    </w:lvl>
    <w:lvl w:ilvl="6" w:tplc="0407000F" w:tentative="1">
      <w:start w:val="1"/>
      <w:numFmt w:val="decimal"/>
      <w:lvlText w:val="%7."/>
      <w:lvlJc w:val="left"/>
      <w:pPr>
        <w:ind w:left="5077" w:hanging="360"/>
      </w:pPr>
    </w:lvl>
    <w:lvl w:ilvl="7" w:tplc="04070019" w:tentative="1">
      <w:start w:val="1"/>
      <w:numFmt w:val="lowerLetter"/>
      <w:lvlText w:val="%8."/>
      <w:lvlJc w:val="left"/>
      <w:pPr>
        <w:ind w:left="5797" w:hanging="360"/>
      </w:pPr>
    </w:lvl>
    <w:lvl w:ilvl="8" w:tplc="0407001B" w:tentative="1">
      <w:start w:val="1"/>
      <w:numFmt w:val="lowerRoman"/>
      <w:lvlText w:val="%9."/>
      <w:lvlJc w:val="right"/>
      <w:pPr>
        <w:ind w:left="6517" w:hanging="180"/>
      </w:pPr>
    </w:lvl>
  </w:abstractNum>
  <w:abstractNum w:abstractNumId="9" w15:restartNumberingAfterBreak="0">
    <w:nsid w:val="4FAF2004"/>
    <w:multiLevelType w:val="hybridMultilevel"/>
    <w:tmpl w:val="FC90B5C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1043DED"/>
    <w:multiLevelType w:val="multilevel"/>
    <w:tmpl w:val="DD8834F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1" w15:restartNumberingAfterBreak="0">
    <w:nsid w:val="75354667"/>
    <w:multiLevelType w:val="hybridMultilevel"/>
    <w:tmpl w:val="3FFE43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B9675D7"/>
    <w:multiLevelType w:val="hybridMultilevel"/>
    <w:tmpl w:val="56EC01E2"/>
    <w:lvl w:ilvl="0" w:tplc="82B0366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5"/>
  </w:num>
  <w:num w:numId="4">
    <w:abstractNumId w:val="9"/>
  </w:num>
  <w:num w:numId="5">
    <w:abstractNumId w:val="1"/>
  </w:num>
  <w:num w:numId="6">
    <w:abstractNumId w:val="2"/>
  </w:num>
  <w:num w:numId="7">
    <w:abstractNumId w:val="6"/>
  </w:num>
  <w:num w:numId="8">
    <w:abstractNumId w:val="12"/>
  </w:num>
  <w:num w:numId="9">
    <w:abstractNumId w:val="3"/>
  </w:num>
  <w:num w:numId="10">
    <w:abstractNumId w:val="0"/>
  </w:num>
  <w:num w:numId="11">
    <w:abstractNumId w:val="7"/>
  </w:num>
  <w:num w:numId="12">
    <w:abstractNumId w:val="4"/>
  </w:num>
  <w:num w:numId="13">
    <w:abstractNumId w:val="8"/>
  </w:num>
  <w:numIdMacAtCleanup w:val="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schmidl">
    <w15:presenceInfo w15:providerId="Windows Live" w15:userId="3bf171649a36f0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F8D"/>
    <w:rsid w:val="00006E50"/>
    <w:rsid w:val="00010468"/>
    <w:rsid w:val="00011958"/>
    <w:rsid w:val="00013F23"/>
    <w:rsid w:val="0001479A"/>
    <w:rsid w:val="000147EF"/>
    <w:rsid w:val="00016041"/>
    <w:rsid w:val="000221F6"/>
    <w:rsid w:val="000233CE"/>
    <w:rsid w:val="00025801"/>
    <w:rsid w:val="00031B2E"/>
    <w:rsid w:val="00031CFF"/>
    <w:rsid w:val="00031E56"/>
    <w:rsid w:val="000357B0"/>
    <w:rsid w:val="000357FC"/>
    <w:rsid w:val="00037352"/>
    <w:rsid w:val="00037E37"/>
    <w:rsid w:val="0004578D"/>
    <w:rsid w:val="0004673F"/>
    <w:rsid w:val="000469D0"/>
    <w:rsid w:val="00050CFD"/>
    <w:rsid w:val="00051028"/>
    <w:rsid w:val="000514A9"/>
    <w:rsid w:val="00055FA7"/>
    <w:rsid w:val="00056FCD"/>
    <w:rsid w:val="00062C61"/>
    <w:rsid w:val="00064665"/>
    <w:rsid w:val="00064C54"/>
    <w:rsid w:val="00065DBF"/>
    <w:rsid w:val="00066D2D"/>
    <w:rsid w:val="00070B8E"/>
    <w:rsid w:val="00072499"/>
    <w:rsid w:val="00074E5D"/>
    <w:rsid w:val="00075544"/>
    <w:rsid w:val="00076A75"/>
    <w:rsid w:val="00080302"/>
    <w:rsid w:val="000844AC"/>
    <w:rsid w:val="000951CC"/>
    <w:rsid w:val="000A2F06"/>
    <w:rsid w:val="000A312D"/>
    <w:rsid w:val="000A31DC"/>
    <w:rsid w:val="000A3E2C"/>
    <w:rsid w:val="000B1225"/>
    <w:rsid w:val="000B2F45"/>
    <w:rsid w:val="000B3582"/>
    <w:rsid w:val="000B4D48"/>
    <w:rsid w:val="000B4FD9"/>
    <w:rsid w:val="000B5682"/>
    <w:rsid w:val="000B7136"/>
    <w:rsid w:val="000C0F31"/>
    <w:rsid w:val="000C2977"/>
    <w:rsid w:val="000C32E0"/>
    <w:rsid w:val="000C5999"/>
    <w:rsid w:val="000C6573"/>
    <w:rsid w:val="000C6D6D"/>
    <w:rsid w:val="000C73BD"/>
    <w:rsid w:val="000C7D9B"/>
    <w:rsid w:val="000D0F76"/>
    <w:rsid w:val="000D1E25"/>
    <w:rsid w:val="000D31C7"/>
    <w:rsid w:val="000D3892"/>
    <w:rsid w:val="000D41B0"/>
    <w:rsid w:val="000D4AF9"/>
    <w:rsid w:val="000D7B42"/>
    <w:rsid w:val="000E0AE8"/>
    <w:rsid w:val="000E3621"/>
    <w:rsid w:val="000E6217"/>
    <w:rsid w:val="000E6647"/>
    <w:rsid w:val="000F0F93"/>
    <w:rsid w:val="000F415C"/>
    <w:rsid w:val="0010017B"/>
    <w:rsid w:val="0010058C"/>
    <w:rsid w:val="00100839"/>
    <w:rsid w:val="00103182"/>
    <w:rsid w:val="001043C3"/>
    <w:rsid w:val="00106681"/>
    <w:rsid w:val="00106D3B"/>
    <w:rsid w:val="00107E51"/>
    <w:rsid w:val="00110EB5"/>
    <w:rsid w:val="00112511"/>
    <w:rsid w:val="00113195"/>
    <w:rsid w:val="00113F4C"/>
    <w:rsid w:val="00120699"/>
    <w:rsid w:val="001209F6"/>
    <w:rsid w:val="0012111C"/>
    <w:rsid w:val="00126123"/>
    <w:rsid w:val="00126DA3"/>
    <w:rsid w:val="00130605"/>
    <w:rsid w:val="00131D96"/>
    <w:rsid w:val="00131EDC"/>
    <w:rsid w:val="00132C20"/>
    <w:rsid w:val="0013517B"/>
    <w:rsid w:val="0013537E"/>
    <w:rsid w:val="00140076"/>
    <w:rsid w:val="0014492F"/>
    <w:rsid w:val="00145BDB"/>
    <w:rsid w:val="00146EA5"/>
    <w:rsid w:val="00147522"/>
    <w:rsid w:val="00150890"/>
    <w:rsid w:val="001519AD"/>
    <w:rsid w:val="00151B0E"/>
    <w:rsid w:val="00155207"/>
    <w:rsid w:val="0015588A"/>
    <w:rsid w:val="0015736F"/>
    <w:rsid w:val="0016154C"/>
    <w:rsid w:val="00161ADC"/>
    <w:rsid w:val="00165DE5"/>
    <w:rsid w:val="0016637A"/>
    <w:rsid w:val="001664B0"/>
    <w:rsid w:val="001742F2"/>
    <w:rsid w:val="0017617E"/>
    <w:rsid w:val="001761F3"/>
    <w:rsid w:val="00176CFD"/>
    <w:rsid w:val="00183919"/>
    <w:rsid w:val="00183FB0"/>
    <w:rsid w:val="001873C5"/>
    <w:rsid w:val="00190AA6"/>
    <w:rsid w:val="00191168"/>
    <w:rsid w:val="00191EAC"/>
    <w:rsid w:val="001936E8"/>
    <w:rsid w:val="0019678E"/>
    <w:rsid w:val="001A4997"/>
    <w:rsid w:val="001A5F0B"/>
    <w:rsid w:val="001B0182"/>
    <w:rsid w:val="001B1CD1"/>
    <w:rsid w:val="001B2BDE"/>
    <w:rsid w:val="001C2C77"/>
    <w:rsid w:val="001C474B"/>
    <w:rsid w:val="001C6B37"/>
    <w:rsid w:val="001C770F"/>
    <w:rsid w:val="001D078C"/>
    <w:rsid w:val="001D1109"/>
    <w:rsid w:val="001D2AE7"/>
    <w:rsid w:val="001D3895"/>
    <w:rsid w:val="001D67BB"/>
    <w:rsid w:val="001E05C0"/>
    <w:rsid w:val="001E1A99"/>
    <w:rsid w:val="001E250B"/>
    <w:rsid w:val="001E4288"/>
    <w:rsid w:val="001E4AFC"/>
    <w:rsid w:val="001F0485"/>
    <w:rsid w:val="001F1EB6"/>
    <w:rsid w:val="001F65C6"/>
    <w:rsid w:val="00202521"/>
    <w:rsid w:val="002042FD"/>
    <w:rsid w:val="002044FE"/>
    <w:rsid w:val="00205ED3"/>
    <w:rsid w:val="00205F7D"/>
    <w:rsid w:val="0020614E"/>
    <w:rsid w:val="002113FB"/>
    <w:rsid w:val="00211754"/>
    <w:rsid w:val="00211858"/>
    <w:rsid w:val="00213D5C"/>
    <w:rsid w:val="00221E25"/>
    <w:rsid w:val="002230C0"/>
    <w:rsid w:val="00224920"/>
    <w:rsid w:val="00226351"/>
    <w:rsid w:val="00226B5C"/>
    <w:rsid w:val="002308AB"/>
    <w:rsid w:val="00235E04"/>
    <w:rsid w:val="00244686"/>
    <w:rsid w:val="00245CB5"/>
    <w:rsid w:val="00246EB0"/>
    <w:rsid w:val="00246EF3"/>
    <w:rsid w:val="00252295"/>
    <w:rsid w:val="00253827"/>
    <w:rsid w:val="002543BD"/>
    <w:rsid w:val="0025490C"/>
    <w:rsid w:val="00255AEA"/>
    <w:rsid w:val="00257C15"/>
    <w:rsid w:val="00261EE4"/>
    <w:rsid w:val="00264432"/>
    <w:rsid w:val="00264CE2"/>
    <w:rsid w:val="00265346"/>
    <w:rsid w:val="002656C2"/>
    <w:rsid w:val="002664A5"/>
    <w:rsid w:val="00270D53"/>
    <w:rsid w:val="0027488F"/>
    <w:rsid w:val="002757DD"/>
    <w:rsid w:val="00277D9B"/>
    <w:rsid w:val="002809ED"/>
    <w:rsid w:val="00283143"/>
    <w:rsid w:val="0028377D"/>
    <w:rsid w:val="0028523B"/>
    <w:rsid w:val="00286973"/>
    <w:rsid w:val="0029195E"/>
    <w:rsid w:val="002926A0"/>
    <w:rsid w:val="00296AC0"/>
    <w:rsid w:val="002A05F9"/>
    <w:rsid w:val="002A2632"/>
    <w:rsid w:val="002A2D98"/>
    <w:rsid w:val="002A4595"/>
    <w:rsid w:val="002B316B"/>
    <w:rsid w:val="002B3911"/>
    <w:rsid w:val="002B5C18"/>
    <w:rsid w:val="002B61DC"/>
    <w:rsid w:val="002B645F"/>
    <w:rsid w:val="002C2AB5"/>
    <w:rsid w:val="002C33A5"/>
    <w:rsid w:val="002C6C15"/>
    <w:rsid w:val="002D1FE5"/>
    <w:rsid w:val="002D645D"/>
    <w:rsid w:val="002E2974"/>
    <w:rsid w:val="002E4547"/>
    <w:rsid w:val="002E4C15"/>
    <w:rsid w:val="002F4A3A"/>
    <w:rsid w:val="002F7EB2"/>
    <w:rsid w:val="003003CA"/>
    <w:rsid w:val="00301938"/>
    <w:rsid w:val="00301CCC"/>
    <w:rsid w:val="00302BAB"/>
    <w:rsid w:val="0030328C"/>
    <w:rsid w:val="00306F4B"/>
    <w:rsid w:val="003073E4"/>
    <w:rsid w:val="00311478"/>
    <w:rsid w:val="00312888"/>
    <w:rsid w:val="00313245"/>
    <w:rsid w:val="003133C5"/>
    <w:rsid w:val="00314BF9"/>
    <w:rsid w:val="003163BE"/>
    <w:rsid w:val="003174BA"/>
    <w:rsid w:val="0032286F"/>
    <w:rsid w:val="00324214"/>
    <w:rsid w:val="00326AB6"/>
    <w:rsid w:val="00326DBC"/>
    <w:rsid w:val="00330117"/>
    <w:rsid w:val="00331D41"/>
    <w:rsid w:val="003336EB"/>
    <w:rsid w:val="0033429F"/>
    <w:rsid w:val="00336675"/>
    <w:rsid w:val="00340161"/>
    <w:rsid w:val="00342155"/>
    <w:rsid w:val="003425EC"/>
    <w:rsid w:val="00342D0E"/>
    <w:rsid w:val="00347452"/>
    <w:rsid w:val="00350337"/>
    <w:rsid w:val="0035237A"/>
    <w:rsid w:val="00354205"/>
    <w:rsid w:val="00355034"/>
    <w:rsid w:val="00356D7F"/>
    <w:rsid w:val="0036188E"/>
    <w:rsid w:val="003618A1"/>
    <w:rsid w:val="00362C3D"/>
    <w:rsid w:val="00365CA3"/>
    <w:rsid w:val="003702E2"/>
    <w:rsid w:val="00374867"/>
    <w:rsid w:val="0037741A"/>
    <w:rsid w:val="0038393C"/>
    <w:rsid w:val="00383A2F"/>
    <w:rsid w:val="00384E69"/>
    <w:rsid w:val="00391763"/>
    <w:rsid w:val="0039496D"/>
    <w:rsid w:val="003A11BA"/>
    <w:rsid w:val="003A1BDB"/>
    <w:rsid w:val="003A2F1A"/>
    <w:rsid w:val="003A58C0"/>
    <w:rsid w:val="003A74E1"/>
    <w:rsid w:val="003A7EA0"/>
    <w:rsid w:val="003B192F"/>
    <w:rsid w:val="003B5341"/>
    <w:rsid w:val="003B5989"/>
    <w:rsid w:val="003B63E9"/>
    <w:rsid w:val="003C187C"/>
    <w:rsid w:val="003C67EE"/>
    <w:rsid w:val="003C6A4D"/>
    <w:rsid w:val="003C6F82"/>
    <w:rsid w:val="003D0286"/>
    <w:rsid w:val="003D2B2F"/>
    <w:rsid w:val="003D682F"/>
    <w:rsid w:val="003E0515"/>
    <w:rsid w:val="003E3E60"/>
    <w:rsid w:val="003E773A"/>
    <w:rsid w:val="003F0AA2"/>
    <w:rsid w:val="003F2189"/>
    <w:rsid w:val="003F45CF"/>
    <w:rsid w:val="00400F10"/>
    <w:rsid w:val="004033B4"/>
    <w:rsid w:val="00403A81"/>
    <w:rsid w:val="0040651D"/>
    <w:rsid w:val="00411289"/>
    <w:rsid w:val="00411E8B"/>
    <w:rsid w:val="00412708"/>
    <w:rsid w:val="00415D71"/>
    <w:rsid w:val="00423FA9"/>
    <w:rsid w:val="00431FD7"/>
    <w:rsid w:val="004339E9"/>
    <w:rsid w:val="004351A4"/>
    <w:rsid w:val="00435A88"/>
    <w:rsid w:val="00437773"/>
    <w:rsid w:val="004450B1"/>
    <w:rsid w:val="00451F6F"/>
    <w:rsid w:val="0045469A"/>
    <w:rsid w:val="00455034"/>
    <w:rsid w:val="00456D11"/>
    <w:rsid w:val="004608D2"/>
    <w:rsid w:val="00461939"/>
    <w:rsid w:val="004626A9"/>
    <w:rsid w:val="0046376F"/>
    <w:rsid w:val="00464732"/>
    <w:rsid w:val="0046797B"/>
    <w:rsid w:val="00467DB2"/>
    <w:rsid w:val="004706BD"/>
    <w:rsid w:val="00474913"/>
    <w:rsid w:val="00477AF4"/>
    <w:rsid w:val="0048004C"/>
    <w:rsid w:val="0048173C"/>
    <w:rsid w:val="004818C4"/>
    <w:rsid w:val="0048394C"/>
    <w:rsid w:val="0048412C"/>
    <w:rsid w:val="004847DD"/>
    <w:rsid w:val="00486570"/>
    <w:rsid w:val="00487EAF"/>
    <w:rsid w:val="00491830"/>
    <w:rsid w:val="0049470A"/>
    <w:rsid w:val="00494CB4"/>
    <w:rsid w:val="00495B89"/>
    <w:rsid w:val="00496468"/>
    <w:rsid w:val="004A1465"/>
    <w:rsid w:val="004A1608"/>
    <w:rsid w:val="004A1676"/>
    <w:rsid w:val="004A3958"/>
    <w:rsid w:val="004A3F63"/>
    <w:rsid w:val="004A4AED"/>
    <w:rsid w:val="004B0621"/>
    <w:rsid w:val="004B069A"/>
    <w:rsid w:val="004B43BA"/>
    <w:rsid w:val="004B4DB5"/>
    <w:rsid w:val="004C2087"/>
    <w:rsid w:val="004C233C"/>
    <w:rsid w:val="004C5401"/>
    <w:rsid w:val="004D1002"/>
    <w:rsid w:val="004D450D"/>
    <w:rsid w:val="004D528E"/>
    <w:rsid w:val="004D6505"/>
    <w:rsid w:val="004D6AF3"/>
    <w:rsid w:val="004D6DC0"/>
    <w:rsid w:val="004D714C"/>
    <w:rsid w:val="004D72DB"/>
    <w:rsid w:val="004E129C"/>
    <w:rsid w:val="004E2DD9"/>
    <w:rsid w:val="004E2FF8"/>
    <w:rsid w:val="004E3751"/>
    <w:rsid w:val="004E5186"/>
    <w:rsid w:val="004F036A"/>
    <w:rsid w:val="004F1D8D"/>
    <w:rsid w:val="004F2134"/>
    <w:rsid w:val="004F4E20"/>
    <w:rsid w:val="005019FD"/>
    <w:rsid w:val="00503FF7"/>
    <w:rsid w:val="00504069"/>
    <w:rsid w:val="00513B11"/>
    <w:rsid w:val="00513D7F"/>
    <w:rsid w:val="005146A2"/>
    <w:rsid w:val="0051513C"/>
    <w:rsid w:val="0051524E"/>
    <w:rsid w:val="005164FF"/>
    <w:rsid w:val="00516E69"/>
    <w:rsid w:val="00517720"/>
    <w:rsid w:val="00517D6A"/>
    <w:rsid w:val="005210A7"/>
    <w:rsid w:val="005232C6"/>
    <w:rsid w:val="005253B8"/>
    <w:rsid w:val="005253EB"/>
    <w:rsid w:val="005279C8"/>
    <w:rsid w:val="00532D35"/>
    <w:rsid w:val="00533C3F"/>
    <w:rsid w:val="00533CDE"/>
    <w:rsid w:val="00534AA6"/>
    <w:rsid w:val="00534CF4"/>
    <w:rsid w:val="005369A9"/>
    <w:rsid w:val="00540556"/>
    <w:rsid w:val="00541287"/>
    <w:rsid w:val="00544AAE"/>
    <w:rsid w:val="00544CD7"/>
    <w:rsid w:val="005525D4"/>
    <w:rsid w:val="00553B1B"/>
    <w:rsid w:val="00555D23"/>
    <w:rsid w:val="00556222"/>
    <w:rsid w:val="00561108"/>
    <w:rsid w:val="00561773"/>
    <w:rsid w:val="00561E4B"/>
    <w:rsid w:val="00561EB4"/>
    <w:rsid w:val="00563B9C"/>
    <w:rsid w:val="00563F5B"/>
    <w:rsid w:val="005658E3"/>
    <w:rsid w:val="00571D55"/>
    <w:rsid w:val="005751B8"/>
    <w:rsid w:val="005758D0"/>
    <w:rsid w:val="00576068"/>
    <w:rsid w:val="00577789"/>
    <w:rsid w:val="005830A0"/>
    <w:rsid w:val="00583941"/>
    <w:rsid w:val="00584A2F"/>
    <w:rsid w:val="0058507C"/>
    <w:rsid w:val="005869F3"/>
    <w:rsid w:val="00590B5E"/>
    <w:rsid w:val="00593E43"/>
    <w:rsid w:val="00595854"/>
    <w:rsid w:val="00595925"/>
    <w:rsid w:val="005A15FA"/>
    <w:rsid w:val="005A2089"/>
    <w:rsid w:val="005A237D"/>
    <w:rsid w:val="005A24BA"/>
    <w:rsid w:val="005A2C77"/>
    <w:rsid w:val="005A6E9D"/>
    <w:rsid w:val="005B1D58"/>
    <w:rsid w:val="005B30FC"/>
    <w:rsid w:val="005B3126"/>
    <w:rsid w:val="005B4B66"/>
    <w:rsid w:val="005B669E"/>
    <w:rsid w:val="005B74F9"/>
    <w:rsid w:val="005C1EBD"/>
    <w:rsid w:val="005C37E6"/>
    <w:rsid w:val="005C5860"/>
    <w:rsid w:val="005C5EF1"/>
    <w:rsid w:val="005C7C1C"/>
    <w:rsid w:val="005D0408"/>
    <w:rsid w:val="005D0635"/>
    <w:rsid w:val="005D425D"/>
    <w:rsid w:val="005D451D"/>
    <w:rsid w:val="005D6F23"/>
    <w:rsid w:val="005D70F7"/>
    <w:rsid w:val="005E0CD9"/>
    <w:rsid w:val="005E634E"/>
    <w:rsid w:val="005F0CCD"/>
    <w:rsid w:val="005F1D32"/>
    <w:rsid w:val="005F267E"/>
    <w:rsid w:val="005F317F"/>
    <w:rsid w:val="005F3886"/>
    <w:rsid w:val="005F38FF"/>
    <w:rsid w:val="005F4184"/>
    <w:rsid w:val="005F60EA"/>
    <w:rsid w:val="0060085F"/>
    <w:rsid w:val="0060254B"/>
    <w:rsid w:val="0060571F"/>
    <w:rsid w:val="00606C04"/>
    <w:rsid w:val="00610453"/>
    <w:rsid w:val="00610DAA"/>
    <w:rsid w:val="00611F9C"/>
    <w:rsid w:val="0061572C"/>
    <w:rsid w:val="00616719"/>
    <w:rsid w:val="00617EFD"/>
    <w:rsid w:val="00623E61"/>
    <w:rsid w:val="00631B6A"/>
    <w:rsid w:val="00633F3C"/>
    <w:rsid w:val="0063400F"/>
    <w:rsid w:val="00636152"/>
    <w:rsid w:val="00640107"/>
    <w:rsid w:val="0064010D"/>
    <w:rsid w:val="006405AA"/>
    <w:rsid w:val="0064138F"/>
    <w:rsid w:val="00641A17"/>
    <w:rsid w:val="0064259A"/>
    <w:rsid w:val="006462DA"/>
    <w:rsid w:val="00646C56"/>
    <w:rsid w:val="00647B77"/>
    <w:rsid w:val="006504B2"/>
    <w:rsid w:val="006511FF"/>
    <w:rsid w:val="00651316"/>
    <w:rsid w:val="006543F2"/>
    <w:rsid w:val="00656BC8"/>
    <w:rsid w:val="00662E15"/>
    <w:rsid w:val="0066541D"/>
    <w:rsid w:val="00665E92"/>
    <w:rsid w:val="00666562"/>
    <w:rsid w:val="006734A5"/>
    <w:rsid w:val="00673CA2"/>
    <w:rsid w:val="00674152"/>
    <w:rsid w:val="00674608"/>
    <w:rsid w:val="00674F00"/>
    <w:rsid w:val="006754F7"/>
    <w:rsid w:val="0067628A"/>
    <w:rsid w:val="00676652"/>
    <w:rsid w:val="0068058B"/>
    <w:rsid w:val="00680C96"/>
    <w:rsid w:val="0068145C"/>
    <w:rsid w:val="006818DF"/>
    <w:rsid w:val="00681DD2"/>
    <w:rsid w:val="00682D25"/>
    <w:rsid w:val="0068477C"/>
    <w:rsid w:val="00691E84"/>
    <w:rsid w:val="00693D0B"/>
    <w:rsid w:val="006953FC"/>
    <w:rsid w:val="00695558"/>
    <w:rsid w:val="00695734"/>
    <w:rsid w:val="00696329"/>
    <w:rsid w:val="006A302F"/>
    <w:rsid w:val="006A398A"/>
    <w:rsid w:val="006A5403"/>
    <w:rsid w:val="006A6AB0"/>
    <w:rsid w:val="006A7F46"/>
    <w:rsid w:val="006B077A"/>
    <w:rsid w:val="006B3B91"/>
    <w:rsid w:val="006B49D0"/>
    <w:rsid w:val="006B57C2"/>
    <w:rsid w:val="006B5E98"/>
    <w:rsid w:val="006B66A5"/>
    <w:rsid w:val="006C3714"/>
    <w:rsid w:val="006C3B71"/>
    <w:rsid w:val="006C582D"/>
    <w:rsid w:val="006C66B9"/>
    <w:rsid w:val="006D07FA"/>
    <w:rsid w:val="006D0EC8"/>
    <w:rsid w:val="006D119B"/>
    <w:rsid w:val="006D34B3"/>
    <w:rsid w:val="006D4015"/>
    <w:rsid w:val="006D5631"/>
    <w:rsid w:val="006D5857"/>
    <w:rsid w:val="006D6C5F"/>
    <w:rsid w:val="006E1E08"/>
    <w:rsid w:val="006E247A"/>
    <w:rsid w:val="006E3B90"/>
    <w:rsid w:val="006E4E0D"/>
    <w:rsid w:val="006E5615"/>
    <w:rsid w:val="006E5C7E"/>
    <w:rsid w:val="006E7A4A"/>
    <w:rsid w:val="006F087E"/>
    <w:rsid w:val="006F0D2F"/>
    <w:rsid w:val="006F1007"/>
    <w:rsid w:val="006F31E0"/>
    <w:rsid w:val="006F49B0"/>
    <w:rsid w:val="006F5866"/>
    <w:rsid w:val="006F6414"/>
    <w:rsid w:val="0070005C"/>
    <w:rsid w:val="0070043A"/>
    <w:rsid w:val="00700EBF"/>
    <w:rsid w:val="007026AC"/>
    <w:rsid w:val="00702F39"/>
    <w:rsid w:val="00703133"/>
    <w:rsid w:val="00704119"/>
    <w:rsid w:val="00710E9D"/>
    <w:rsid w:val="00712435"/>
    <w:rsid w:val="00712E6A"/>
    <w:rsid w:val="00714390"/>
    <w:rsid w:val="007173DF"/>
    <w:rsid w:val="0071771C"/>
    <w:rsid w:val="0071799F"/>
    <w:rsid w:val="00721B9E"/>
    <w:rsid w:val="0072253D"/>
    <w:rsid w:val="00723AB2"/>
    <w:rsid w:val="00726FC9"/>
    <w:rsid w:val="00727791"/>
    <w:rsid w:val="00730EF8"/>
    <w:rsid w:val="0073121F"/>
    <w:rsid w:val="00731355"/>
    <w:rsid w:val="00732AF2"/>
    <w:rsid w:val="00740881"/>
    <w:rsid w:val="007426B3"/>
    <w:rsid w:val="00751BC0"/>
    <w:rsid w:val="007526C4"/>
    <w:rsid w:val="00753820"/>
    <w:rsid w:val="00753A3F"/>
    <w:rsid w:val="007553D4"/>
    <w:rsid w:val="00756455"/>
    <w:rsid w:val="00756D6B"/>
    <w:rsid w:val="007578F8"/>
    <w:rsid w:val="00760407"/>
    <w:rsid w:val="00762655"/>
    <w:rsid w:val="0076552C"/>
    <w:rsid w:val="00767F5A"/>
    <w:rsid w:val="00767F8D"/>
    <w:rsid w:val="00772F95"/>
    <w:rsid w:val="00774494"/>
    <w:rsid w:val="00774B8E"/>
    <w:rsid w:val="007773A8"/>
    <w:rsid w:val="00777F41"/>
    <w:rsid w:val="00780C30"/>
    <w:rsid w:val="007934B7"/>
    <w:rsid w:val="00793C70"/>
    <w:rsid w:val="0079437B"/>
    <w:rsid w:val="007971C0"/>
    <w:rsid w:val="007A519F"/>
    <w:rsid w:val="007A6B26"/>
    <w:rsid w:val="007A7C20"/>
    <w:rsid w:val="007B3C8F"/>
    <w:rsid w:val="007B6B80"/>
    <w:rsid w:val="007C189C"/>
    <w:rsid w:val="007C2C95"/>
    <w:rsid w:val="007C5D09"/>
    <w:rsid w:val="007C63B6"/>
    <w:rsid w:val="007C6820"/>
    <w:rsid w:val="007C758A"/>
    <w:rsid w:val="007D34AA"/>
    <w:rsid w:val="007D5F5A"/>
    <w:rsid w:val="007E1590"/>
    <w:rsid w:val="007E3B2A"/>
    <w:rsid w:val="007E4048"/>
    <w:rsid w:val="007E57A8"/>
    <w:rsid w:val="007E637D"/>
    <w:rsid w:val="007E7B08"/>
    <w:rsid w:val="007F07A8"/>
    <w:rsid w:val="007F2053"/>
    <w:rsid w:val="007F6CD1"/>
    <w:rsid w:val="00804D7A"/>
    <w:rsid w:val="00805EBD"/>
    <w:rsid w:val="00806777"/>
    <w:rsid w:val="00806B03"/>
    <w:rsid w:val="008078A3"/>
    <w:rsid w:val="00807B30"/>
    <w:rsid w:val="0081250A"/>
    <w:rsid w:val="00816876"/>
    <w:rsid w:val="00820441"/>
    <w:rsid w:val="00822963"/>
    <w:rsid w:val="00827FDB"/>
    <w:rsid w:val="00830239"/>
    <w:rsid w:val="00832D1E"/>
    <w:rsid w:val="008347D0"/>
    <w:rsid w:val="008358F4"/>
    <w:rsid w:val="00836C04"/>
    <w:rsid w:val="00837021"/>
    <w:rsid w:val="00837FCF"/>
    <w:rsid w:val="00843670"/>
    <w:rsid w:val="008465EF"/>
    <w:rsid w:val="008479B7"/>
    <w:rsid w:val="008502C8"/>
    <w:rsid w:val="00853E09"/>
    <w:rsid w:val="00854902"/>
    <w:rsid w:val="0085552C"/>
    <w:rsid w:val="00855B5E"/>
    <w:rsid w:val="00856F8F"/>
    <w:rsid w:val="00862805"/>
    <w:rsid w:val="008631F7"/>
    <w:rsid w:val="00864D68"/>
    <w:rsid w:val="00865798"/>
    <w:rsid w:val="00865E46"/>
    <w:rsid w:val="00870213"/>
    <w:rsid w:val="008715D2"/>
    <w:rsid w:val="0087167A"/>
    <w:rsid w:val="00872707"/>
    <w:rsid w:val="008736A6"/>
    <w:rsid w:val="0087391D"/>
    <w:rsid w:val="00873B3B"/>
    <w:rsid w:val="00873D46"/>
    <w:rsid w:val="00874CC5"/>
    <w:rsid w:val="00876271"/>
    <w:rsid w:val="008764ED"/>
    <w:rsid w:val="00876801"/>
    <w:rsid w:val="00884A06"/>
    <w:rsid w:val="008873E3"/>
    <w:rsid w:val="00887F1D"/>
    <w:rsid w:val="00893369"/>
    <w:rsid w:val="008A2EF2"/>
    <w:rsid w:val="008A4AC6"/>
    <w:rsid w:val="008A58F6"/>
    <w:rsid w:val="008A5B62"/>
    <w:rsid w:val="008B1CF8"/>
    <w:rsid w:val="008B3090"/>
    <w:rsid w:val="008B60DE"/>
    <w:rsid w:val="008B671C"/>
    <w:rsid w:val="008B6F0D"/>
    <w:rsid w:val="008C1969"/>
    <w:rsid w:val="008C5B50"/>
    <w:rsid w:val="008C6206"/>
    <w:rsid w:val="008D41AA"/>
    <w:rsid w:val="008D442B"/>
    <w:rsid w:val="008D6E6A"/>
    <w:rsid w:val="008E14C8"/>
    <w:rsid w:val="008E36B7"/>
    <w:rsid w:val="008E3862"/>
    <w:rsid w:val="008E3D79"/>
    <w:rsid w:val="008E7D87"/>
    <w:rsid w:val="008F7C82"/>
    <w:rsid w:val="00900B2D"/>
    <w:rsid w:val="00903101"/>
    <w:rsid w:val="0090408B"/>
    <w:rsid w:val="00904D11"/>
    <w:rsid w:val="00904D90"/>
    <w:rsid w:val="0090545A"/>
    <w:rsid w:val="0091428F"/>
    <w:rsid w:val="00915321"/>
    <w:rsid w:val="009153F9"/>
    <w:rsid w:val="0091588B"/>
    <w:rsid w:val="00915FBC"/>
    <w:rsid w:val="009161FF"/>
    <w:rsid w:val="009203BD"/>
    <w:rsid w:val="009256F5"/>
    <w:rsid w:val="00925BD5"/>
    <w:rsid w:val="00925BF6"/>
    <w:rsid w:val="0093045A"/>
    <w:rsid w:val="00930E3B"/>
    <w:rsid w:val="00930E51"/>
    <w:rsid w:val="00932BC5"/>
    <w:rsid w:val="009338C8"/>
    <w:rsid w:val="00937539"/>
    <w:rsid w:val="00940BE5"/>
    <w:rsid w:val="00941A01"/>
    <w:rsid w:val="0094358C"/>
    <w:rsid w:val="009445CE"/>
    <w:rsid w:val="00946F4C"/>
    <w:rsid w:val="009520C3"/>
    <w:rsid w:val="00953A61"/>
    <w:rsid w:val="0095431E"/>
    <w:rsid w:val="00955B1E"/>
    <w:rsid w:val="009563BF"/>
    <w:rsid w:val="00956B73"/>
    <w:rsid w:val="00961466"/>
    <w:rsid w:val="009631B5"/>
    <w:rsid w:val="00965A42"/>
    <w:rsid w:val="00967463"/>
    <w:rsid w:val="0097241D"/>
    <w:rsid w:val="009764C3"/>
    <w:rsid w:val="00976D6E"/>
    <w:rsid w:val="009778E1"/>
    <w:rsid w:val="00977FED"/>
    <w:rsid w:val="009820E0"/>
    <w:rsid w:val="009835F5"/>
    <w:rsid w:val="00986280"/>
    <w:rsid w:val="00986465"/>
    <w:rsid w:val="009873BA"/>
    <w:rsid w:val="0099018B"/>
    <w:rsid w:val="009926CF"/>
    <w:rsid w:val="00992A26"/>
    <w:rsid w:val="00992F4E"/>
    <w:rsid w:val="00993307"/>
    <w:rsid w:val="009A0603"/>
    <w:rsid w:val="009A26C9"/>
    <w:rsid w:val="009A376D"/>
    <w:rsid w:val="009A5EC5"/>
    <w:rsid w:val="009A6082"/>
    <w:rsid w:val="009A6B3E"/>
    <w:rsid w:val="009A7889"/>
    <w:rsid w:val="009A7A80"/>
    <w:rsid w:val="009B2AB5"/>
    <w:rsid w:val="009B2C28"/>
    <w:rsid w:val="009B5CEB"/>
    <w:rsid w:val="009B70E4"/>
    <w:rsid w:val="009B7D85"/>
    <w:rsid w:val="009C0962"/>
    <w:rsid w:val="009C1CA6"/>
    <w:rsid w:val="009C2138"/>
    <w:rsid w:val="009C51E2"/>
    <w:rsid w:val="009C621E"/>
    <w:rsid w:val="009E18F5"/>
    <w:rsid w:val="009E22F8"/>
    <w:rsid w:val="009E260D"/>
    <w:rsid w:val="009E2CAC"/>
    <w:rsid w:val="009E49C1"/>
    <w:rsid w:val="009F08DD"/>
    <w:rsid w:val="009F3E31"/>
    <w:rsid w:val="009F5A01"/>
    <w:rsid w:val="009F7034"/>
    <w:rsid w:val="009F7651"/>
    <w:rsid w:val="00A01380"/>
    <w:rsid w:val="00A03F1E"/>
    <w:rsid w:val="00A103C2"/>
    <w:rsid w:val="00A1098A"/>
    <w:rsid w:val="00A1263B"/>
    <w:rsid w:val="00A12BED"/>
    <w:rsid w:val="00A205F3"/>
    <w:rsid w:val="00A20B98"/>
    <w:rsid w:val="00A21E3C"/>
    <w:rsid w:val="00A22235"/>
    <w:rsid w:val="00A234E8"/>
    <w:rsid w:val="00A23FF5"/>
    <w:rsid w:val="00A25EDF"/>
    <w:rsid w:val="00A266C9"/>
    <w:rsid w:val="00A2746E"/>
    <w:rsid w:val="00A27B70"/>
    <w:rsid w:val="00A31634"/>
    <w:rsid w:val="00A32CD7"/>
    <w:rsid w:val="00A3477D"/>
    <w:rsid w:val="00A34E59"/>
    <w:rsid w:val="00A36E4A"/>
    <w:rsid w:val="00A373FA"/>
    <w:rsid w:val="00A37812"/>
    <w:rsid w:val="00A41CD7"/>
    <w:rsid w:val="00A42E65"/>
    <w:rsid w:val="00A4328F"/>
    <w:rsid w:val="00A472AF"/>
    <w:rsid w:val="00A47F13"/>
    <w:rsid w:val="00A5130A"/>
    <w:rsid w:val="00A54908"/>
    <w:rsid w:val="00A55EE2"/>
    <w:rsid w:val="00A566E7"/>
    <w:rsid w:val="00A56991"/>
    <w:rsid w:val="00A603D3"/>
    <w:rsid w:val="00A60F0D"/>
    <w:rsid w:val="00A611B3"/>
    <w:rsid w:val="00A6200A"/>
    <w:rsid w:val="00A63152"/>
    <w:rsid w:val="00A654F8"/>
    <w:rsid w:val="00A657CC"/>
    <w:rsid w:val="00A74850"/>
    <w:rsid w:val="00A7491F"/>
    <w:rsid w:val="00A74FEB"/>
    <w:rsid w:val="00A75CAB"/>
    <w:rsid w:val="00A8321F"/>
    <w:rsid w:val="00A84D02"/>
    <w:rsid w:val="00A87958"/>
    <w:rsid w:val="00A9201B"/>
    <w:rsid w:val="00A9289F"/>
    <w:rsid w:val="00A92DD1"/>
    <w:rsid w:val="00A94A76"/>
    <w:rsid w:val="00A95787"/>
    <w:rsid w:val="00A97529"/>
    <w:rsid w:val="00A9760C"/>
    <w:rsid w:val="00AA139B"/>
    <w:rsid w:val="00AA2293"/>
    <w:rsid w:val="00AA4990"/>
    <w:rsid w:val="00AA5312"/>
    <w:rsid w:val="00AB442C"/>
    <w:rsid w:val="00AC1129"/>
    <w:rsid w:val="00AC271B"/>
    <w:rsid w:val="00AC2938"/>
    <w:rsid w:val="00AD158F"/>
    <w:rsid w:val="00AD2DC4"/>
    <w:rsid w:val="00AD6C5A"/>
    <w:rsid w:val="00AE1489"/>
    <w:rsid w:val="00AE2117"/>
    <w:rsid w:val="00AE2192"/>
    <w:rsid w:val="00AE2F5C"/>
    <w:rsid w:val="00AE394B"/>
    <w:rsid w:val="00AE4A51"/>
    <w:rsid w:val="00AE654D"/>
    <w:rsid w:val="00AE765D"/>
    <w:rsid w:val="00AF2131"/>
    <w:rsid w:val="00AF2D7B"/>
    <w:rsid w:val="00AF704C"/>
    <w:rsid w:val="00B00C63"/>
    <w:rsid w:val="00B00CA9"/>
    <w:rsid w:val="00B021AD"/>
    <w:rsid w:val="00B027F1"/>
    <w:rsid w:val="00B04BA2"/>
    <w:rsid w:val="00B06E93"/>
    <w:rsid w:val="00B1001E"/>
    <w:rsid w:val="00B10C64"/>
    <w:rsid w:val="00B11A81"/>
    <w:rsid w:val="00B14238"/>
    <w:rsid w:val="00B14CE9"/>
    <w:rsid w:val="00B16A63"/>
    <w:rsid w:val="00B16C5C"/>
    <w:rsid w:val="00B2337D"/>
    <w:rsid w:val="00B24D0D"/>
    <w:rsid w:val="00B25557"/>
    <w:rsid w:val="00B25FB3"/>
    <w:rsid w:val="00B263D8"/>
    <w:rsid w:val="00B307C6"/>
    <w:rsid w:val="00B31C26"/>
    <w:rsid w:val="00B321B6"/>
    <w:rsid w:val="00B32511"/>
    <w:rsid w:val="00B40D66"/>
    <w:rsid w:val="00B43B31"/>
    <w:rsid w:val="00B44C5F"/>
    <w:rsid w:val="00B52202"/>
    <w:rsid w:val="00B53297"/>
    <w:rsid w:val="00B5456C"/>
    <w:rsid w:val="00B55F8D"/>
    <w:rsid w:val="00B61EBE"/>
    <w:rsid w:val="00B6218F"/>
    <w:rsid w:val="00B63D82"/>
    <w:rsid w:val="00B64282"/>
    <w:rsid w:val="00B64427"/>
    <w:rsid w:val="00B6467B"/>
    <w:rsid w:val="00B65C9F"/>
    <w:rsid w:val="00B66614"/>
    <w:rsid w:val="00B66AD1"/>
    <w:rsid w:val="00B7061E"/>
    <w:rsid w:val="00B72BC9"/>
    <w:rsid w:val="00B72EF9"/>
    <w:rsid w:val="00B73325"/>
    <w:rsid w:val="00B74628"/>
    <w:rsid w:val="00B763A6"/>
    <w:rsid w:val="00B80660"/>
    <w:rsid w:val="00B8234A"/>
    <w:rsid w:val="00B85A4E"/>
    <w:rsid w:val="00B90985"/>
    <w:rsid w:val="00B946DD"/>
    <w:rsid w:val="00B94857"/>
    <w:rsid w:val="00B94E06"/>
    <w:rsid w:val="00B954D3"/>
    <w:rsid w:val="00BA0449"/>
    <w:rsid w:val="00BA3A5D"/>
    <w:rsid w:val="00BA3B12"/>
    <w:rsid w:val="00BA4044"/>
    <w:rsid w:val="00BA57FF"/>
    <w:rsid w:val="00BA5BC8"/>
    <w:rsid w:val="00BA5D6C"/>
    <w:rsid w:val="00BB059E"/>
    <w:rsid w:val="00BB0B75"/>
    <w:rsid w:val="00BB0BFC"/>
    <w:rsid w:val="00BB10FC"/>
    <w:rsid w:val="00BB1CD3"/>
    <w:rsid w:val="00BB47E7"/>
    <w:rsid w:val="00BB49F0"/>
    <w:rsid w:val="00BB5912"/>
    <w:rsid w:val="00BB61F8"/>
    <w:rsid w:val="00BB6425"/>
    <w:rsid w:val="00BB6BE6"/>
    <w:rsid w:val="00BB75D0"/>
    <w:rsid w:val="00BC2724"/>
    <w:rsid w:val="00BC44EF"/>
    <w:rsid w:val="00BD0655"/>
    <w:rsid w:val="00BD1F29"/>
    <w:rsid w:val="00BD3698"/>
    <w:rsid w:val="00BD41B9"/>
    <w:rsid w:val="00BD656C"/>
    <w:rsid w:val="00BE0219"/>
    <w:rsid w:val="00BE4F95"/>
    <w:rsid w:val="00BE50D9"/>
    <w:rsid w:val="00BE5F62"/>
    <w:rsid w:val="00BE6661"/>
    <w:rsid w:val="00BE74E5"/>
    <w:rsid w:val="00BF0D30"/>
    <w:rsid w:val="00BF5EE2"/>
    <w:rsid w:val="00C009F3"/>
    <w:rsid w:val="00C01193"/>
    <w:rsid w:val="00C014D0"/>
    <w:rsid w:val="00C01C9B"/>
    <w:rsid w:val="00C03091"/>
    <w:rsid w:val="00C03817"/>
    <w:rsid w:val="00C1026D"/>
    <w:rsid w:val="00C13A2D"/>
    <w:rsid w:val="00C141C7"/>
    <w:rsid w:val="00C146D6"/>
    <w:rsid w:val="00C14B48"/>
    <w:rsid w:val="00C17942"/>
    <w:rsid w:val="00C21265"/>
    <w:rsid w:val="00C27876"/>
    <w:rsid w:val="00C30584"/>
    <w:rsid w:val="00C3093A"/>
    <w:rsid w:val="00C3384F"/>
    <w:rsid w:val="00C41CD5"/>
    <w:rsid w:val="00C43A8F"/>
    <w:rsid w:val="00C514FE"/>
    <w:rsid w:val="00C52E01"/>
    <w:rsid w:val="00C56745"/>
    <w:rsid w:val="00C61895"/>
    <w:rsid w:val="00C62105"/>
    <w:rsid w:val="00C64062"/>
    <w:rsid w:val="00C70C90"/>
    <w:rsid w:val="00C749A0"/>
    <w:rsid w:val="00C749CC"/>
    <w:rsid w:val="00C75E29"/>
    <w:rsid w:val="00C768F3"/>
    <w:rsid w:val="00C81D86"/>
    <w:rsid w:val="00C8248E"/>
    <w:rsid w:val="00C84B14"/>
    <w:rsid w:val="00C852B6"/>
    <w:rsid w:val="00C86DF8"/>
    <w:rsid w:val="00C90221"/>
    <w:rsid w:val="00C90CC9"/>
    <w:rsid w:val="00C911A7"/>
    <w:rsid w:val="00C93934"/>
    <w:rsid w:val="00C93A11"/>
    <w:rsid w:val="00CA039E"/>
    <w:rsid w:val="00CA1319"/>
    <w:rsid w:val="00CA58B3"/>
    <w:rsid w:val="00CB0CB9"/>
    <w:rsid w:val="00CB1CE9"/>
    <w:rsid w:val="00CB2A4F"/>
    <w:rsid w:val="00CB3604"/>
    <w:rsid w:val="00CB64D1"/>
    <w:rsid w:val="00CB6D59"/>
    <w:rsid w:val="00CC1FDF"/>
    <w:rsid w:val="00CC2AAE"/>
    <w:rsid w:val="00CC4A10"/>
    <w:rsid w:val="00CD2200"/>
    <w:rsid w:val="00CD2673"/>
    <w:rsid w:val="00CD2BD4"/>
    <w:rsid w:val="00CD3FC6"/>
    <w:rsid w:val="00CD6EC5"/>
    <w:rsid w:val="00CD6EEF"/>
    <w:rsid w:val="00CE546C"/>
    <w:rsid w:val="00CE6B6E"/>
    <w:rsid w:val="00CE6F87"/>
    <w:rsid w:val="00CE7F14"/>
    <w:rsid w:val="00CF136A"/>
    <w:rsid w:val="00CF561C"/>
    <w:rsid w:val="00D010AB"/>
    <w:rsid w:val="00D02825"/>
    <w:rsid w:val="00D02EB4"/>
    <w:rsid w:val="00D03243"/>
    <w:rsid w:val="00D07832"/>
    <w:rsid w:val="00D108DA"/>
    <w:rsid w:val="00D1185F"/>
    <w:rsid w:val="00D1347F"/>
    <w:rsid w:val="00D1450A"/>
    <w:rsid w:val="00D15CFE"/>
    <w:rsid w:val="00D16D56"/>
    <w:rsid w:val="00D21C2C"/>
    <w:rsid w:val="00D23D75"/>
    <w:rsid w:val="00D26EE3"/>
    <w:rsid w:val="00D3224D"/>
    <w:rsid w:val="00D34269"/>
    <w:rsid w:val="00D3588F"/>
    <w:rsid w:val="00D36FA7"/>
    <w:rsid w:val="00D42CB4"/>
    <w:rsid w:val="00D44EEF"/>
    <w:rsid w:val="00D46C46"/>
    <w:rsid w:val="00D47726"/>
    <w:rsid w:val="00D47BE1"/>
    <w:rsid w:val="00D47FC2"/>
    <w:rsid w:val="00D5058B"/>
    <w:rsid w:val="00D52B49"/>
    <w:rsid w:val="00D549B7"/>
    <w:rsid w:val="00D60B07"/>
    <w:rsid w:val="00D61B18"/>
    <w:rsid w:val="00D641A7"/>
    <w:rsid w:val="00D653AE"/>
    <w:rsid w:val="00D74A2A"/>
    <w:rsid w:val="00D76704"/>
    <w:rsid w:val="00D82C10"/>
    <w:rsid w:val="00D82D96"/>
    <w:rsid w:val="00D84129"/>
    <w:rsid w:val="00D84EF1"/>
    <w:rsid w:val="00D85676"/>
    <w:rsid w:val="00D90141"/>
    <w:rsid w:val="00D941B8"/>
    <w:rsid w:val="00D965D1"/>
    <w:rsid w:val="00D96B06"/>
    <w:rsid w:val="00D971C8"/>
    <w:rsid w:val="00DA0448"/>
    <w:rsid w:val="00DA1916"/>
    <w:rsid w:val="00DA21F8"/>
    <w:rsid w:val="00DA27EF"/>
    <w:rsid w:val="00DA28BE"/>
    <w:rsid w:val="00DA3048"/>
    <w:rsid w:val="00DA5FBA"/>
    <w:rsid w:val="00DA76C3"/>
    <w:rsid w:val="00DA789F"/>
    <w:rsid w:val="00DB0FB0"/>
    <w:rsid w:val="00DB16CD"/>
    <w:rsid w:val="00DB71D1"/>
    <w:rsid w:val="00DC2915"/>
    <w:rsid w:val="00DC2D68"/>
    <w:rsid w:val="00DC2E78"/>
    <w:rsid w:val="00DC3F79"/>
    <w:rsid w:val="00DC6906"/>
    <w:rsid w:val="00DD614A"/>
    <w:rsid w:val="00DD675E"/>
    <w:rsid w:val="00DE051A"/>
    <w:rsid w:val="00DE1B29"/>
    <w:rsid w:val="00DE2F4D"/>
    <w:rsid w:val="00DE52A7"/>
    <w:rsid w:val="00DE56F0"/>
    <w:rsid w:val="00DE6C1C"/>
    <w:rsid w:val="00DE717C"/>
    <w:rsid w:val="00DE73C1"/>
    <w:rsid w:val="00DE7D43"/>
    <w:rsid w:val="00DE7DEB"/>
    <w:rsid w:val="00DF20D7"/>
    <w:rsid w:val="00DF2551"/>
    <w:rsid w:val="00DF2DDF"/>
    <w:rsid w:val="00DF4951"/>
    <w:rsid w:val="00DF57E6"/>
    <w:rsid w:val="00DF7E33"/>
    <w:rsid w:val="00E01182"/>
    <w:rsid w:val="00E0173B"/>
    <w:rsid w:val="00E0224A"/>
    <w:rsid w:val="00E057AC"/>
    <w:rsid w:val="00E119EF"/>
    <w:rsid w:val="00E133FB"/>
    <w:rsid w:val="00E23219"/>
    <w:rsid w:val="00E2379B"/>
    <w:rsid w:val="00E240F2"/>
    <w:rsid w:val="00E24ECC"/>
    <w:rsid w:val="00E26935"/>
    <w:rsid w:val="00E27044"/>
    <w:rsid w:val="00E31948"/>
    <w:rsid w:val="00E34CA4"/>
    <w:rsid w:val="00E40BC1"/>
    <w:rsid w:val="00E40D67"/>
    <w:rsid w:val="00E4599A"/>
    <w:rsid w:val="00E45CC6"/>
    <w:rsid w:val="00E53954"/>
    <w:rsid w:val="00E54550"/>
    <w:rsid w:val="00E54774"/>
    <w:rsid w:val="00E54CB7"/>
    <w:rsid w:val="00E56FB5"/>
    <w:rsid w:val="00E57E59"/>
    <w:rsid w:val="00E601EA"/>
    <w:rsid w:val="00E665E4"/>
    <w:rsid w:val="00E6720D"/>
    <w:rsid w:val="00E67B9D"/>
    <w:rsid w:val="00E70960"/>
    <w:rsid w:val="00E70DEA"/>
    <w:rsid w:val="00E7112A"/>
    <w:rsid w:val="00E736E8"/>
    <w:rsid w:val="00E736F6"/>
    <w:rsid w:val="00E73E34"/>
    <w:rsid w:val="00E74F53"/>
    <w:rsid w:val="00E80285"/>
    <w:rsid w:val="00E806AA"/>
    <w:rsid w:val="00E8074F"/>
    <w:rsid w:val="00E80817"/>
    <w:rsid w:val="00E81CFE"/>
    <w:rsid w:val="00E85A91"/>
    <w:rsid w:val="00E860E1"/>
    <w:rsid w:val="00E86266"/>
    <w:rsid w:val="00E8653D"/>
    <w:rsid w:val="00E9080A"/>
    <w:rsid w:val="00E9091E"/>
    <w:rsid w:val="00E90AC3"/>
    <w:rsid w:val="00E920F1"/>
    <w:rsid w:val="00E92545"/>
    <w:rsid w:val="00E947ED"/>
    <w:rsid w:val="00E94A1D"/>
    <w:rsid w:val="00E95C88"/>
    <w:rsid w:val="00E96472"/>
    <w:rsid w:val="00E96D4E"/>
    <w:rsid w:val="00EA044A"/>
    <w:rsid w:val="00EA058D"/>
    <w:rsid w:val="00EA1F08"/>
    <w:rsid w:val="00EA29EB"/>
    <w:rsid w:val="00EA3F75"/>
    <w:rsid w:val="00EA40BA"/>
    <w:rsid w:val="00EA5D40"/>
    <w:rsid w:val="00EA6A84"/>
    <w:rsid w:val="00EA7EA6"/>
    <w:rsid w:val="00EB290F"/>
    <w:rsid w:val="00EB5898"/>
    <w:rsid w:val="00EB654F"/>
    <w:rsid w:val="00EC013F"/>
    <w:rsid w:val="00EC58BE"/>
    <w:rsid w:val="00EC64BF"/>
    <w:rsid w:val="00EC71E8"/>
    <w:rsid w:val="00EC7F32"/>
    <w:rsid w:val="00ED0B32"/>
    <w:rsid w:val="00ED1BF3"/>
    <w:rsid w:val="00ED3B31"/>
    <w:rsid w:val="00EE038F"/>
    <w:rsid w:val="00EE11F6"/>
    <w:rsid w:val="00EE2ECB"/>
    <w:rsid w:val="00EE2FAF"/>
    <w:rsid w:val="00EE3166"/>
    <w:rsid w:val="00EE5D34"/>
    <w:rsid w:val="00EE6C6E"/>
    <w:rsid w:val="00EF030E"/>
    <w:rsid w:val="00EF1907"/>
    <w:rsid w:val="00EF2BC9"/>
    <w:rsid w:val="00EF2C4E"/>
    <w:rsid w:val="00EF5232"/>
    <w:rsid w:val="00EF53CC"/>
    <w:rsid w:val="00EF5837"/>
    <w:rsid w:val="00EF7221"/>
    <w:rsid w:val="00EF7305"/>
    <w:rsid w:val="00EF7461"/>
    <w:rsid w:val="00F02209"/>
    <w:rsid w:val="00F0270A"/>
    <w:rsid w:val="00F02B70"/>
    <w:rsid w:val="00F03F57"/>
    <w:rsid w:val="00F05004"/>
    <w:rsid w:val="00F053D7"/>
    <w:rsid w:val="00F05A0B"/>
    <w:rsid w:val="00F105F7"/>
    <w:rsid w:val="00F11612"/>
    <w:rsid w:val="00F1220E"/>
    <w:rsid w:val="00F1243E"/>
    <w:rsid w:val="00F2095B"/>
    <w:rsid w:val="00F2180F"/>
    <w:rsid w:val="00F25C5F"/>
    <w:rsid w:val="00F3078C"/>
    <w:rsid w:val="00F31069"/>
    <w:rsid w:val="00F32D4D"/>
    <w:rsid w:val="00F34DA8"/>
    <w:rsid w:val="00F34F2C"/>
    <w:rsid w:val="00F35049"/>
    <w:rsid w:val="00F3540F"/>
    <w:rsid w:val="00F371CD"/>
    <w:rsid w:val="00F37AFE"/>
    <w:rsid w:val="00F41E8E"/>
    <w:rsid w:val="00F424E9"/>
    <w:rsid w:val="00F42A3B"/>
    <w:rsid w:val="00F47CC4"/>
    <w:rsid w:val="00F47E3E"/>
    <w:rsid w:val="00F5130E"/>
    <w:rsid w:val="00F51FAE"/>
    <w:rsid w:val="00F52734"/>
    <w:rsid w:val="00F55521"/>
    <w:rsid w:val="00F57444"/>
    <w:rsid w:val="00F57E94"/>
    <w:rsid w:val="00F615BF"/>
    <w:rsid w:val="00F635D9"/>
    <w:rsid w:val="00F66EF8"/>
    <w:rsid w:val="00F67428"/>
    <w:rsid w:val="00F67FDF"/>
    <w:rsid w:val="00F70931"/>
    <w:rsid w:val="00F70D34"/>
    <w:rsid w:val="00F736B1"/>
    <w:rsid w:val="00F7475D"/>
    <w:rsid w:val="00F77209"/>
    <w:rsid w:val="00F80168"/>
    <w:rsid w:val="00F80393"/>
    <w:rsid w:val="00F80737"/>
    <w:rsid w:val="00F8210B"/>
    <w:rsid w:val="00F837CA"/>
    <w:rsid w:val="00F9029C"/>
    <w:rsid w:val="00F91186"/>
    <w:rsid w:val="00F91BB6"/>
    <w:rsid w:val="00F91F64"/>
    <w:rsid w:val="00F93258"/>
    <w:rsid w:val="00F9535B"/>
    <w:rsid w:val="00F959FD"/>
    <w:rsid w:val="00F961F0"/>
    <w:rsid w:val="00F9633C"/>
    <w:rsid w:val="00F96EC8"/>
    <w:rsid w:val="00FA1278"/>
    <w:rsid w:val="00FA494F"/>
    <w:rsid w:val="00FA5517"/>
    <w:rsid w:val="00FA652E"/>
    <w:rsid w:val="00FB06D3"/>
    <w:rsid w:val="00FB36C7"/>
    <w:rsid w:val="00FB3EE8"/>
    <w:rsid w:val="00FB5D4C"/>
    <w:rsid w:val="00FC209E"/>
    <w:rsid w:val="00FC3A07"/>
    <w:rsid w:val="00FD1005"/>
    <w:rsid w:val="00FD1028"/>
    <w:rsid w:val="00FD117A"/>
    <w:rsid w:val="00FD3A57"/>
    <w:rsid w:val="00FE0F62"/>
    <w:rsid w:val="00FE3667"/>
    <w:rsid w:val="00FF01A7"/>
    <w:rsid w:val="00FF03ED"/>
    <w:rsid w:val="00FF1266"/>
    <w:rsid w:val="00FF17B5"/>
    <w:rsid w:val="00FF3B8E"/>
    <w:rsid w:val="00FF5866"/>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49C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D028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10017B"/>
    <w:pPr>
      <w:keepNext/>
      <w:keepLines/>
      <w:numPr>
        <w:numId w:val="1"/>
      </w:numPr>
      <w:spacing w:before="480"/>
      <w:outlineLvl w:val="0"/>
    </w:pPr>
    <w:rPr>
      <w:rFonts w:eastAsiaTheme="majorEastAsia" w:cstheme="majorBidi"/>
      <w:b/>
      <w:bCs/>
      <w:sz w:val="28"/>
      <w:szCs w:val="28"/>
    </w:rPr>
  </w:style>
  <w:style w:type="paragraph" w:styleId="berschrift2">
    <w:name w:val="heading 2"/>
    <w:basedOn w:val="Standard"/>
    <w:next w:val="Standard"/>
    <w:link w:val="berschrift2Zchn"/>
    <w:uiPriority w:val="9"/>
    <w:unhideWhenUsed/>
    <w:qFormat/>
    <w:rsid w:val="0010017B"/>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10017B"/>
    <w:pPr>
      <w:keepNext/>
      <w:keepLines/>
      <w:numPr>
        <w:ilvl w:val="2"/>
        <w:numId w:val="1"/>
      </w:numPr>
      <w:spacing w:before="200"/>
      <w:outlineLvl w:val="2"/>
    </w:pPr>
    <w:rPr>
      <w:rFonts w:eastAsiaTheme="majorEastAsia" w:cstheme="majorBidi"/>
      <w:b/>
      <w:bCs/>
      <w:sz w:val="24"/>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10017B"/>
    <w:rPr>
      <w:rFonts w:ascii="Palatino Linotype" w:eastAsiaTheme="majorEastAsia" w:hAnsi="Palatino Linotype" w:cstheme="majorBidi"/>
      <w:b/>
      <w:bCs/>
      <w:sz w:val="28"/>
      <w:szCs w:val="28"/>
      <w:lang w:eastAsia="de-DE"/>
    </w:rPr>
  </w:style>
  <w:style w:type="character" w:customStyle="1" w:styleId="berschrift2Zchn">
    <w:name w:val="Überschrift 2 Zchn"/>
    <w:basedOn w:val="Absatz-Standardschriftart"/>
    <w:link w:val="berschrift2"/>
    <w:uiPriority w:val="9"/>
    <w:rsid w:val="0010017B"/>
    <w:rPr>
      <w:rFonts w:ascii="Palatino Linotype" w:eastAsiaTheme="majorEastAsia" w:hAnsi="Palatino Linotype" w:cstheme="majorBidi"/>
      <w:b/>
      <w:bCs/>
      <w:sz w:val="26"/>
      <w:szCs w:val="26"/>
      <w:lang w:eastAsia="de-DE"/>
    </w:rPr>
  </w:style>
  <w:style w:type="character" w:customStyle="1" w:styleId="berschrift3Zchn">
    <w:name w:val="Überschrift 3 Zchn"/>
    <w:basedOn w:val="Absatz-Standardschriftart"/>
    <w:link w:val="berschrift3"/>
    <w:uiPriority w:val="9"/>
    <w:rsid w:val="0010017B"/>
    <w:rPr>
      <w:rFonts w:ascii="Palatino Linotype" w:eastAsiaTheme="majorEastAsia" w:hAnsi="Palatino Linotype" w:cstheme="majorBidi"/>
      <w:b/>
      <w:bCs/>
      <w:sz w:val="24"/>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100839"/>
    <w:pPr>
      <w:spacing w:after="120" w:line="276" w:lineRule="auto"/>
      <w:ind w:left="431" w:hanging="431"/>
    </w:pPr>
    <w:rPr>
      <w:b/>
      <w:sz w:val="28"/>
      <w:lang w:eastAsia="en-US"/>
    </w:rPr>
  </w:style>
  <w:style w:type="paragraph" w:styleId="Verzeichnis1">
    <w:name w:val="toc 1"/>
    <w:basedOn w:val="Standard"/>
    <w:next w:val="Standard"/>
    <w:autoRedefine/>
    <w:uiPriority w:val="39"/>
    <w:unhideWhenUsed/>
    <w:qFormat/>
    <w:rsid w:val="00756D6B"/>
    <w:pPr>
      <w:tabs>
        <w:tab w:val="left" w:pos="880"/>
        <w:tab w:val="right" w:leader="dot" w:pos="7805"/>
      </w:tabs>
      <w:spacing w:before="240" w:after="120" w:line="240" w:lineRule="auto"/>
    </w:pPr>
    <w:rPr>
      <w:b/>
      <w:sz w:val="24"/>
    </w:rPr>
  </w:style>
  <w:style w:type="paragraph" w:styleId="Verzeichnis2">
    <w:name w:val="toc 2"/>
    <w:basedOn w:val="Standard"/>
    <w:next w:val="Standard"/>
    <w:autoRedefine/>
    <w:uiPriority w:val="39"/>
    <w:unhideWhenUsed/>
    <w:qFormat/>
    <w:rsid w:val="00245CB5"/>
    <w:pPr>
      <w:spacing w:after="100" w:line="240" w:lineRule="auto"/>
      <w:ind w:left="221"/>
    </w:pPr>
    <w:rPr>
      <w:sz w:val="24"/>
    </w:rPr>
  </w:style>
  <w:style w:type="paragraph" w:styleId="Verzeichnis3">
    <w:name w:val="toc 3"/>
    <w:basedOn w:val="Standard"/>
    <w:next w:val="Standard"/>
    <w:autoRedefine/>
    <w:uiPriority w:val="39"/>
    <w:unhideWhenUsed/>
    <w:qFormat/>
    <w:rsid w:val="00245CB5"/>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C21265"/>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E2ECB"/>
  </w:style>
  <w:style w:type="paragraph" w:styleId="Verzeichnis4">
    <w:name w:val="toc 4"/>
    <w:basedOn w:val="Standard"/>
    <w:next w:val="Standard"/>
    <w:autoRedefine/>
    <w:uiPriority w:val="39"/>
    <w:unhideWhenUsed/>
    <w:rsid w:val="00245CB5"/>
    <w:pPr>
      <w:spacing w:after="100" w:line="240" w:lineRule="auto"/>
      <w:ind w:left="658"/>
    </w:pPr>
    <w:rPr>
      <w:i/>
    </w:rPr>
  </w:style>
  <w:style w:type="character" w:styleId="Hervorhebung">
    <w:name w:val="Emphasis"/>
    <w:basedOn w:val="Absatz-Standardschriftart"/>
    <w:uiPriority w:val="20"/>
    <w:qFormat/>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Dokumentstruktur">
    <w:name w:val="Document Map"/>
    <w:basedOn w:val="Standard"/>
    <w:link w:val="DokumentstrukturZchn"/>
    <w:uiPriority w:val="99"/>
    <w:semiHidden/>
    <w:unhideWhenUsed/>
    <w:rsid w:val="00ED0B32"/>
    <w:pPr>
      <w:spacing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D0B32"/>
    <w:rPr>
      <w:rFonts w:ascii="Tahoma" w:eastAsia="Times New Roman" w:hAnsi="Tahoma" w:cs="Tahoma"/>
      <w:sz w:val="16"/>
      <w:szCs w:val="16"/>
      <w:lang w:eastAsia="de-DE"/>
    </w:rPr>
  </w:style>
  <w:style w:type="paragraph" w:styleId="Listenabsatz">
    <w:name w:val="List Paragraph"/>
    <w:basedOn w:val="Standard"/>
    <w:uiPriority w:val="34"/>
    <w:qFormat/>
    <w:rsid w:val="00ED0B32"/>
    <w:pPr>
      <w:ind w:left="720"/>
      <w:contextualSpacing/>
    </w:pPr>
  </w:style>
  <w:style w:type="character" w:styleId="Kommentarzeichen">
    <w:name w:val="annotation reference"/>
    <w:basedOn w:val="Absatz-Standardschriftart"/>
    <w:uiPriority w:val="99"/>
    <w:semiHidden/>
    <w:unhideWhenUsed/>
    <w:rsid w:val="005B669E"/>
    <w:rPr>
      <w:sz w:val="16"/>
      <w:szCs w:val="16"/>
    </w:rPr>
  </w:style>
  <w:style w:type="paragraph" w:styleId="Kommentartext">
    <w:name w:val="annotation text"/>
    <w:basedOn w:val="Standard"/>
    <w:link w:val="KommentartextZchn"/>
    <w:uiPriority w:val="99"/>
    <w:semiHidden/>
    <w:unhideWhenUsed/>
    <w:rsid w:val="005B669E"/>
    <w:pPr>
      <w:spacing w:line="240" w:lineRule="auto"/>
    </w:pPr>
    <w:rPr>
      <w:sz w:val="20"/>
    </w:rPr>
  </w:style>
  <w:style w:type="character" w:customStyle="1" w:styleId="KommentartextZchn">
    <w:name w:val="Kommentartext Zchn"/>
    <w:basedOn w:val="Absatz-Standardschriftart"/>
    <w:link w:val="Kommentartext"/>
    <w:uiPriority w:val="99"/>
    <w:semiHidden/>
    <w:rsid w:val="005B669E"/>
    <w:rPr>
      <w:rFonts w:ascii="Palatino Linotype" w:eastAsia="Times New Roman" w:hAnsi="Palatino Linotype"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5B669E"/>
    <w:rPr>
      <w:b/>
      <w:bCs/>
    </w:rPr>
  </w:style>
  <w:style w:type="character" w:customStyle="1" w:styleId="KommentarthemaZchn">
    <w:name w:val="Kommentarthema Zchn"/>
    <w:basedOn w:val="KommentartextZchn"/>
    <w:link w:val="Kommentarthema"/>
    <w:uiPriority w:val="99"/>
    <w:semiHidden/>
    <w:rsid w:val="005B669E"/>
    <w:rPr>
      <w:rFonts w:ascii="Palatino Linotype" w:eastAsia="Times New Roman" w:hAnsi="Palatino Linotype" w:cs="Times New Roman"/>
      <w:b/>
      <w:bCs/>
      <w:sz w:val="20"/>
      <w:szCs w:val="20"/>
      <w:lang w:eastAsia="de-DE"/>
    </w:rPr>
  </w:style>
  <w:style w:type="paragraph" w:styleId="Index1">
    <w:name w:val="index 1"/>
    <w:basedOn w:val="Standard"/>
    <w:next w:val="Standard"/>
    <w:autoRedefine/>
    <w:uiPriority w:val="99"/>
    <w:semiHidden/>
    <w:unhideWhenUsed/>
    <w:rsid w:val="00B021AD"/>
    <w:pPr>
      <w:spacing w:line="240" w:lineRule="auto"/>
      <w:ind w:left="220" w:hanging="220"/>
    </w:pPr>
  </w:style>
  <w:style w:type="paragraph" w:customStyle="1" w:styleId="Zwischenberschriftnichtnummeriert">
    <w:name w:val="Zwischenüberschrift (nichtnummeriert)"/>
    <w:basedOn w:val="Standard"/>
    <w:link w:val="ZwischenberschriftnichtnummeriertZchn"/>
    <w:qFormat/>
    <w:rsid w:val="0010017B"/>
    <w:pPr>
      <w:spacing w:before="200"/>
    </w:pPr>
    <w:rPr>
      <w:b/>
      <w:sz w:val="24"/>
    </w:rPr>
  </w:style>
  <w:style w:type="paragraph" w:styleId="Funotentext">
    <w:name w:val="footnote text"/>
    <w:basedOn w:val="Standard"/>
    <w:link w:val="FunotentextZchn"/>
    <w:uiPriority w:val="99"/>
    <w:unhideWhenUsed/>
    <w:rsid w:val="004E5186"/>
    <w:pPr>
      <w:spacing w:line="240" w:lineRule="auto"/>
    </w:pPr>
    <w:rPr>
      <w:sz w:val="20"/>
    </w:rPr>
  </w:style>
  <w:style w:type="character" w:customStyle="1" w:styleId="ZwischenberschriftnichtnummeriertZchn">
    <w:name w:val="Zwischenüberschrift (nichtnummeriert) Zchn"/>
    <w:basedOn w:val="Absatz-Standardschriftart"/>
    <w:link w:val="Zwischenberschriftnichtnummeriert"/>
    <w:rsid w:val="0010017B"/>
    <w:rPr>
      <w:rFonts w:ascii="Palatino Linotype" w:eastAsia="Times New Roman" w:hAnsi="Palatino Linotype" w:cs="Times New Roman"/>
      <w:b/>
      <w:sz w:val="24"/>
      <w:szCs w:val="20"/>
      <w:lang w:eastAsia="de-DE"/>
    </w:rPr>
  </w:style>
  <w:style w:type="character" w:customStyle="1" w:styleId="FunotentextZchn">
    <w:name w:val="Fußnotentext Zchn"/>
    <w:basedOn w:val="Absatz-Standardschriftart"/>
    <w:link w:val="Funotentext"/>
    <w:uiPriority w:val="99"/>
    <w:rsid w:val="004E5186"/>
    <w:rPr>
      <w:rFonts w:ascii="Palatino Linotype" w:eastAsia="Times New Roman" w:hAnsi="Palatino Linotype" w:cs="Times New Roman"/>
      <w:sz w:val="20"/>
      <w:szCs w:val="20"/>
      <w:lang w:eastAsia="de-DE"/>
    </w:rPr>
  </w:style>
  <w:style w:type="character" w:styleId="Funotenzeichen">
    <w:name w:val="footnote reference"/>
    <w:basedOn w:val="Absatz-Standardschriftart"/>
    <w:uiPriority w:val="99"/>
    <w:unhideWhenUsed/>
    <w:rsid w:val="004E5186"/>
    <w:rPr>
      <w:vertAlign w:val="superscript"/>
    </w:rPr>
  </w:style>
  <w:style w:type="paragraph" w:styleId="Verzeichnis7">
    <w:name w:val="toc 7"/>
    <w:basedOn w:val="Standard"/>
    <w:next w:val="Standard"/>
    <w:autoRedefine/>
    <w:uiPriority w:val="39"/>
    <w:semiHidden/>
    <w:unhideWhenUsed/>
    <w:rsid w:val="00245CB5"/>
    <w:pPr>
      <w:spacing w:after="100"/>
      <w:ind w:left="1320"/>
    </w:pPr>
  </w:style>
  <w:style w:type="paragraph" w:customStyle="1" w:styleId="Text">
    <w:name w:val="Text"/>
    <w:basedOn w:val="Standard"/>
    <w:link w:val="TextZchn"/>
    <w:uiPriority w:val="99"/>
    <w:qFormat/>
    <w:rsid w:val="00A266C9"/>
    <w:pPr>
      <w:spacing w:after="200"/>
      <w:jc w:val="left"/>
    </w:pPr>
    <w:rPr>
      <w:rFonts w:ascii="Garamond" w:eastAsiaTheme="minorHAnsi" w:hAnsi="Garamond" w:cstheme="minorBidi"/>
      <w:sz w:val="24"/>
      <w:szCs w:val="22"/>
      <w:lang w:eastAsia="en-US"/>
    </w:rPr>
  </w:style>
  <w:style w:type="character" w:customStyle="1" w:styleId="TextZchn">
    <w:name w:val="Text Zchn"/>
    <w:basedOn w:val="Absatz-Standardschriftart"/>
    <w:link w:val="Text"/>
    <w:uiPriority w:val="99"/>
    <w:rsid w:val="00A266C9"/>
    <w:rPr>
      <w:rFonts w:ascii="Garamond" w:hAnsi="Garamond"/>
      <w:sz w:val="24"/>
    </w:rPr>
  </w:style>
  <w:style w:type="paragraph" w:customStyle="1" w:styleId="Blockzitat">
    <w:name w:val="Blockzitat"/>
    <w:basedOn w:val="Folgeabsatz"/>
    <w:link w:val="BlockzitatZchn"/>
    <w:qFormat/>
    <w:rsid w:val="000F415C"/>
    <w:pPr>
      <w:spacing w:before="120" w:after="120" w:line="240" w:lineRule="auto"/>
      <w:ind w:left="397" w:right="567" w:firstLine="0"/>
    </w:pPr>
    <w:rPr>
      <w:lang w:val="en-US"/>
    </w:rPr>
  </w:style>
  <w:style w:type="paragraph" w:customStyle="1" w:styleId="QuelleimLiteraturverzeichnis">
    <w:name w:val="Quelle im Literaturverzeichnis"/>
    <w:basedOn w:val="LiteraturverzeichnisEintrge"/>
    <w:link w:val="QuelleimLiteraturverzeichnisZchn"/>
    <w:qFormat/>
    <w:rsid w:val="00100839"/>
    <w:pPr>
      <w:spacing w:after="120"/>
    </w:pPr>
    <w:rPr>
      <w:lang w:val="de-DE"/>
    </w:rPr>
  </w:style>
  <w:style w:type="character" w:customStyle="1" w:styleId="BlockzitatZchn">
    <w:name w:val="Blockzitat Zchn"/>
    <w:basedOn w:val="FolgeabsatzZchn"/>
    <w:link w:val="Blockzitat"/>
    <w:rsid w:val="000F415C"/>
    <w:rPr>
      <w:rFonts w:ascii="Palatino Linotype" w:eastAsia="Times New Roman" w:hAnsi="Palatino Linotype" w:cs="Times New Roman"/>
      <w:szCs w:val="20"/>
      <w:lang w:val="en-US" w:eastAsia="de-DE"/>
    </w:rPr>
  </w:style>
  <w:style w:type="character" w:customStyle="1" w:styleId="QuelleimLiteraturverzeichnisZchn">
    <w:name w:val="Quelle im Literaturverzeichnis Zchn"/>
    <w:basedOn w:val="LiteraturverzeichnisEintrgeZchn"/>
    <w:link w:val="QuelleimLiteraturverzeichnis"/>
    <w:rsid w:val="00100839"/>
    <w:rPr>
      <w:rFonts w:ascii="Palatino Linotype" w:eastAsia="Times New Roman" w:hAnsi="Palatino Linotype" w:cs="Times New Roman"/>
      <w:szCs w:val="20"/>
      <w:lang w:val="en-US" w:eastAsia="de-DE"/>
    </w:rPr>
  </w:style>
  <w:style w:type="paragraph" w:customStyle="1" w:styleId="Code">
    <w:name w:val="Code"/>
    <w:basedOn w:val="Standard"/>
    <w:qFormat/>
    <w:rsid w:val="00F635D9"/>
    <w:pPr>
      <w:keepLines/>
      <w:ind w:left="389"/>
      <w:jc w:val="left"/>
    </w:pPr>
    <w:rPr>
      <w:rFonts w:ascii="Courier New" w:hAnsi="Courier New"/>
    </w:rPr>
  </w:style>
  <w:style w:type="paragraph" w:styleId="StandardWeb">
    <w:name w:val="Normal (Web)"/>
    <w:basedOn w:val="Standard"/>
    <w:uiPriority w:val="99"/>
    <w:unhideWhenUsed/>
    <w:rsid w:val="0067628A"/>
    <w:pPr>
      <w:spacing w:before="100" w:beforeAutospacing="1" w:after="100" w:afterAutospacing="1" w:line="240" w:lineRule="auto"/>
      <w:jc w:val="left"/>
    </w:pPr>
    <w:rPr>
      <w:rFonts w:ascii="Times New Roman" w:hAnsi="Times New Roman"/>
      <w:sz w:val="24"/>
      <w:szCs w:val="24"/>
    </w:rPr>
  </w:style>
  <w:style w:type="paragraph" w:styleId="KeinLeerraum">
    <w:name w:val="No Spacing"/>
    <w:uiPriority w:val="1"/>
    <w:qFormat/>
    <w:rsid w:val="00037E37"/>
    <w:pPr>
      <w:spacing w:after="0" w:line="240" w:lineRule="auto"/>
    </w:pPr>
    <w:rPr>
      <w:rFonts w:eastAsiaTheme="minorEastAsia"/>
    </w:rPr>
  </w:style>
  <w:style w:type="character" w:customStyle="1" w:styleId="UnresolvedMention">
    <w:name w:val="Unresolved Mention"/>
    <w:basedOn w:val="Absatz-Standardschriftart"/>
    <w:uiPriority w:val="99"/>
    <w:semiHidden/>
    <w:unhideWhenUsed/>
    <w:rsid w:val="00B307C6"/>
    <w:rPr>
      <w:color w:val="808080"/>
      <w:shd w:val="clear" w:color="auto" w:fill="E6E6E6"/>
    </w:rPr>
  </w:style>
  <w:style w:type="character" w:styleId="BesuchterHyperlink">
    <w:name w:val="FollowedHyperlink"/>
    <w:basedOn w:val="Absatz-Standardschriftart"/>
    <w:uiPriority w:val="99"/>
    <w:semiHidden/>
    <w:unhideWhenUsed/>
    <w:rsid w:val="001519AD"/>
    <w:rPr>
      <w:color w:val="800080" w:themeColor="followedHyperlink"/>
      <w:u w:val="single"/>
    </w:rPr>
  </w:style>
  <w:style w:type="character" w:styleId="Platzhaltertext">
    <w:name w:val="Placeholder Text"/>
    <w:basedOn w:val="Absatz-Standardschriftart"/>
    <w:uiPriority w:val="99"/>
    <w:semiHidden/>
    <w:rsid w:val="003E05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7055">
      <w:bodyDiv w:val="1"/>
      <w:marLeft w:val="0"/>
      <w:marRight w:val="0"/>
      <w:marTop w:val="0"/>
      <w:marBottom w:val="0"/>
      <w:divBdr>
        <w:top w:val="none" w:sz="0" w:space="0" w:color="auto"/>
        <w:left w:val="none" w:sz="0" w:space="0" w:color="auto"/>
        <w:bottom w:val="none" w:sz="0" w:space="0" w:color="auto"/>
        <w:right w:val="none" w:sz="0" w:space="0" w:color="auto"/>
      </w:divBdr>
    </w:div>
    <w:div w:id="382337297">
      <w:bodyDiv w:val="1"/>
      <w:marLeft w:val="0"/>
      <w:marRight w:val="0"/>
      <w:marTop w:val="0"/>
      <w:marBottom w:val="0"/>
      <w:divBdr>
        <w:top w:val="none" w:sz="0" w:space="0" w:color="auto"/>
        <w:left w:val="none" w:sz="0" w:space="0" w:color="auto"/>
        <w:bottom w:val="none" w:sz="0" w:space="0" w:color="auto"/>
        <w:right w:val="none" w:sz="0" w:space="0" w:color="auto"/>
      </w:divBdr>
      <w:divsChild>
        <w:div w:id="59599468">
          <w:marLeft w:val="0"/>
          <w:marRight w:val="0"/>
          <w:marTop w:val="0"/>
          <w:marBottom w:val="0"/>
          <w:divBdr>
            <w:top w:val="none" w:sz="0" w:space="0" w:color="auto"/>
            <w:left w:val="none" w:sz="0" w:space="0" w:color="auto"/>
            <w:bottom w:val="none" w:sz="0" w:space="0" w:color="auto"/>
            <w:right w:val="none" w:sz="0" w:space="0" w:color="auto"/>
          </w:divBdr>
        </w:div>
        <w:div w:id="71853405">
          <w:marLeft w:val="0"/>
          <w:marRight w:val="0"/>
          <w:marTop w:val="0"/>
          <w:marBottom w:val="0"/>
          <w:divBdr>
            <w:top w:val="none" w:sz="0" w:space="0" w:color="auto"/>
            <w:left w:val="none" w:sz="0" w:space="0" w:color="auto"/>
            <w:bottom w:val="none" w:sz="0" w:space="0" w:color="auto"/>
            <w:right w:val="none" w:sz="0" w:space="0" w:color="auto"/>
          </w:divBdr>
        </w:div>
        <w:div w:id="1059286990">
          <w:marLeft w:val="0"/>
          <w:marRight w:val="0"/>
          <w:marTop w:val="0"/>
          <w:marBottom w:val="0"/>
          <w:divBdr>
            <w:top w:val="none" w:sz="0" w:space="0" w:color="auto"/>
            <w:left w:val="none" w:sz="0" w:space="0" w:color="auto"/>
            <w:bottom w:val="none" w:sz="0" w:space="0" w:color="auto"/>
            <w:right w:val="none" w:sz="0" w:space="0" w:color="auto"/>
          </w:divBdr>
        </w:div>
        <w:div w:id="1074932315">
          <w:marLeft w:val="0"/>
          <w:marRight w:val="0"/>
          <w:marTop w:val="0"/>
          <w:marBottom w:val="0"/>
          <w:divBdr>
            <w:top w:val="none" w:sz="0" w:space="0" w:color="auto"/>
            <w:left w:val="none" w:sz="0" w:space="0" w:color="auto"/>
            <w:bottom w:val="none" w:sz="0" w:space="0" w:color="auto"/>
            <w:right w:val="none" w:sz="0" w:space="0" w:color="auto"/>
          </w:divBdr>
        </w:div>
        <w:div w:id="1242180450">
          <w:marLeft w:val="0"/>
          <w:marRight w:val="0"/>
          <w:marTop w:val="0"/>
          <w:marBottom w:val="0"/>
          <w:divBdr>
            <w:top w:val="none" w:sz="0" w:space="0" w:color="auto"/>
            <w:left w:val="none" w:sz="0" w:space="0" w:color="auto"/>
            <w:bottom w:val="none" w:sz="0" w:space="0" w:color="auto"/>
            <w:right w:val="none" w:sz="0" w:space="0" w:color="auto"/>
          </w:divBdr>
        </w:div>
        <w:div w:id="1581914204">
          <w:marLeft w:val="0"/>
          <w:marRight w:val="0"/>
          <w:marTop w:val="0"/>
          <w:marBottom w:val="0"/>
          <w:divBdr>
            <w:top w:val="none" w:sz="0" w:space="0" w:color="auto"/>
            <w:left w:val="none" w:sz="0" w:space="0" w:color="auto"/>
            <w:bottom w:val="none" w:sz="0" w:space="0" w:color="auto"/>
            <w:right w:val="none" w:sz="0" w:space="0" w:color="auto"/>
          </w:divBdr>
        </w:div>
        <w:div w:id="1593272580">
          <w:marLeft w:val="0"/>
          <w:marRight w:val="0"/>
          <w:marTop w:val="0"/>
          <w:marBottom w:val="0"/>
          <w:divBdr>
            <w:top w:val="none" w:sz="0" w:space="0" w:color="auto"/>
            <w:left w:val="none" w:sz="0" w:space="0" w:color="auto"/>
            <w:bottom w:val="none" w:sz="0" w:space="0" w:color="auto"/>
            <w:right w:val="none" w:sz="0" w:space="0" w:color="auto"/>
          </w:divBdr>
        </w:div>
        <w:div w:id="1669748290">
          <w:marLeft w:val="0"/>
          <w:marRight w:val="0"/>
          <w:marTop w:val="0"/>
          <w:marBottom w:val="0"/>
          <w:divBdr>
            <w:top w:val="none" w:sz="0" w:space="0" w:color="auto"/>
            <w:left w:val="none" w:sz="0" w:space="0" w:color="auto"/>
            <w:bottom w:val="none" w:sz="0" w:space="0" w:color="auto"/>
            <w:right w:val="none" w:sz="0" w:space="0" w:color="auto"/>
          </w:divBdr>
        </w:div>
        <w:div w:id="1773165791">
          <w:marLeft w:val="0"/>
          <w:marRight w:val="0"/>
          <w:marTop w:val="0"/>
          <w:marBottom w:val="0"/>
          <w:divBdr>
            <w:top w:val="none" w:sz="0" w:space="0" w:color="auto"/>
            <w:left w:val="none" w:sz="0" w:space="0" w:color="auto"/>
            <w:bottom w:val="none" w:sz="0" w:space="0" w:color="auto"/>
            <w:right w:val="none" w:sz="0" w:space="0" w:color="auto"/>
          </w:divBdr>
        </w:div>
        <w:div w:id="1859270458">
          <w:marLeft w:val="0"/>
          <w:marRight w:val="0"/>
          <w:marTop w:val="0"/>
          <w:marBottom w:val="0"/>
          <w:divBdr>
            <w:top w:val="none" w:sz="0" w:space="0" w:color="auto"/>
            <w:left w:val="none" w:sz="0" w:space="0" w:color="auto"/>
            <w:bottom w:val="none" w:sz="0" w:space="0" w:color="auto"/>
            <w:right w:val="none" w:sz="0" w:space="0" w:color="auto"/>
          </w:divBdr>
        </w:div>
        <w:div w:id="2016347487">
          <w:marLeft w:val="0"/>
          <w:marRight w:val="0"/>
          <w:marTop w:val="0"/>
          <w:marBottom w:val="0"/>
          <w:divBdr>
            <w:top w:val="none" w:sz="0" w:space="0" w:color="auto"/>
            <w:left w:val="none" w:sz="0" w:space="0" w:color="auto"/>
            <w:bottom w:val="none" w:sz="0" w:space="0" w:color="auto"/>
            <w:right w:val="none" w:sz="0" w:space="0" w:color="auto"/>
          </w:divBdr>
        </w:div>
        <w:div w:id="2145613662">
          <w:marLeft w:val="0"/>
          <w:marRight w:val="0"/>
          <w:marTop w:val="0"/>
          <w:marBottom w:val="0"/>
          <w:divBdr>
            <w:top w:val="none" w:sz="0" w:space="0" w:color="auto"/>
            <w:left w:val="none" w:sz="0" w:space="0" w:color="auto"/>
            <w:bottom w:val="none" w:sz="0" w:space="0" w:color="auto"/>
            <w:right w:val="none" w:sz="0" w:space="0" w:color="auto"/>
          </w:divBdr>
        </w:div>
      </w:divsChild>
    </w:div>
    <w:div w:id="408381571">
      <w:bodyDiv w:val="1"/>
      <w:marLeft w:val="0"/>
      <w:marRight w:val="0"/>
      <w:marTop w:val="0"/>
      <w:marBottom w:val="0"/>
      <w:divBdr>
        <w:top w:val="none" w:sz="0" w:space="0" w:color="auto"/>
        <w:left w:val="none" w:sz="0" w:space="0" w:color="auto"/>
        <w:bottom w:val="none" w:sz="0" w:space="0" w:color="auto"/>
        <w:right w:val="none" w:sz="0" w:space="0" w:color="auto"/>
      </w:divBdr>
    </w:div>
    <w:div w:id="475227467">
      <w:bodyDiv w:val="1"/>
      <w:marLeft w:val="0"/>
      <w:marRight w:val="0"/>
      <w:marTop w:val="0"/>
      <w:marBottom w:val="0"/>
      <w:divBdr>
        <w:top w:val="none" w:sz="0" w:space="0" w:color="auto"/>
        <w:left w:val="none" w:sz="0" w:space="0" w:color="auto"/>
        <w:bottom w:val="none" w:sz="0" w:space="0" w:color="auto"/>
        <w:right w:val="none" w:sz="0" w:space="0" w:color="auto"/>
      </w:divBdr>
      <w:divsChild>
        <w:div w:id="708796950">
          <w:marLeft w:val="547"/>
          <w:marRight w:val="0"/>
          <w:marTop w:val="154"/>
          <w:marBottom w:val="0"/>
          <w:divBdr>
            <w:top w:val="none" w:sz="0" w:space="0" w:color="auto"/>
            <w:left w:val="none" w:sz="0" w:space="0" w:color="auto"/>
            <w:bottom w:val="none" w:sz="0" w:space="0" w:color="auto"/>
            <w:right w:val="none" w:sz="0" w:space="0" w:color="auto"/>
          </w:divBdr>
        </w:div>
      </w:divsChild>
    </w:div>
    <w:div w:id="524486380">
      <w:bodyDiv w:val="1"/>
      <w:marLeft w:val="0"/>
      <w:marRight w:val="0"/>
      <w:marTop w:val="0"/>
      <w:marBottom w:val="0"/>
      <w:divBdr>
        <w:top w:val="none" w:sz="0" w:space="0" w:color="auto"/>
        <w:left w:val="none" w:sz="0" w:space="0" w:color="auto"/>
        <w:bottom w:val="none" w:sz="0" w:space="0" w:color="auto"/>
        <w:right w:val="none" w:sz="0" w:space="0" w:color="auto"/>
      </w:divBdr>
      <w:divsChild>
        <w:div w:id="321665769">
          <w:marLeft w:val="0"/>
          <w:marRight w:val="0"/>
          <w:marTop w:val="0"/>
          <w:marBottom w:val="0"/>
          <w:divBdr>
            <w:top w:val="none" w:sz="0" w:space="0" w:color="auto"/>
            <w:left w:val="none" w:sz="0" w:space="0" w:color="auto"/>
            <w:bottom w:val="none" w:sz="0" w:space="0" w:color="auto"/>
            <w:right w:val="none" w:sz="0" w:space="0" w:color="auto"/>
          </w:divBdr>
        </w:div>
      </w:divsChild>
    </w:div>
    <w:div w:id="631058312">
      <w:bodyDiv w:val="1"/>
      <w:marLeft w:val="0"/>
      <w:marRight w:val="0"/>
      <w:marTop w:val="0"/>
      <w:marBottom w:val="0"/>
      <w:divBdr>
        <w:top w:val="none" w:sz="0" w:space="0" w:color="auto"/>
        <w:left w:val="none" w:sz="0" w:space="0" w:color="auto"/>
        <w:bottom w:val="none" w:sz="0" w:space="0" w:color="auto"/>
        <w:right w:val="none" w:sz="0" w:space="0" w:color="auto"/>
      </w:divBdr>
    </w:div>
    <w:div w:id="631987457">
      <w:bodyDiv w:val="1"/>
      <w:marLeft w:val="0"/>
      <w:marRight w:val="0"/>
      <w:marTop w:val="0"/>
      <w:marBottom w:val="0"/>
      <w:divBdr>
        <w:top w:val="none" w:sz="0" w:space="0" w:color="auto"/>
        <w:left w:val="none" w:sz="0" w:space="0" w:color="auto"/>
        <w:bottom w:val="none" w:sz="0" w:space="0" w:color="auto"/>
        <w:right w:val="none" w:sz="0" w:space="0" w:color="auto"/>
      </w:divBdr>
    </w:div>
    <w:div w:id="667295288">
      <w:bodyDiv w:val="1"/>
      <w:marLeft w:val="0"/>
      <w:marRight w:val="0"/>
      <w:marTop w:val="0"/>
      <w:marBottom w:val="0"/>
      <w:divBdr>
        <w:top w:val="none" w:sz="0" w:space="0" w:color="auto"/>
        <w:left w:val="none" w:sz="0" w:space="0" w:color="auto"/>
        <w:bottom w:val="none" w:sz="0" w:space="0" w:color="auto"/>
        <w:right w:val="none" w:sz="0" w:space="0" w:color="auto"/>
      </w:divBdr>
    </w:div>
    <w:div w:id="767697102">
      <w:bodyDiv w:val="1"/>
      <w:marLeft w:val="0"/>
      <w:marRight w:val="0"/>
      <w:marTop w:val="0"/>
      <w:marBottom w:val="0"/>
      <w:divBdr>
        <w:top w:val="none" w:sz="0" w:space="0" w:color="auto"/>
        <w:left w:val="none" w:sz="0" w:space="0" w:color="auto"/>
        <w:bottom w:val="none" w:sz="0" w:space="0" w:color="auto"/>
        <w:right w:val="none" w:sz="0" w:space="0" w:color="auto"/>
      </w:divBdr>
      <w:divsChild>
        <w:div w:id="184100043">
          <w:marLeft w:val="0"/>
          <w:marRight w:val="0"/>
          <w:marTop w:val="0"/>
          <w:marBottom w:val="0"/>
          <w:divBdr>
            <w:top w:val="none" w:sz="0" w:space="0" w:color="auto"/>
            <w:left w:val="none" w:sz="0" w:space="0" w:color="auto"/>
            <w:bottom w:val="none" w:sz="0" w:space="0" w:color="auto"/>
            <w:right w:val="none" w:sz="0" w:space="0" w:color="auto"/>
          </w:divBdr>
        </w:div>
        <w:div w:id="464543671">
          <w:marLeft w:val="0"/>
          <w:marRight w:val="0"/>
          <w:marTop w:val="0"/>
          <w:marBottom w:val="0"/>
          <w:divBdr>
            <w:top w:val="none" w:sz="0" w:space="0" w:color="auto"/>
            <w:left w:val="none" w:sz="0" w:space="0" w:color="auto"/>
            <w:bottom w:val="none" w:sz="0" w:space="0" w:color="auto"/>
            <w:right w:val="none" w:sz="0" w:space="0" w:color="auto"/>
          </w:divBdr>
        </w:div>
        <w:div w:id="547911937">
          <w:marLeft w:val="0"/>
          <w:marRight w:val="0"/>
          <w:marTop w:val="0"/>
          <w:marBottom w:val="0"/>
          <w:divBdr>
            <w:top w:val="none" w:sz="0" w:space="0" w:color="auto"/>
            <w:left w:val="none" w:sz="0" w:space="0" w:color="auto"/>
            <w:bottom w:val="none" w:sz="0" w:space="0" w:color="auto"/>
            <w:right w:val="none" w:sz="0" w:space="0" w:color="auto"/>
          </w:divBdr>
        </w:div>
        <w:div w:id="626737628">
          <w:marLeft w:val="0"/>
          <w:marRight w:val="0"/>
          <w:marTop w:val="0"/>
          <w:marBottom w:val="0"/>
          <w:divBdr>
            <w:top w:val="none" w:sz="0" w:space="0" w:color="auto"/>
            <w:left w:val="none" w:sz="0" w:space="0" w:color="auto"/>
            <w:bottom w:val="none" w:sz="0" w:space="0" w:color="auto"/>
            <w:right w:val="none" w:sz="0" w:space="0" w:color="auto"/>
          </w:divBdr>
        </w:div>
        <w:div w:id="1004892248">
          <w:marLeft w:val="0"/>
          <w:marRight w:val="0"/>
          <w:marTop w:val="0"/>
          <w:marBottom w:val="0"/>
          <w:divBdr>
            <w:top w:val="none" w:sz="0" w:space="0" w:color="auto"/>
            <w:left w:val="none" w:sz="0" w:space="0" w:color="auto"/>
            <w:bottom w:val="none" w:sz="0" w:space="0" w:color="auto"/>
            <w:right w:val="none" w:sz="0" w:space="0" w:color="auto"/>
          </w:divBdr>
        </w:div>
        <w:div w:id="1063212376">
          <w:marLeft w:val="0"/>
          <w:marRight w:val="0"/>
          <w:marTop w:val="0"/>
          <w:marBottom w:val="0"/>
          <w:divBdr>
            <w:top w:val="none" w:sz="0" w:space="0" w:color="auto"/>
            <w:left w:val="none" w:sz="0" w:space="0" w:color="auto"/>
            <w:bottom w:val="none" w:sz="0" w:space="0" w:color="auto"/>
            <w:right w:val="none" w:sz="0" w:space="0" w:color="auto"/>
          </w:divBdr>
        </w:div>
        <w:div w:id="1458258994">
          <w:marLeft w:val="0"/>
          <w:marRight w:val="0"/>
          <w:marTop w:val="0"/>
          <w:marBottom w:val="0"/>
          <w:divBdr>
            <w:top w:val="none" w:sz="0" w:space="0" w:color="auto"/>
            <w:left w:val="none" w:sz="0" w:space="0" w:color="auto"/>
            <w:bottom w:val="none" w:sz="0" w:space="0" w:color="auto"/>
            <w:right w:val="none" w:sz="0" w:space="0" w:color="auto"/>
          </w:divBdr>
        </w:div>
      </w:divsChild>
    </w:div>
    <w:div w:id="790903307">
      <w:bodyDiv w:val="1"/>
      <w:marLeft w:val="0"/>
      <w:marRight w:val="0"/>
      <w:marTop w:val="0"/>
      <w:marBottom w:val="0"/>
      <w:divBdr>
        <w:top w:val="none" w:sz="0" w:space="0" w:color="auto"/>
        <w:left w:val="none" w:sz="0" w:space="0" w:color="auto"/>
        <w:bottom w:val="none" w:sz="0" w:space="0" w:color="auto"/>
        <w:right w:val="none" w:sz="0" w:space="0" w:color="auto"/>
      </w:divBdr>
      <w:divsChild>
        <w:div w:id="1155219644">
          <w:marLeft w:val="0"/>
          <w:marRight w:val="0"/>
          <w:marTop w:val="0"/>
          <w:marBottom w:val="0"/>
          <w:divBdr>
            <w:top w:val="none" w:sz="0" w:space="0" w:color="auto"/>
            <w:left w:val="none" w:sz="0" w:space="0" w:color="auto"/>
            <w:bottom w:val="none" w:sz="0" w:space="0" w:color="auto"/>
            <w:right w:val="none" w:sz="0" w:space="0" w:color="auto"/>
          </w:divBdr>
        </w:div>
        <w:div w:id="181552020">
          <w:marLeft w:val="0"/>
          <w:marRight w:val="0"/>
          <w:marTop w:val="0"/>
          <w:marBottom w:val="0"/>
          <w:divBdr>
            <w:top w:val="none" w:sz="0" w:space="0" w:color="auto"/>
            <w:left w:val="none" w:sz="0" w:space="0" w:color="auto"/>
            <w:bottom w:val="none" w:sz="0" w:space="0" w:color="auto"/>
            <w:right w:val="none" w:sz="0" w:space="0" w:color="auto"/>
          </w:divBdr>
        </w:div>
        <w:div w:id="332614859">
          <w:marLeft w:val="0"/>
          <w:marRight w:val="0"/>
          <w:marTop w:val="0"/>
          <w:marBottom w:val="0"/>
          <w:divBdr>
            <w:top w:val="none" w:sz="0" w:space="0" w:color="auto"/>
            <w:left w:val="none" w:sz="0" w:space="0" w:color="auto"/>
            <w:bottom w:val="none" w:sz="0" w:space="0" w:color="auto"/>
            <w:right w:val="none" w:sz="0" w:space="0" w:color="auto"/>
          </w:divBdr>
        </w:div>
        <w:div w:id="783155652">
          <w:marLeft w:val="0"/>
          <w:marRight w:val="0"/>
          <w:marTop w:val="0"/>
          <w:marBottom w:val="0"/>
          <w:divBdr>
            <w:top w:val="none" w:sz="0" w:space="0" w:color="auto"/>
            <w:left w:val="none" w:sz="0" w:space="0" w:color="auto"/>
            <w:bottom w:val="none" w:sz="0" w:space="0" w:color="auto"/>
            <w:right w:val="none" w:sz="0" w:space="0" w:color="auto"/>
          </w:divBdr>
        </w:div>
        <w:div w:id="1098792018">
          <w:marLeft w:val="0"/>
          <w:marRight w:val="0"/>
          <w:marTop w:val="0"/>
          <w:marBottom w:val="0"/>
          <w:divBdr>
            <w:top w:val="none" w:sz="0" w:space="0" w:color="auto"/>
            <w:left w:val="none" w:sz="0" w:space="0" w:color="auto"/>
            <w:bottom w:val="none" w:sz="0" w:space="0" w:color="auto"/>
            <w:right w:val="none" w:sz="0" w:space="0" w:color="auto"/>
          </w:divBdr>
        </w:div>
      </w:divsChild>
    </w:div>
    <w:div w:id="1132286575">
      <w:bodyDiv w:val="1"/>
      <w:marLeft w:val="0"/>
      <w:marRight w:val="0"/>
      <w:marTop w:val="0"/>
      <w:marBottom w:val="0"/>
      <w:divBdr>
        <w:top w:val="none" w:sz="0" w:space="0" w:color="auto"/>
        <w:left w:val="none" w:sz="0" w:space="0" w:color="auto"/>
        <w:bottom w:val="none" w:sz="0" w:space="0" w:color="auto"/>
        <w:right w:val="none" w:sz="0" w:space="0" w:color="auto"/>
      </w:divBdr>
      <w:divsChild>
        <w:div w:id="668679688">
          <w:marLeft w:val="0"/>
          <w:marRight w:val="0"/>
          <w:marTop w:val="0"/>
          <w:marBottom w:val="0"/>
          <w:divBdr>
            <w:top w:val="none" w:sz="0" w:space="0" w:color="auto"/>
            <w:left w:val="none" w:sz="0" w:space="0" w:color="auto"/>
            <w:bottom w:val="none" w:sz="0" w:space="0" w:color="auto"/>
            <w:right w:val="none" w:sz="0" w:space="0" w:color="auto"/>
          </w:divBdr>
        </w:div>
        <w:div w:id="830634100">
          <w:marLeft w:val="0"/>
          <w:marRight w:val="0"/>
          <w:marTop w:val="0"/>
          <w:marBottom w:val="0"/>
          <w:divBdr>
            <w:top w:val="none" w:sz="0" w:space="0" w:color="auto"/>
            <w:left w:val="none" w:sz="0" w:space="0" w:color="auto"/>
            <w:bottom w:val="none" w:sz="0" w:space="0" w:color="auto"/>
            <w:right w:val="none" w:sz="0" w:space="0" w:color="auto"/>
          </w:divBdr>
        </w:div>
        <w:div w:id="928389420">
          <w:marLeft w:val="0"/>
          <w:marRight w:val="0"/>
          <w:marTop w:val="0"/>
          <w:marBottom w:val="0"/>
          <w:divBdr>
            <w:top w:val="none" w:sz="0" w:space="0" w:color="auto"/>
            <w:left w:val="none" w:sz="0" w:space="0" w:color="auto"/>
            <w:bottom w:val="none" w:sz="0" w:space="0" w:color="auto"/>
            <w:right w:val="none" w:sz="0" w:space="0" w:color="auto"/>
          </w:divBdr>
        </w:div>
        <w:div w:id="1050111885">
          <w:marLeft w:val="0"/>
          <w:marRight w:val="0"/>
          <w:marTop w:val="0"/>
          <w:marBottom w:val="0"/>
          <w:divBdr>
            <w:top w:val="none" w:sz="0" w:space="0" w:color="auto"/>
            <w:left w:val="none" w:sz="0" w:space="0" w:color="auto"/>
            <w:bottom w:val="none" w:sz="0" w:space="0" w:color="auto"/>
            <w:right w:val="none" w:sz="0" w:space="0" w:color="auto"/>
          </w:divBdr>
        </w:div>
      </w:divsChild>
    </w:div>
    <w:div w:id="1148741281">
      <w:bodyDiv w:val="1"/>
      <w:marLeft w:val="0"/>
      <w:marRight w:val="0"/>
      <w:marTop w:val="0"/>
      <w:marBottom w:val="0"/>
      <w:divBdr>
        <w:top w:val="none" w:sz="0" w:space="0" w:color="auto"/>
        <w:left w:val="none" w:sz="0" w:space="0" w:color="auto"/>
        <w:bottom w:val="none" w:sz="0" w:space="0" w:color="auto"/>
        <w:right w:val="none" w:sz="0" w:space="0" w:color="auto"/>
      </w:divBdr>
    </w:div>
    <w:div w:id="1191648808">
      <w:bodyDiv w:val="1"/>
      <w:marLeft w:val="0"/>
      <w:marRight w:val="0"/>
      <w:marTop w:val="0"/>
      <w:marBottom w:val="0"/>
      <w:divBdr>
        <w:top w:val="none" w:sz="0" w:space="0" w:color="auto"/>
        <w:left w:val="none" w:sz="0" w:space="0" w:color="auto"/>
        <w:bottom w:val="none" w:sz="0" w:space="0" w:color="auto"/>
        <w:right w:val="none" w:sz="0" w:space="0" w:color="auto"/>
      </w:divBdr>
      <w:divsChild>
        <w:div w:id="8798848">
          <w:marLeft w:val="0"/>
          <w:marRight w:val="0"/>
          <w:marTop w:val="0"/>
          <w:marBottom w:val="0"/>
          <w:divBdr>
            <w:top w:val="none" w:sz="0" w:space="0" w:color="auto"/>
            <w:left w:val="none" w:sz="0" w:space="0" w:color="auto"/>
            <w:bottom w:val="none" w:sz="0" w:space="0" w:color="auto"/>
            <w:right w:val="none" w:sz="0" w:space="0" w:color="auto"/>
          </w:divBdr>
        </w:div>
        <w:div w:id="13852376">
          <w:marLeft w:val="0"/>
          <w:marRight w:val="0"/>
          <w:marTop w:val="0"/>
          <w:marBottom w:val="0"/>
          <w:divBdr>
            <w:top w:val="none" w:sz="0" w:space="0" w:color="auto"/>
            <w:left w:val="none" w:sz="0" w:space="0" w:color="auto"/>
            <w:bottom w:val="none" w:sz="0" w:space="0" w:color="auto"/>
            <w:right w:val="none" w:sz="0" w:space="0" w:color="auto"/>
          </w:divBdr>
        </w:div>
        <w:div w:id="31074792">
          <w:marLeft w:val="0"/>
          <w:marRight w:val="0"/>
          <w:marTop w:val="0"/>
          <w:marBottom w:val="0"/>
          <w:divBdr>
            <w:top w:val="none" w:sz="0" w:space="0" w:color="auto"/>
            <w:left w:val="none" w:sz="0" w:space="0" w:color="auto"/>
            <w:bottom w:val="none" w:sz="0" w:space="0" w:color="auto"/>
            <w:right w:val="none" w:sz="0" w:space="0" w:color="auto"/>
          </w:divBdr>
        </w:div>
        <w:div w:id="42947451">
          <w:marLeft w:val="0"/>
          <w:marRight w:val="0"/>
          <w:marTop w:val="0"/>
          <w:marBottom w:val="0"/>
          <w:divBdr>
            <w:top w:val="none" w:sz="0" w:space="0" w:color="auto"/>
            <w:left w:val="none" w:sz="0" w:space="0" w:color="auto"/>
            <w:bottom w:val="none" w:sz="0" w:space="0" w:color="auto"/>
            <w:right w:val="none" w:sz="0" w:space="0" w:color="auto"/>
          </w:divBdr>
        </w:div>
        <w:div w:id="46415162">
          <w:marLeft w:val="0"/>
          <w:marRight w:val="0"/>
          <w:marTop w:val="0"/>
          <w:marBottom w:val="0"/>
          <w:divBdr>
            <w:top w:val="none" w:sz="0" w:space="0" w:color="auto"/>
            <w:left w:val="none" w:sz="0" w:space="0" w:color="auto"/>
            <w:bottom w:val="none" w:sz="0" w:space="0" w:color="auto"/>
            <w:right w:val="none" w:sz="0" w:space="0" w:color="auto"/>
          </w:divBdr>
        </w:div>
        <w:div w:id="48959808">
          <w:marLeft w:val="0"/>
          <w:marRight w:val="0"/>
          <w:marTop w:val="0"/>
          <w:marBottom w:val="0"/>
          <w:divBdr>
            <w:top w:val="none" w:sz="0" w:space="0" w:color="auto"/>
            <w:left w:val="none" w:sz="0" w:space="0" w:color="auto"/>
            <w:bottom w:val="none" w:sz="0" w:space="0" w:color="auto"/>
            <w:right w:val="none" w:sz="0" w:space="0" w:color="auto"/>
          </w:divBdr>
        </w:div>
        <w:div w:id="54280342">
          <w:marLeft w:val="0"/>
          <w:marRight w:val="0"/>
          <w:marTop w:val="0"/>
          <w:marBottom w:val="0"/>
          <w:divBdr>
            <w:top w:val="none" w:sz="0" w:space="0" w:color="auto"/>
            <w:left w:val="none" w:sz="0" w:space="0" w:color="auto"/>
            <w:bottom w:val="none" w:sz="0" w:space="0" w:color="auto"/>
            <w:right w:val="none" w:sz="0" w:space="0" w:color="auto"/>
          </w:divBdr>
        </w:div>
        <w:div w:id="72746643">
          <w:marLeft w:val="0"/>
          <w:marRight w:val="0"/>
          <w:marTop w:val="0"/>
          <w:marBottom w:val="0"/>
          <w:divBdr>
            <w:top w:val="none" w:sz="0" w:space="0" w:color="auto"/>
            <w:left w:val="none" w:sz="0" w:space="0" w:color="auto"/>
            <w:bottom w:val="none" w:sz="0" w:space="0" w:color="auto"/>
            <w:right w:val="none" w:sz="0" w:space="0" w:color="auto"/>
          </w:divBdr>
        </w:div>
        <w:div w:id="112864850">
          <w:marLeft w:val="0"/>
          <w:marRight w:val="0"/>
          <w:marTop w:val="0"/>
          <w:marBottom w:val="0"/>
          <w:divBdr>
            <w:top w:val="none" w:sz="0" w:space="0" w:color="auto"/>
            <w:left w:val="none" w:sz="0" w:space="0" w:color="auto"/>
            <w:bottom w:val="none" w:sz="0" w:space="0" w:color="auto"/>
            <w:right w:val="none" w:sz="0" w:space="0" w:color="auto"/>
          </w:divBdr>
        </w:div>
        <w:div w:id="113404376">
          <w:marLeft w:val="0"/>
          <w:marRight w:val="0"/>
          <w:marTop w:val="0"/>
          <w:marBottom w:val="0"/>
          <w:divBdr>
            <w:top w:val="none" w:sz="0" w:space="0" w:color="auto"/>
            <w:left w:val="none" w:sz="0" w:space="0" w:color="auto"/>
            <w:bottom w:val="none" w:sz="0" w:space="0" w:color="auto"/>
            <w:right w:val="none" w:sz="0" w:space="0" w:color="auto"/>
          </w:divBdr>
        </w:div>
        <w:div w:id="136916206">
          <w:marLeft w:val="0"/>
          <w:marRight w:val="0"/>
          <w:marTop w:val="0"/>
          <w:marBottom w:val="0"/>
          <w:divBdr>
            <w:top w:val="none" w:sz="0" w:space="0" w:color="auto"/>
            <w:left w:val="none" w:sz="0" w:space="0" w:color="auto"/>
            <w:bottom w:val="none" w:sz="0" w:space="0" w:color="auto"/>
            <w:right w:val="none" w:sz="0" w:space="0" w:color="auto"/>
          </w:divBdr>
        </w:div>
        <w:div w:id="157577637">
          <w:marLeft w:val="0"/>
          <w:marRight w:val="0"/>
          <w:marTop w:val="0"/>
          <w:marBottom w:val="0"/>
          <w:divBdr>
            <w:top w:val="none" w:sz="0" w:space="0" w:color="auto"/>
            <w:left w:val="none" w:sz="0" w:space="0" w:color="auto"/>
            <w:bottom w:val="none" w:sz="0" w:space="0" w:color="auto"/>
            <w:right w:val="none" w:sz="0" w:space="0" w:color="auto"/>
          </w:divBdr>
        </w:div>
        <w:div w:id="158231675">
          <w:marLeft w:val="0"/>
          <w:marRight w:val="0"/>
          <w:marTop w:val="0"/>
          <w:marBottom w:val="0"/>
          <w:divBdr>
            <w:top w:val="none" w:sz="0" w:space="0" w:color="auto"/>
            <w:left w:val="none" w:sz="0" w:space="0" w:color="auto"/>
            <w:bottom w:val="none" w:sz="0" w:space="0" w:color="auto"/>
            <w:right w:val="none" w:sz="0" w:space="0" w:color="auto"/>
          </w:divBdr>
        </w:div>
        <w:div w:id="184099392">
          <w:marLeft w:val="0"/>
          <w:marRight w:val="0"/>
          <w:marTop w:val="0"/>
          <w:marBottom w:val="0"/>
          <w:divBdr>
            <w:top w:val="none" w:sz="0" w:space="0" w:color="auto"/>
            <w:left w:val="none" w:sz="0" w:space="0" w:color="auto"/>
            <w:bottom w:val="none" w:sz="0" w:space="0" w:color="auto"/>
            <w:right w:val="none" w:sz="0" w:space="0" w:color="auto"/>
          </w:divBdr>
        </w:div>
        <w:div w:id="216169073">
          <w:marLeft w:val="0"/>
          <w:marRight w:val="0"/>
          <w:marTop w:val="0"/>
          <w:marBottom w:val="0"/>
          <w:divBdr>
            <w:top w:val="none" w:sz="0" w:space="0" w:color="auto"/>
            <w:left w:val="none" w:sz="0" w:space="0" w:color="auto"/>
            <w:bottom w:val="none" w:sz="0" w:space="0" w:color="auto"/>
            <w:right w:val="none" w:sz="0" w:space="0" w:color="auto"/>
          </w:divBdr>
        </w:div>
        <w:div w:id="223757645">
          <w:marLeft w:val="0"/>
          <w:marRight w:val="0"/>
          <w:marTop w:val="0"/>
          <w:marBottom w:val="0"/>
          <w:divBdr>
            <w:top w:val="none" w:sz="0" w:space="0" w:color="auto"/>
            <w:left w:val="none" w:sz="0" w:space="0" w:color="auto"/>
            <w:bottom w:val="none" w:sz="0" w:space="0" w:color="auto"/>
            <w:right w:val="none" w:sz="0" w:space="0" w:color="auto"/>
          </w:divBdr>
        </w:div>
        <w:div w:id="232739760">
          <w:marLeft w:val="0"/>
          <w:marRight w:val="0"/>
          <w:marTop w:val="0"/>
          <w:marBottom w:val="0"/>
          <w:divBdr>
            <w:top w:val="none" w:sz="0" w:space="0" w:color="auto"/>
            <w:left w:val="none" w:sz="0" w:space="0" w:color="auto"/>
            <w:bottom w:val="none" w:sz="0" w:space="0" w:color="auto"/>
            <w:right w:val="none" w:sz="0" w:space="0" w:color="auto"/>
          </w:divBdr>
        </w:div>
        <w:div w:id="240335033">
          <w:marLeft w:val="0"/>
          <w:marRight w:val="0"/>
          <w:marTop w:val="0"/>
          <w:marBottom w:val="0"/>
          <w:divBdr>
            <w:top w:val="none" w:sz="0" w:space="0" w:color="auto"/>
            <w:left w:val="none" w:sz="0" w:space="0" w:color="auto"/>
            <w:bottom w:val="none" w:sz="0" w:space="0" w:color="auto"/>
            <w:right w:val="none" w:sz="0" w:space="0" w:color="auto"/>
          </w:divBdr>
        </w:div>
        <w:div w:id="260383962">
          <w:marLeft w:val="0"/>
          <w:marRight w:val="0"/>
          <w:marTop w:val="0"/>
          <w:marBottom w:val="0"/>
          <w:divBdr>
            <w:top w:val="none" w:sz="0" w:space="0" w:color="auto"/>
            <w:left w:val="none" w:sz="0" w:space="0" w:color="auto"/>
            <w:bottom w:val="none" w:sz="0" w:space="0" w:color="auto"/>
            <w:right w:val="none" w:sz="0" w:space="0" w:color="auto"/>
          </w:divBdr>
        </w:div>
        <w:div w:id="261451851">
          <w:marLeft w:val="0"/>
          <w:marRight w:val="0"/>
          <w:marTop w:val="0"/>
          <w:marBottom w:val="0"/>
          <w:divBdr>
            <w:top w:val="none" w:sz="0" w:space="0" w:color="auto"/>
            <w:left w:val="none" w:sz="0" w:space="0" w:color="auto"/>
            <w:bottom w:val="none" w:sz="0" w:space="0" w:color="auto"/>
            <w:right w:val="none" w:sz="0" w:space="0" w:color="auto"/>
          </w:divBdr>
        </w:div>
        <w:div w:id="266620670">
          <w:marLeft w:val="0"/>
          <w:marRight w:val="0"/>
          <w:marTop w:val="0"/>
          <w:marBottom w:val="0"/>
          <w:divBdr>
            <w:top w:val="none" w:sz="0" w:space="0" w:color="auto"/>
            <w:left w:val="none" w:sz="0" w:space="0" w:color="auto"/>
            <w:bottom w:val="none" w:sz="0" w:space="0" w:color="auto"/>
            <w:right w:val="none" w:sz="0" w:space="0" w:color="auto"/>
          </w:divBdr>
        </w:div>
        <w:div w:id="273707889">
          <w:marLeft w:val="0"/>
          <w:marRight w:val="0"/>
          <w:marTop w:val="0"/>
          <w:marBottom w:val="0"/>
          <w:divBdr>
            <w:top w:val="none" w:sz="0" w:space="0" w:color="auto"/>
            <w:left w:val="none" w:sz="0" w:space="0" w:color="auto"/>
            <w:bottom w:val="none" w:sz="0" w:space="0" w:color="auto"/>
            <w:right w:val="none" w:sz="0" w:space="0" w:color="auto"/>
          </w:divBdr>
        </w:div>
        <w:div w:id="292448533">
          <w:marLeft w:val="0"/>
          <w:marRight w:val="0"/>
          <w:marTop w:val="0"/>
          <w:marBottom w:val="0"/>
          <w:divBdr>
            <w:top w:val="none" w:sz="0" w:space="0" w:color="auto"/>
            <w:left w:val="none" w:sz="0" w:space="0" w:color="auto"/>
            <w:bottom w:val="none" w:sz="0" w:space="0" w:color="auto"/>
            <w:right w:val="none" w:sz="0" w:space="0" w:color="auto"/>
          </w:divBdr>
        </w:div>
        <w:div w:id="310063216">
          <w:marLeft w:val="0"/>
          <w:marRight w:val="0"/>
          <w:marTop w:val="0"/>
          <w:marBottom w:val="0"/>
          <w:divBdr>
            <w:top w:val="none" w:sz="0" w:space="0" w:color="auto"/>
            <w:left w:val="none" w:sz="0" w:space="0" w:color="auto"/>
            <w:bottom w:val="none" w:sz="0" w:space="0" w:color="auto"/>
            <w:right w:val="none" w:sz="0" w:space="0" w:color="auto"/>
          </w:divBdr>
        </w:div>
        <w:div w:id="316106986">
          <w:marLeft w:val="0"/>
          <w:marRight w:val="0"/>
          <w:marTop w:val="0"/>
          <w:marBottom w:val="0"/>
          <w:divBdr>
            <w:top w:val="none" w:sz="0" w:space="0" w:color="auto"/>
            <w:left w:val="none" w:sz="0" w:space="0" w:color="auto"/>
            <w:bottom w:val="none" w:sz="0" w:space="0" w:color="auto"/>
            <w:right w:val="none" w:sz="0" w:space="0" w:color="auto"/>
          </w:divBdr>
        </w:div>
        <w:div w:id="320893523">
          <w:marLeft w:val="0"/>
          <w:marRight w:val="0"/>
          <w:marTop w:val="0"/>
          <w:marBottom w:val="0"/>
          <w:divBdr>
            <w:top w:val="none" w:sz="0" w:space="0" w:color="auto"/>
            <w:left w:val="none" w:sz="0" w:space="0" w:color="auto"/>
            <w:bottom w:val="none" w:sz="0" w:space="0" w:color="auto"/>
            <w:right w:val="none" w:sz="0" w:space="0" w:color="auto"/>
          </w:divBdr>
        </w:div>
        <w:div w:id="325207664">
          <w:marLeft w:val="0"/>
          <w:marRight w:val="0"/>
          <w:marTop w:val="0"/>
          <w:marBottom w:val="0"/>
          <w:divBdr>
            <w:top w:val="none" w:sz="0" w:space="0" w:color="auto"/>
            <w:left w:val="none" w:sz="0" w:space="0" w:color="auto"/>
            <w:bottom w:val="none" w:sz="0" w:space="0" w:color="auto"/>
            <w:right w:val="none" w:sz="0" w:space="0" w:color="auto"/>
          </w:divBdr>
        </w:div>
        <w:div w:id="327057160">
          <w:marLeft w:val="0"/>
          <w:marRight w:val="0"/>
          <w:marTop w:val="0"/>
          <w:marBottom w:val="0"/>
          <w:divBdr>
            <w:top w:val="none" w:sz="0" w:space="0" w:color="auto"/>
            <w:left w:val="none" w:sz="0" w:space="0" w:color="auto"/>
            <w:bottom w:val="none" w:sz="0" w:space="0" w:color="auto"/>
            <w:right w:val="none" w:sz="0" w:space="0" w:color="auto"/>
          </w:divBdr>
        </w:div>
        <w:div w:id="353386348">
          <w:marLeft w:val="0"/>
          <w:marRight w:val="0"/>
          <w:marTop w:val="0"/>
          <w:marBottom w:val="0"/>
          <w:divBdr>
            <w:top w:val="none" w:sz="0" w:space="0" w:color="auto"/>
            <w:left w:val="none" w:sz="0" w:space="0" w:color="auto"/>
            <w:bottom w:val="none" w:sz="0" w:space="0" w:color="auto"/>
            <w:right w:val="none" w:sz="0" w:space="0" w:color="auto"/>
          </w:divBdr>
        </w:div>
        <w:div w:id="372703776">
          <w:marLeft w:val="0"/>
          <w:marRight w:val="0"/>
          <w:marTop w:val="0"/>
          <w:marBottom w:val="0"/>
          <w:divBdr>
            <w:top w:val="none" w:sz="0" w:space="0" w:color="auto"/>
            <w:left w:val="none" w:sz="0" w:space="0" w:color="auto"/>
            <w:bottom w:val="none" w:sz="0" w:space="0" w:color="auto"/>
            <w:right w:val="none" w:sz="0" w:space="0" w:color="auto"/>
          </w:divBdr>
        </w:div>
        <w:div w:id="385376532">
          <w:marLeft w:val="0"/>
          <w:marRight w:val="0"/>
          <w:marTop w:val="0"/>
          <w:marBottom w:val="0"/>
          <w:divBdr>
            <w:top w:val="none" w:sz="0" w:space="0" w:color="auto"/>
            <w:left w:val="none" w:sz="0" w:space="0" w:color="auto"/>
            <w:bottom w:val="none" w:sz="0" w:space="0" w:color="auto"/>
            <w:right w:val="none" w:sz="0" w:space="0" w:color="auto"/>
          </w:divBdr>
        </w:div>
        <w:div w:id="400179946">
          <w:marLeft w:val="0"/>
          <w:marRight w:val="0"/>
          <w:marTop w:val="0"/>
          <w:marBottom w:val="0"/>
          <w:divBdr>
            <w:top w:val="none" w:sz="0" w:space="0" w:color="auto"/>
            <w:left w:val="none" w:sz="0" w:space="0" w:color="auto"/>
            <w:bottom w:val="none" w:sz="0" w:space="0" w:color="auto"/>
            <w:right w:val="none" w:sz="0" w:space="0" w:color="auto"/>
          </w:divBdr>
        </w:div>
        <w:div w:id="404228354">
          <w:marLeft w:val="0"/>
          <w:marRight w:val="0"/>
          <w:marTop w:val="0"/>
          <w:marBottom w:val="0"/>
          <w:divBdr>
            <w:top w:val="none" w:sz="0" w:space="0" w:color="auto"/>
            <w:left w:val="none" w:sz="0" w:space="0" w:color="auto"/>
            <w:bottom w:val="none" w:sz="0" w:space="0" w:color="auto"/>
            <w:right w:val="none" w:sz="0" w:space="0" w:color="auto"/>
          </w:divBdr>
        </w:div>
        <w:div w:id="406651145">
          <w:marLeft w:val="0"/>
          <w:marRight w:val="0"/>
          <w:marTop w:val="0"/>
          <w:marBottom w:val="0"/>
          <w:divBdr>
            <w:top w:val="none" w:sz="0" w:space="0" w:color="auto"/>
            <w:left w:val="none" w:sz="0" w:space="0" w:color="auto"/>
            <w:bottom w:val="none" w:sz="0" w:space="0" w:color="auto"/>
            <w:right w:val="none" w:sz="0" w:space="0" w:color="auto"/>
          </w:divBdr>
        </w:div>
        <w:div w:id="420032497">
          <w:marLeft w:val="0"/>
          <w:marRight w:val="0"/>
          <w:marTop w:val="0"/>
          <w:marBottom w:val="0"/>
          <w:divBdr>
            <w:top w:val="none" w:sz="0" w:space="0" w:color="auto"/>
            <w:left w:val="none" w:sz="0" w:space="0" w:color="auto"/>
            <w:bottom w:val="none" w:sz="0" w:space="0" w:color="auto"/>
            <w:right w:val="none" w:sz="0" w:space="0" w:color="auto"/>
          </w:divBdr>
        </w:div>
        <w:div w:id="421685885">
          <w:marLeft w:val="0"/>
          <w:marRight w:val="0"/>
          <w:marTop w:val="0"/>
          <w:marBottom w:val="0"/>
          <w:divBdr>
            <w:top w:val="none" w:sz="0" w:space="0" w:color="auto"/>
            <w:left w:val="none" w:sz="0" w:space="0" w:color="auto"/>
            <w:bottom w:val="none" w:sz="0" w:space="0" w:color="auto"/>
            <w:right w:val="none" w:sz="0" w:space="0" w:color="auto"/>
          </w:divBdr>
        </w:div>
        <w:div w:id="443352834">
          <w:marLeft w:val="0"/>
          <w:marRight w:val="0"/>
          <w:marTop w:val="0"/>
          <w:marBottom w:val="0"/>
          <w:divBdr>
            <w:top w:val="none" w:sz="0" w:space="0" w:color="auto"/>
            <w:left w:val="none" w:sz="0" w:space="0" w:color="auto"/>
            <w:bottom w:val="none" w:sz="0" w:space="0" w:color="auto"/>
            <w:right w:val="none" w:sz="0" w:space="0" w:color="auto"/>
          </w:divBdr>
        </w:div>
        <w:div w:id="443811492">
          <w:marLeft w:val="0"/>
          <w:marRight w:val="0"/>
          <w:marTop w:val="0"/>
          <w:marBottom w:val="0"/>
          <w:divBdr>
            <w:top w:val="none" w:sz="0" w:space="0" w:color="auto"/>
            <w:left w:val="none" w:sz="0" w:space="0" w:color="auto"/>
            <w:bottom w:val="none" w:sz="0" w:space="0" w:color="auto"/>
            <w:right w:val="none" w:sz="0" w:space="0" w:color="auto"/>
          </w:divBdr>
        </w:div>
        <w:div w:id="455029524">
          <w:marLeft w:val="0"/>
          <w:marRight w:val="0"/>
          <w:marTop w:val="0"/>
          <w:marBottom w:val="0"/>
          <w:divBdr>
            <w:top w:val="none" w:sz="0" w:space="0" w:color="auto"/>
            <w:left w:val="none" w:sz="0" w:space="0" w:color="auto"/>
            <w:bottom w:val="none" w:sz="0" w:space="0" w:color="auto"/>
            <w:right w:val="none" w:sz="0" w:space="0" w:color="auto"/>
          </w:divBdr>
        </w:div>
        <w:div w:id="473374551">
          <w:marLeft w:val="0"/>
          <w:marRight w:val="0"/>
          <w:marTop w:val="0"/>
          <w:marBottom w:val="0"/>
          <w:divBdr>
            <w:top w:val="none" w:sz="0" w:space="0" w:color="auto"/>
            <w:left w:val="none" w:sz="0" w:space="0" w:color="auto"/>
            <w:bottom w:val="none" w:sz="0" w:space="0" w:color="auto"/>
            <w:right w:val="none" w:sz="0" w:space="0" w:color="auto"/>
          </w:divBdr>
        </w:div>
        <w:div w:id="488523134">
          <w:marLeft w:val="0"/>
          <w:marRight w:val="0"/>
          <w:marTop w:val="0"/>
          <w:marBottom w:val="0"/>
          <w:divBdr>
            <w:top w:val="none" w:sz="0" w:space="0" w:color="auto"/>
            <w:left w:val="none" w:sz="0" w:space="0" w:color="auto"/>
            <w:bottom w:val="none" w:sz="0" w:space="0" w:color="auto"/>
            <w:right w:val="none" w:sz="0" w:space="0" w:color="auto"/>
          </w:divBdr>
        </w:div>
        <w:div w:id="489560975">
          <w:marLeft w:val="0"/>
          <w:marRight w:val="0"/>
          <w:marTop w:val="0"/>
          <w:marBottom w:val="0"/>
          <w:divBdr>
            <w:top w:val="none" w:sz="0" w:space="0" w:color="auto"/>
            <w:left w:val="none" w:sz="0" w:space="0" w:color="auto"/>
            <w:bottom w:val="none" w:sz="0" w:space="0" w:color="auto"/>
            <w:right w:val="none" w:sz="0" w:space="0" w:color="auto"/>
          </w:divBdr>
        </w:div>
        <w:div w:id="520167170">
          <w:marLeft w:val="0"/>
          <w:marRight w:val="0"/>
          <w:marTop w:val="0"/>
          <w:marBottom w:val="0"/>
          <w:divBdr>
            <w:top w:val="none" w:sz="0" w:space="0" w:color="auto"/>
            <w:left w:val="none" w:sz="0" w:space="0" w:color="auto"/>
            <w:bottom w:val="none" w:sz="0" w:space="0" w:color="auto"/>
            <w:right w:val="none" w:sz="0" w:space="0" w:color="auto"/>
          </w:divBdr>
        </w:div>
        <w:div w:id="525142202">
          <w:marLeft w:val="0"/>
          <w:marRight w:val="0"/>
          <w:marTop w:val="0"/>
          <w:marBottom w:val="0"/>
          <w:divBdr>
            <w:top w:val="none" w:sz="0" w:space="0" w:color="auto"/>
            <w:left w:val="none" w:sz="0" w:space="0" w:color="auto"/>
            <w:bottom w:val="none" w:sz="0" w:space="0" w:color="auto"/>
            <w:right w:val="none" w:sz="0" w:space="0" w:color="auto"/>
          </w:divBdr>
        </w:div>
        <w:div w:id="529536623">
          <w:marLeft w:val="0"/>
          <w:marRight w:val="0"/>
          <w:marTop w:val="0"/>
          <w:marBottom w:val="0"/>
          <w:divBdr>
            <w:top w:val="none" w:sz="0" w:space="0" w:color="auto"/>
            <w:left w:val="none" w:sz="0" w:space="0" w:color="auto"/>
            <w:bottom w:val="none" w:sz="0" w:space="0" w:color="auto"/>
            <w:right w:val="none" w:sz="0" w:space="0" w:color="auto"/>
          </w:divBdr>
        </w:div>
        <w:div w:id="545484403">
          <w:marLeft w:val="0"/>
          <w:marRight w:val="0"/>
          <w:marTop w:val="0"/>
          <w:marBottom w:val="0"/>
          <w:divBdr>
            <w:top w:val="none" w:sz="0" w:space="0" w:color="auto"/>
            <w:left w:val="none" w:sz="0" w:space="0" w:color="auto"/>
            <w:bottom w:val="none" w:sz="0" w:space="0" w:color="auto"/>
            <w:right w:val="none" w:sz="0" w:space="0" w:color="auto"/>
          </w:divBdr>
        </w:div>
        <w:div w:id="548609149">
          <w:marLeft w:val="0"/>
          <w:marRight w:val="0"/>
          <w:marTop w:val="0"/>
          <w:marBottom w:val="0"/>
          <w:divBdr>
            <w:top w:val="none" w:sz="0" w:space="0" w:color="auto"/>
            <w:left w:val="none" w:sz="0" w:space="0" w:color="auto"/>
            <w:bottom w:val="none" w:sz="0" w:space="0" w:color="auto"/>
            <w:right w:val="none" w:sz="0" w:space="0" w:color="auto"/>
          </w:divBdr>
        </w:div>
        <w:div w:id="549806937">
          <w:marLeft w:val="0"/>
          <w:marRight w:val="0"/>
          <w:marTop w:val="0"/>
          <w:marBottom w:val="0"/>
          <w:divBdr>
            <w:top w:val="none" w:sz="0" w:space="0" w:color="auto"/>
            <w:left w:val="none" w:sz="0" w:space="0" w:color="auto"/>
            <w:bottom w:val="none" w:sz="0" w:space="0" w:color="auto"/>
            <w:right w:val="none" w:sz="0" w:space="0" w:color="auto"/>
          </w:divBdr>
        </w:div>
        <w:div w:id="606082584">
          <w:marLeft w:val="0"/>
          <w:marRight w:val="0"/>
          <w:marTop w:val="0"/>
          <w:marBottom w:val="0"/>
          <w:divBdr>
            <w:top w:val="none" w:sz="0" w:space="0" w:color="auto"/>
            <w:left w:val="none" w:sz="0" w:space="0" w:color="auto"/>
            <w:bottom w:val="none" w:sz="0" w:space="0" w:color="auto"/>
            <w:right w:val="none" w:sz="0" w:space="0" w:color="auto"/>
          </w:divBdr>
        </w:div>
        <w:div w:id="611405314">
          <w:marLeft w:val="0"/>
          <w:marRight w:val="0"/>
          <w:marTop w:val="0"/>
          <w:marBottom w:val="0"/>
          <w:divBdr>
            <w:top w:val="none" w:sz="0" w:space="0" w:color="auto"/>
            <w:left w:val="none" w:sz="0" w:space="0" w:color="auto"/>
            <w:bottom w:val="none" w:sz="0" w:space="0" w:color="auto"/>
            <w:right w:val="none" w:sz="0" w:space="0" w:color="auto"/>
          </w:divBdr>
        </w:div>
        <w:div w:id="612135172">
          <w:marLeft w:val="0"/>
          <w:marRight w:val="0"/>
          <w:marTop w:val="0"/>
          <w:marBottom w:val="0"/>
          <w:divBdr>
            <w:top w:val="none" w:sz="0" w:space="0" w:color="auto"/>
            <w:left w:val="none" w:sz="0" w:space="0" w:color="auto"/>
            <w:bottom w:val="none" w:sz="0" w:space="0" w:color="auto"/>
            <w:right w:val="none" w:sz="0" w:space="0" w:color="auto"/>
          </w:divBdr>
        </w:div>
        <w:div w:id="615254447">
          <w:marLeft w:val="0"/>
          <w:marRight w:val="0"/>
          <w:marTop w:val="0"/>
          <w:marBottom w:val="0"/>
          <w:divBdr>
            <w:top w:val="none" w:sz="0" w:space="0" w:color="auto"/>
            <w:left w:val="none" w:sz="0" w:space="0" w:color="auto"/>
            <w:bottom w:val="none" w:sz="0" w:space="0" w:color="auto"/>
            <w:right w:val="none" w:sz="0" w:space="0" w:color="auto"/>
          </w:divBdr>
        </w:div>
        <w:div w:id="625164941">
          <w:marLeft w:val="0"/>
          <w:marRight w:val="0"/>
          <w:marTop w:val="0"/>
          <w:marBottom w:val="0"/>
          <w:divBdr>
            <w:top w:val="none" w:sz="0" w:space="0" w:color="auto"/>
            <w:left w:val="none" w:sz="0" w:space="0" w:color="auto"/>
            <w:bottom w:val="none" w:sz="0" w:space="0" w:color="auto"/>
            <w:right w:val="none" w:sz="0" w:space="0" w:color="auto"/>
          </w:divBdr>
        </w:div>
        <w:div w:id="630862654">
          <w:marLeft w:val="0"/>
          <w:marRight w:val="0"/>
          <w:marTop w:val="0"/>
          <w:marBottom w:val="0"/>
          <w:divBdr>
            <w:top w:val="none" w:sz="0" w:space="0" w:color="auto"/>
            <w:left w:val="none" w:sz="0" w:space="0" w:color="auto"/>
            <w:bottom w:val="none" w:sz="0" w:space="0" w:color="auto"/>
            <w:right w:val="none" w:sz="0" w:space="0" w:color="auto"/>
          </w:divBdr>
        </w:div>
        <w:div w:id="675155342">
          <w:marLeft w:val="0"/>
          <w:marRight w:val="0"/>
          <w:marTop w:val="0"/>
          <w:marBottom w:val="0"/>
          <w:divBdr>
            <w:top w:val="none" w:sz="0" w:space="0" w:color="auto"/>
            <w:left w:val="none" w:sz="0" w:space="0" w:color="auto"/>
            <w:bottom w:val="none" w:sz="0" w:space="0" w:color="auto"/>
            <w:right w:val="none" w:sz="0" w:space="0" w:color="auto"/>
          </w:divBdr>
        </w:div>
        <w:div w:id="680200449">
          <w:marLeft w:val="0"/>
          <w:marRight w:val="0"/>
          <w:marTop w:val="0"/>
          <w:marBottom w:val="0"/>
          <w:divBdr>
            <w:top w:val="none" w:sz="0" w:space="0" w:color="auto"/>
            <w:left w:val="none" w:sz="0" w:space="0" w:color="auto"/>
            <w:bottom w:val="none" w:sz="0" w:space="0" w:color="auto"/>
            <w:right w:val="none" w:sz="0" w:space="0" w:color="auto"/>
          </w:divBdr>
        </w:div>
        <w:div w:id="693965623">
          <w:marLeft w:val="0"/>
          <w:marRight w:val="0"/>
          <w:marTop w:val="0"/>
          <w:marBottom w:val="0"/>
          <w:divBdr>
            <w:top w:val="none" w:sz="0" w:space="0" w:color="auto"/>
            <w:left w:val="none" w:sz="0" w:space="0" w:color="auto"/>
            <w:bottom w:val="none" w:sz="0" w:space="0" w:color="auto"/>
            <w:right w:val="none" w:sz="0" w:space="0" w:color="auto"/>
          </w:divBdr>
        </w:div>
        <w:div w:id="698316972">
          <w:marLeft w:val="0"/>
          <w:marRight w:val="0"/>
          <w:marTop w:val="0"/>
          <w:marBottom w:val="0"/>
          <w:divBdr>
            <w:top w:val="none" w:sz="0" w:space="0" w:color="auto"/>
            <w:left w:val="none" w:sz="0" w:space="0" w:color="auto"/>
            <w:bottom w:val="none" w:sz="0" w:space="0" w:color="auto"/>
            <w:right w:val="none" w:sz="0" w:space="0" w:color="auto"/>
          </w:divBdr>
        </w:div>
        <w:div w:id="716010210">
          <w:marLeft w:val="0"/>
          <w:marRight w:val="0"/>
          <w:marTop w:val="0"/>
          <w:marBottom w:val="0"/>
          <w:divBdr>
            <w:top w:val="none" w:sz="0" w:space="0" w:color="auto"/>
            <w:left w:val="none" w:sz="0" w:space="0" w:color="auto"/>
            <w:bottom w:val="none" w:sz="0" w:space="0" w:color="auto"/>
            <w:right w:val="none" w:sz="0" w:space="0" w:color="auto"/>
          </w:divBdr>
        </w:div>
        <w:div w:id="740375034">
          <w:marLeft w:val="0"/>
          <w:marRight w:val="0"/>
          <w:marTop w:val="0"/>
          <w:marBottom w:val="0"/>
          <w:divBdr>
            <w:top w:val="none" w:sz="0" w:space="0" w:color="auto"/>
            <w:left w:val="none" w:sz="0" w:space="0" w:color="auto"/>
            <w:bottom w:val="none" w:sz="0" w:space="0" w:color="auto"/>
            <w:right w:val="none" w:sz="0" w:space="0" w:color="auto"/>
          </w:divBdr>
        </w:div>
        <w:div w:id="743649016">
          <w:marLeft w:val="0"/>
          <w:marRight w:val="0"/>
          <w:marTop w:val="0"/>
          <w:marBottom w:val="0"/>
          <w:divBdr>
            <w:top w:val="none" w:sz="0" w:space="0" w:color="auto"/>
            <w:left w:val="none" w:sz="0" w:space="0" w:color="auto"/>
            <w:bottom w:val="none" w:sz="0" w:space="0" w:color="auto"/>
            <w:right w:val="none" w:sz="0" w:space="0" w:color="auto"/>
          </w:divBdr>
        </w:div>
        <w:div w:id="750322263">
          <w:marLeft w:val="0"/>
          <w:marRight w:val="0"/>
          <w:marTop w:val="0"/>
          <w:marBottom w:val="0"/>
          <w:divBdr>
            <w:top w:val="none" w:sz="0" w:space="0" w:color="auto"/>
            <w:left w:val="none" w:sz="0" w:space="0" w:color="auto"/>
            <w:bottom w:val="none" w:sz="0" w:space="0" w:color="auto"/>
            <w:right w:val="none" w:sz="0" w:space="0" w:color="auto"/>
          </w:divBdr>
        </w:div>
        <w:div w:id="763500366">
          <w:marLeft w:val="0"/>
          <w:marRight w:val="0"/>
          <w:marTop w:val="0"/>
          <w:marBottom w:val="0"/>
          <w:divBdr>
            <w:top w:val="none" w:sz="0" w:space="0" w:color="auto"/>
            <w:left w:val="none" w:sz="0" w:space="0" w:color="auto"/>
            <w:bottom w:val="none" w:sz="0" w:space="0" w:color="auto"/>
            <w:right w:val="none" w:sz="0" w:space="0" w:color="auto"/>
          </w:divBdr>
        </w:div>
        <w:div w:id="767776716">
          <w:marLeft w:val="0"/>
          <w:marRight w:val="0"/>
          <w:marTop w:val="0"/>
          <w:marBottom w:val="0"/>
          <w:divBdr>
            <w:top w:val="none" w:sz="0" w:space="0" w:color="auto"/>
            <w:left w:val="none" w:sz="0" w:space="0" w:color="auto"/>
            <w:bottom w:val="none" w:sz="0" w:space="0" w:color="auto"/>
            <w:right w:val="none" w:sz="0" w:space="0" w:color="auto"/>
          </w:divBdr>
        </w:div>
        <w:div w:id="777019565">
          <w:marLeft w:val="0"/>
          <w:marRight w:val="0"/>
          <w:marTop w:val="0"/>
          <w:marBottom w:val="0"/>
          <w:divBdr>
            <w:top w:val="none" w:sz="0" w:space="0" w:color="auto"/>
            <w:left w:val="none" w:sz="0" w:space="0" w:color="auto"/>
            <w:bottom w:val="none" w:sz="0" w:space="0" w:color="auto"/>
            <w:right w:val="none" w:sz="0" w:space="0" w:color="auto"/>
          </w:divBdr>
        </w:div>
        <w:div w:id="787895786">
          <w:marLeft w:val="0"/>
          <w:marRight w:val="0"/>
          <w:marTop w:val="0"/>
          <w:marBottom w:val="0"/>
          <w:divBdr>
            <w:top w:val="none" w:sz="0" w:space="0" w:color="auto"/>
            <w:left w:val="none" w:sz="0" w:space="0" w:color="auto"/>
            <w:bottom w:val="none" w:sz="0" w:space="0" w:color="auto"/>
            <w:right w:val="none" w:sz="0" w:space="0" w:color="auto"/>
          </w:divBdr>
        </w:div>
        <w:div w:id="801385578">
          <w:marLeft w:val="0"/>
          <w:marRight w:val="0"/>
          <w:marTop w:val="0"/>
          <w:marBottom w:val="0"/>
          <w:divBdr>
            <w:top w:val="none" w:sz="0" w:space="0" w:color="auto"/>
            <w:left w:val="none" w:sz="0" w:space="0" w:color="auto"/>
            <w:bottom w:val="none" w:sz="0" w:space="0" w:color="auto"/>
            <w:right w:val="none" w:sz="0" w:space="0" w:color="auto"/>
          </w:divBdr>
        </w:div>
        <w:div w:id="811945809">
          <w:marLeft w:val="0"/>
          <w:marRight w:val="0"/>
          <w:marTop w:val="0"/>
          <w:marBottom w:val="0"/>
          <w:divBdr>
            <w:top w:val="none" w:sz="0" w:space="0" w:color="auto"/>
            <w:left w:val="none" w:sz="0" w:space="0" w:color="auto"/>
            <w:bottom w:val="none" w:sz="0" w:space="0" w:color="auto"/>
            <w:right w:val="none" w:sz="0" w:space="0" w:color="auto"/>
          </w:divBdr>
        </w:div>
        <w:div w:id="868496475">
          <w:marLeft w:val="0"/>
          <w:marRight w:val="0"/>
          <w:marTop w:val="0"/>
          <w:marBottom w:val="0"/>
          <w:divBdr>
            <w:top w:val="none" w:sz="0" w:space="0" w:color="auto"/>
            <w:left w:val="none" w:sz="0" w:space="0" w:color="auto"/>
            <w:bottom w:val="none" w:sz="0" w:space="0" w:color="auto"/>
            <w:right w:val="none" w:sz="0" w:space="0" w:color="auto"/>
          </w:divBdr>
        </w:div>
        <w:div w:id="875234879">
          <w:marLeft w:val="0"/>
          <w:marRight w:val="0"/>
          <w:marTop w:val="0"/>
          <w:marBottom w:val="0"/>
          <w:divBdr>
            <w:top w:val="none" w:sz="0" w:space="0" w:color="auto"/>
            <w:left w:val="none" w:sz="0" w:space="0" w:color="auto"/>
            <w:bottom w:val="none" w:sz="0" w:space="0" w:color="auto"/>
            <w:right w:val="none" w:sz="0" w:space="0" w:color="auto"/>
          </w:divBdr>
        </w:div>
        <w:div w:id="876702065">
          <w:marLeft w:val="0"/>
          <w:marRight w:val="0"/>
          <w:marTop w:val="0"/>
          <w:marBottom w:val="0"/>
          <w:divBdr>
            <w:top w:val="none" w:sz="0" w:space="0" w:color="auto"/>
            <w:left w:val="none" w:sz="0" w:space="0" w:color="auto"/>
            <w:bottom w:val="none" w:sz="0" w:space="0" w:color="auto"/>
            <w:right w:val="none" w:sz="0" w:space="0" w:color="auto"/>
          </w:divBdr>
        </w:div>
        <w:div w:id="883754182">
          <w:marLeft w:val="0"/>
          <w:marRight w:val="0"/>
          <w:marTop w:val="0"/>
          <w:marBottom w:val="0"/>
          <w:divBdr>
            <w:top w:val="none" w:sz="0" w:space="0" w:color="auto"/>
            <w:left w:val="none" w:sz="0" w:space="0" w:color="auto"/>
            <w:bottom w:val="none" w:sz="0" w:space="0" w:color="auto"/>
            <w:right w:val="none" w:sz="0" w:space="0" w:color="auto"/>
          </w:divBdr>
        </w:div>
        <w:div w:id="901646211">
          <w:marLeft w:val="0"/>
          <w:marRight w:val="0"/>
          <w:marTop w:val="0"/>
          <w:marBottom w:val="0"/>
          <w:divBdr>
            <w:top w:val="none" w:sz="0" w:space="0" w:color="auto"/>
            <w:left w:val="none" w:sz="0" w:space="0" w:color="auto"/>
            <w:bottom w:val="none" w:sz="0" w:space="0" w:color="auto"/>
            <w:right w:val="none" w:sz="0" w:space="0" w:color="auto"/>
          </w:divBdr>
        </w:div>
        <w:div w:id="912350580">
          <w:marLeft w:val="0"/>
          <w:marRight w:val="0"/>
          <w:marTop w:val="0"/>
          <w:marBottom w:val="0"/>
          <w:divBdr>
            <w:top w:val="none" w:sz="0" w:space="0" w:color="auto"/>
            <w:left w:val="none" w:sz="0" w:space="0" w:color="auto"/>
            <w:bottom w:val="none" w:sz="0" w:space="0" w:color="auto"/>
            <w:right w:val="none" w:sz="0" w:space="0" w:color="auto"/>
          </w:divBdr>
        </w:div>
        <w:div w:id="918952536">
          <w:marLeft w:val="0"/>
          <w:marRight w:val="0"/>
          <w:marTop w:val="0"/>
          <w:marBottom w:val="0"/>
          <w:divBdr>
            <w:top w:val="none" w:sz="0" w:space="0" w:color="auto"/>
            <w:left w:val="none" w:sz="0" w:space="0" w:color="auto"/>
            <w:bottom w:val="none" w:sz="0" w:space="0" w:color="auto"/>
            <w:right w:val="none" w:sz="0" w:space="0" w:color="auto"/>
          </w:divBdr>
        </w:div>
        <w:div w:id="939490308">
          <w:marLeft w:val="0"/>
          <w:marRight w:val="0"/>
          <w:marTop w:val="0"/>
          <w:marBottom w:val="0"/>
          <w:divBdr>
            <w:top w:val="none" w:sz="0" w:space="0" w:color="auto"/>
            <w:left w:val="none" w:sz="0" w:space="0" w:color="auto"/>
            <w:bottom w:val="none" w:sz="0" w:space="0" w:color="auto"/>
            <w:right w:val="none" w:sz="0" w:space="0" w:color="auto"/>
          </w:divBdr>
        </w:div>
        <w:div w:id="939921117">
          <w:marLeft w:val="0"/>
          <w:marRight w:val="0"/>
          <w:marTop w:val="0"/>
          <w:marBottom w:val="0"/>
          <w:divBdr>
            <w:top w:val="none" w:sz="0" w:space="0" w:color="auto"/>
            <w:left w:val="none" w:sz="0" w:space="0" w:color="auto"/>
            <w:bottom w:val="none" w:sz="0" w:space="0" w:color="auto"/>
            <w:right w:val="none" w:sz="0" w:space="0" w:color="auto"/>
          </w:divBdr>
        </w:div>
        <w:div w:id="940798849">
          <w:marLeft w:val="0"/>
          <w:marRight w:val="0"/>
          <w:marTop w:val="0"/>
          <w:marBottom w:val="0"/>
          <w:divBdr>
            <w:top w:val="none" w:sz="0" w:space="0" w:color="auto"/>
            <w:left w:val="none" w:sz="0" w:space="0" w:color="auto"/>
            <w:bottom w:val="none" w:sz="0" w:space="0" w:color="auto"/>
            <w:right w:val="none" w:sz="0" w:space="0" w:color="auto"/>
          </w:divBdr>
        </w:div>
        <w:div w:id="955336547">
          <w:marLeft w:val="0"/>
          <w:marRight w:val="0"/>
          <w:marTop w:val="0"/>
          <w:marBottom w:val="0"/>
          <w:divBdr>
            <w:top w:val="none" w:sz="0" w:space="0" w:color="auto"/>
            <w:left w:val="none" w:sz="0" w:space="0" w:color="auto"/>
            <w:bottom w:val="none" w:sz="0" w:space="0" w:color="auto"/>
            <w:right w:val="none" w:sz="0" w:space="0" w:color="auto"/>
          </w:divBdr>
        </w:div>
        <w:div w:id="958413918">
          <w:marLeft w:val="0"/>
          <w:marRight w:val="0"/>
          <w:marTop w:val="0"/>
          <w:marBottom w:val="0"/>
          <w:divBdr>
            <w:top w:val="none" w:sz="0" w:space="0" w:color="auto"/>
            <w:left w:val="none" w:sz="0" w:space="0" w:color="auto"/>
            <w:bottom w:val="none" w:sz="0" w:space="0" w:color="auto"/>
            <w:right w:val="none" w:sz="0" w:space="0" w:color="auto"/>
          </w:divBdr>
        </w:div>
        <w:div w:id="969826407">
          <w:marLeft w:val="0"/>
          <w:marRight w:val="0"/>
          <w:marTop w:val="0"/>
          <w:marBottom w:val="0"/>
          <w:divBdr>
            <w:top w:val="none" w:sz="0" w:space="0" w:color="auto"/>
            <w:left w:val="none" w:sz="0" w:space="0" w:color="auto"/>
            <w:bottom w:val="none" w:sz="0" w:space="0" w:color="auto"/>
            <w:right w:val="none" w:sz="0" w:space="0" w:color="auto"/>
          </w:divBdr>
        </w:div>
        <w:div w:id="982731405">
          <w:marLeft w:val="0"/>
          <w:marRight w:val="0"/>
          <w:marTop w:val="0"/>
          <w:marBottom w:val="0"/>
          <w:divBdr>
            <w:top w:val="none" w:sz="0" w:space="0" w:color="auto"/>
            <w:left w:val="none" w:sz="0" w:space="0" w:color="auto"/>
            <w:bottom w:val="none" w:sz="0" w:space="0" w:color="auto"/>
            <w:right w:val="none" w:sz="0" w:space="0" w:color="auto"/>
          </w:divBdr>
        </w:div>
        <w:div w:id="995955061">
          <w:marLeft w:val="0"/>
          <w:marRight w:val="0"/>
          <w:marTop w:val="0"/>
          <w:marBottom w:val="0"/>
          <w:divBdr>
            <w:top w:val="none" w:sz="0" w:space="0" w:color="auto"/>
            <w:left w:val="none" w:sz="0" w:space="0" w:color="auto"/>
            <w:bottom w:val="none" w:sz="0" w:space="0" w:color="auto"/>
            <w:right w:val="none" w:sz="0" w:space="0" w:color="auto"/>
          </w:divBdr>
        </w:div>
        <w:div w:id="1022898894">
          <w:marLeft w:val="0"/>
          <w:marRight w:val="0"/>
          <w:marTop w:val="0"/>
          <w:marBottom w:val="0"/>
          <w:divBdr>
            <w:top w:val="none" w:sz="0" w:space="0" w:color="auto"/>
            <w:left w:val="none" w:sz="0" w:space="0" w:color="auto"/>
            <w:bottom w:val="none" w:sz="0" w:space="0" w:color="auto"/>
            <w:right w:val="none" w:sz="0" w:space="0" w:color="auto"/>
          </w:divBdr>
        </w:div>
        <w:div w:id="1027022155">
          <w:marLeft w:val="0"/>
          <w:marRight w:val="0"/>
          <w:marTop w:val="0"/>
          <w:marBottom w:val="0"/>
          <w:divBdr>
            <w:top w:val="none" w:sz="0" w:space="0" w:color="auto"/>
            <w:left w:val="none" w:sz="0" w:space="0" w:color="auto"/>
            <w:bottom w:val="none" w:sz="0" w:space="0" w:color="auto"/>
            <w:right w:val="none" w:sz="0" w:space="0" w:color="auto"/>
          </w:divBdr>
        </w:div>
        <w:div w:id="1043212823">
          <w:marLeft w:val="0"/>
          <w:marRight w:val="0"/>
          <w:marTop w:val="0"/>
          <w:marBottom w:val="0"/>
          <w:divBdr>
            <w:top w:val="none" w:sz="0" w:space="0" w:color="auto"/>
            <w:left w:val="none" w:sz="0" w:space="0" w:color="auto"/>
            <w:bottom w:val="none" w:sz="0" w:space="0" w:color="auto"/>
            <w:right w:val="none" w:sz="0" w:space="0" w:color="auto"/>
          </w:divBdr>
        </w:div>
        <w:div w:id="1044527912">
          <w:marLeft w:val="0"/>
          <w:marRight w:val="0"/>
          <w:marTop w:val="0"/>
          <w:marBottom w:val="0"/>
          <w:divBdr>
            <w:top w:val="none" w:sz="0" w:space="0" w:color="auto"/>
            <w:left w:val="none" w:sz="0" w:space="0" w:color="auto"/>
            <w:bottom w:val="none" w:sz="0" w:space="0" w:color="auto"/>
            <w:right w:val="none" w:sz="0" w:space="0" w:color="auto"/>
          </w:divBdr>
        </w:div>
        <w:div w:id="1064910205">
          <w:marLeft w:val="0"/>
          <w:marRight w:val="0"/>
          <w:marTop w:val="0"/>
          <w:marBottom w:val="0"/>
          <w:divBdr>
            <w:top w:val="none" w:sz="0" w:space="0" w:color="auto"/>
            <w:left w:val="none" w:sz="0" w:space="0" w:color="auto"/>
            <w:bottom w:val="none" w:sz="0" w:space="0" w:color="auto"/>
            <w:right w:val="none" w:sz="0" w:space="0" w:color="auto"/>
          </w:divBdr>
        </w:div>
        <w:div w:id="1067722835">
          <w:marLeft w:val="0"/>
          <w:marRight w:val="0"/>
          <w:marTop w:val="0"/>
          <w:marBottom w:val="0"/>
          <w:divBdr>
            <w:top w:val="none" w:sz="0" w:space="0" w:color="auto"/>
            <w:left w:val="none" w:sz="0" w:space="0" w:color="auto"/>
            <w:bottom w:val="none" w:sz="0" w:space="0" w:color="auto"/>
            <w:right w:val="none" w:sz="0" w:space="0" w:color="auto"/>
          </w:divBdr>
        </w:div>
        <w:div w:id="1074157371">
          <w:marLeft w:val="0"/>
          <w:marRight w:val="0"/>
          <w:marTop w:val="0"/>
          <w:marBottom w:val="0"/>
          <w:divBdr>
            <w:top w:val="none" w:sz="0" w:space="0" w:color="auto"/>
            <w:left w:val="none" w:sz="0" w:space="0" w:color="auto"/>
            <w:bottom w:val="none" w:sz="0" w:space="0" w:color="auto"/>
            <w:right w:val="none" w:sz="0" w:space="0" w:color="auto"/>
          </w:divBdr>
        </w:div>
        <w:div w:id="1101031196">
          <w:marLeft w:val="0"/>
          <w:marRight w:val="0"/>
          <w:marTop w:val="0"/>
          <w:marBottom w:val="0"/>
          <w:divBdr>
            <w:top w:val="none" w:sz="0" w:space="0" w:color="auto"/>
            <w:left w:val="none" w:sz="0" w:space="0" w:color="auto"/>
            <w:bottom w:val="none" w:sz="0" w:space="0" w:color="auto"/>
            <w:right w:val="none" w:sz="0" w:space="0" w:color="auto"/>
          </w:divBdr>
        </w:div>
        <w:div w:id="1140997567">
          <w:marLeft w:val="0"/>
          <w:marRight w:val="0"/>
          <w:marTop w:val="0"/>
          <w:marBottom w:val="0"/>
          <w:divBdr>
            <w:top w:val="none" w:sz="0" w:space="0" w:color="auto"/>
            <w:left w:val="none" w:sz="0" w:space="0" w:color="auto"/>
            <w:bottom w:val="none" w:sz="0" w:space="0" w:color="auto"/>
            <w:right w:val="none" w:sz="0" w:space="0" w:color="auto"/>
          </w:divBdr>
        </w:div>
        <w:div w:id="1159611167">
          <w:marLeft w:val="0"/>
          <w:marRight w:val="0"/>
          <w:marTop w:val="0"/>
          <w:marBottom w:val="0"/>
          <w:divBdr>
            <w:top w:val="none" w:sz="0" w:space="0" w:color="auto"/>
            <w:left w:val="none" w:sz="0" w:space="0" w:color="auto"/>
            <w:bottom w:val="none" w:sz="0" w:space="0" w:color="auto"/>
            <w:right w:val="none" w:sz="0" w:space="0" w:color="auto"/>
          </w:divBdr>
        </w:div>
        <w:div w:id="1176384155">
          <w:marLeft w:val="0"/>
          <w:marRight w:val="0"/>
          <w:marTop w:val="0"/>
          <w:marBottom w:val="0"/>
          <w:divBdr>
            <w:top w:val="none" w:sz="0" w:space="0" w:color="auto"/>
            <w:left w:val="none" w:sz="0" w:space="0" w:color="auto"/>
            <w:bottom w:val="none" w:sz="0" w:space="0" w:color="auto"/>
            <w:right w:val="none" w:sz="0" w:space="0" w:color="auto"/>
          </w:divBdr>
        </w:div>
        <w:div w:id="1178498633">
          <w:marLeft w:val="0"/>
          <w:marRight w:val="0"/>
          <w:marTop w:val="0"/>
          <w:marBottom w:val="0"/>
          <w:divBdr>
            <w:top w:val="none" w:sz="0" w:space="0" w:color="auto"/>
            <w:left w:val="none" w:sz="0" w:space="0" w:color="auto"/>
            <w:bottom w:val="none" w:sz="0" w:space="0" w:color="auto"/>
            <w:right w:val="none" w:sz="0" w:space="0" w:color="auto"/>
          </w:divBdr>
        </w:div>
        <w:div w:id="1205824645">
          <w:marLeft w:val="0"/>
          <w:marRight w:val="0"/>
          <w:marTop w:val="0"/>
          <w:marBottom w:val="0"/>
          <w:divBdr>
            <w:top w:val="none" w:sz="0" w:space="0" w:color="auto"/>
            <w:left w:val="none" w:sz="0" w:space="0" w:color="auto"/>
            <w:bottom w:val="none" w:sz="0" w:space="0" w:color="auto"/>
            <w:right w:val="none" w:sz="0" w:space="0" w:color="auto"/>
          </w:divBdr>
        </w:div>
        <w:div w:id="1209415696">
          <w:marLeft w:val="0"/>
          <w:marRight w:val="0"/>
          <w:marTop w:val="0"/>
          <w:marBottom w:val="0"/>
          <w:divBdr>
            <w:top w:val="none" w:sz="0" w:space="0" w:color="auto"/>
            <w:left w:val="none" w:sz="0" w:space="0" w:color="auto"/>
            <w:bottom w:val="none" w:sz="0" w:space="0" w:color="auto"/>
            <w:right w:val="none" w:sz="0" w:space="0" w:color="auto"/>
          </w:divBdr>
        </w:div>
        <w:div w:id="1210459447">
          <w:marLeft w:val="0"/>
          <w:marRight w:val="0"/>
          <w:marTop w:val="0"/>
          <w:marBottom w:val="0"/>
          <w:divBdr>
            <w:top w:val="none" w:sz="0" w:space="0" w:color="auto"/>
            <w:left w:val="none" w:sz="0" w:space="0" w:color="auto"/>
            <w:bottom w:val="none" w:sz="0" w:space="0" w:color="auto"/>
            <w:right w:val="none" w:sz="0" w:space="0" w:color="auto"/>
          </w:divBdr>
        </w:div>
        <w:div w:id="1213077979">
          <w:marLeft w:val="0"/>
          <w:marRight w:val="0"/>
          <w:marTop w:val="0"/>
          <w:marBottom w:val="0"/>
          <w:divBdr>
            <w:top w:val="none" w:sz="0" w:space="0" w:color="auto"/>
            <w:left w:val="none" w:sz="0" w:space="0" w:color="auto"/>
            <w:bottom w:val="none" w:sz="0" w:space="0" w:color="auto"/>
            <w:right w:val="none" w:sz="0" w:space="0" w:color="auto"/>
          </w:divBdr>
        </w:div>
        <w:div w:id="1225288728">
          <w:marLeft w:val="0"/>
          <w:marRight w:val="0"/>
          <w:marTop w:val="0"/>
          <w:marBottom w:val="0"/>
          <w:divBdr>
            <w:top w:val="none" w:sz="0" w:space="0" w:color="auto"/>
            <w:left w:val="none" w:sz="0" w:space="0" w:color="auto"/>
            <w:bottom w:val="none" w:sz="0" w:space="0" w:color="auto"/>
            <w:right w:val="none" w:sz="0" w:space="0" w:color="auto"/>
          </w:divBdr>
        </w:div>
        <w:div w:id="1265189435">
          <w:marLeft w:val="0"/>
          <w:marRight w:val="0"/>
          <w:marTop w:val="0"/>
          <w:marBottom w:val="0"/>
          <w:divBdr>
            <w:top w:val="none" w:sz="0" w:space="0" w:color="auto"/>
            <w:left w:val="none" w:sz="0" w:space="0" w:color="auto"/>
            <w:bottom w:val="none" w:sz="0" w:space="0" w:color="auto"/>
            <w:right w:val="none" w:sz="0" w:space="0" w:color="auto"/>
          </w:divBdr>
        </w:div>
        <w:div w:id="1276139979">
          <w:marLeft w:val="0"/>
          <w:marRight w:val="0"/>
          <w:marTop w:val="0"/>
          <w:marBottom w:val="0"/>
          <w:divBdr>
            <w:top w:val="none" w:sz="0" w:space="0" w:color="auto"/>
            <w:left w:val="none" w:sz="0" w:space="0" w:color="auto"/>
            <w:bottom w:val="none" w:sz="0" w:space="0" w:color="auto"/>
            <w:right w:val="none" w:sz="0" w:space="0" w:color="auto"/>
          </w:divBdr>
        </w:div>
        <w:div w:id="1277130506">
          <w:marLeft w:val="0"/>
          <w:marRight w:val="0"/>
          <w:marTop w:val="0"/>
          <w:marBottom w:val="0"/>
          <w:divBdr>
            <w:top w:val="none" w:sz="0" w:space="0" w:color="auto"/>
            <w:left w:val="none" w:sz="0" w:space="0" w:color="auto"/>
            <w:bottom w:val="none" w:sz="0" w:space="0" w:color="auto"/>
            <w:right w:val="none" w:sz="0" w:space="0" w:color="auto"/>
          </w:divBdr>
        </w:div>
        <w:div w:id="1284115383">
          <w:marLeft w:val="0"/>
          <w:marRight w:val="0"/>
          <w:marTop w:val="0"/>
          <w:marBottom w:val="0"/>
          <w:divBdr>
            <w:top w:val="none" w:sz="0" w:space="0" w:color="auto"/>
            <w:left w:val="none" w:sz="0" w:space="0" w:color="auto"/>
            <w:bottom w:val="none" w:sz="0" w:space="0" w:color="auto"/>
            <w:right w:val="none" w:sz="0" w:space="0" w:color="auto"/>
          </w:divBdr>
        </w:div>
        <w:div w:id="1306547785">
          <w:marLeft w:val="0"/>
          <w:marRight w:val="0"/>
          <w:marTop w:val="0"/>
          <w:marBottom w:val="0"/>
          <w:divBdr>
            <w:top w:val="none" w:sz="0" w:space="0" w:color="auto"/>
            <w:left w:val="none" w:sz="0" w:space="0" w:color="auto"/>
            <w:bottom w:val="none" w:sz="0" w:space="0" w:color="auto"/>
            <w:right w:val="none" w:sz="0" w:space="0" w:color="auto"/>
          </w:divBdr>
        </w:div>
        <w:div w:id="1322348631">
          <w:marLeft w:val="0"/>
          <w:marRight w:val="0"/>
          <w:marTop w:val="0"/>
          <w:marBottom w:val="0"/>
          <w:divBdr>
            <w:top w:val="none" w:sz="0" w:space="0" w:color="auto"/>
            <w:left w:val="none" w:sz="0" w:space="0" w:color="auto"/>
            <w:bottom w:val="none" w:sz="0" w:space="0" w:color="auto"/>
            <w:right w:val="none" w:sz="0" w:space="0" w:color="auto"/>
          </w:divBdr>
        </w:div>
        <w:div w:id="1334147538">
          <w:marLeft w:val="0"/>
          <w:marRight w:val="0"/>
          <w:marTop w:val="0"/>
          <w:marBottom w:val="0"/>
          <w:divBdr>
            <w:top w:val="none" w:sz="0" w:space="0" w:color="auto"/>
            <w:left w:val="none" w:sz="0" w:space="0" w:color="auto"/>
            <w:bottom w:val="none" w:sz="0" w:space="0" w:color="auto"/>
            <w:right w:val="none" w:sz="0" w:space="0" w:color="auto"/>
          </w:divBdr>
        </w:div>
        <w:div w:id="1344936252">
          <w:marLeft w:val="0"/>
          <w:marRight w:val="0"/>
          <w:marTop w:val="0"/>
          <w:marBottom w:val="0"/>
          <w:divBdr>
            <w:top w:val="none" w:sz="0" w:space="0" w:color="auto"/>
            <w:left w:val="none" w:sz="0" w:space="0" w:color="auto"/>
            <w:bottom w:val="none" w:sz="0" w:space="0" w:color="auto"/>
            <w:right w:val="none" w:sz="0" w:space="0" w:color="auto"/>
          </w:divBdr>
        </w:div>
        <w:div w:id="1349058999">
          <w:marLeft w:val="0"/>
          <w:marRight w:val="0"/>
          <w:marTop w:val="0"/>
          <w:marBottom w:val="0"/>
          <w:divBdr>
            <w:top w:val="none" w:sz="0" w:space="0" w:color="auto"/>
            <w:left w:val="none" w:sz="0" w:space="0" w:color="auto"/>
            <w:bottom w:val="none" w:sz="0" w:space="0" w:color="auto"/>
            <w:right w:val="none" w:sz="0" w:space="0" w:color="auto"/>
          </w:divBdr>
        </w:div>
        <w:div w:id="1358316199">
          <w:marLeft w:val="0"/>
          <w:marRight w:val="0"/>
          <w:marTop w:val="0"/>
          <w:marBottom w:val="0"/>
          <w:divBdr>
            <w:top w:val="none" w:sz="0" w:space="0" w:color="auto"/>
            <w:left w:val="none" w:sz="0" w:space="0" w:color="auto"/>
            <w:bottom w:val="none" w:sz="0" w:space="0" w:color="auto"/>
            <w:right w:val="none" w:sz="0" w:space="0" w:color="auto"/>
          </w:divBdr>
        </w:div>
        <w:div w:id="1393191302">
          <w:marLeft w:val="0"/>
          <w:marRight w:val="0"/>
          <w:marTop w:val="0"/>
          <w:marBottom w:val="0"/>
          <w:divBdr>
            <w:top w:val="none" w:sz="0" w:space="0" w:color="auto"/>
            <w:left w:val="none" w:sz="0" w:space="0" w:color="auto"/>
            <w:bottom w:val="none" w:sz="0" w:space="0" w:color="auto"/>
            <w:right w:val="none" w:sz="0" w:space="0" w:color="auto"/>
          </w:divBdr>
        </w:div>
        <w:div w:id="1403333676">
          <w:marLeft w:val="0"/>
          <w:marRight w:val="0"/>
          <w:marTop w:val="0"/>
          <w:marBottom w:val="0"/>
          <w:divBdr>
            <w:top w:val="none" w:sz="0" w:space="0" w:color="auto"/>
            <w:left w:val="none" w:sz="0" w:space="0" w:color="auto"/>
            <w:bottom w:val="none" w:sz="0" w:space="0" w:color="auto"/>
            <w:right w:val="none" w:sz="0" w:space="0" w:color="auto"/>
          </w:divBdr>
        </w:div>
        <w:div w:id="1426419445">
          <w:marLeft w:val="0"/>
          <w:marRight w:val="0"/>
          <w:marTop w:val="0"/>
          <w:marBottom w:val="0"/>
          <w:divBdr>
            <w:top w:val="none" w:sz="0" w:space="0" w:color="auto"/>
            <w:left w:val="none" w:sz="0" w:space="0" w:color="auto"/>
            <w:bottom w:val="none" w:sz="0" w:space="0" w:color="auto"/>
            <w:right w:val="none" w:sz="0" w:space="0" w:color="auto"/>
          </w:divBdr>
        </w:div>
        <w:div w:id="1441292611">
          <w:marLeft w:val="0"/>
          <w:marRight w:val="0"/>
          <w:marTop w:val="0"/>
          <w:marBottom w:val="0"/>
          <w:divBdr>
            <w:top w:val="none" w:sz="0" w:space="0" w:color="auto"/>
            <w:left w:val="none" w:sz="0" w:space="0" w:color="auto"/>
            <w:bottom w:val="none" w:sz="0" w:space="0" w:color="auto"/>
            <w:right w:val="none" w:sz="0" w:space="0" w:color="auto"/>
          </w:divBdr>
        </w:div>
        <w:div w:id="1444380427">
          <w:marLeft w:val="0"/>
          <w:marRight w:val="0"/>
          <w:marTop w:val="0"/>
          <w:marBottom w:val="0"/>
          <w:divBdr>
            <w:top w:val="none" w:sz="0" w:space="0" w:color="auto"/>
            <w:left w:val="none" w:sz="0" w:space="0" w:color="auto"/>
            <w:bottom w:val="none" w:sz="0" w:space="0" w:color="auto"/>
            <w:right w:val="none" w:sz="0" w:space="0" w:color="auto"/>
          </w:divBdr>
        </w:div>
        <w:div w:id="1445615313">
          <w:marLeft w:val="0"/>
          <w:marRight w:val="0"/>
          <w:marTop w:val="0"/>
          <w:marBottom w:val="0"/>
          <w:divBdr>
            <w:top w:val="none" w:sz="0" w:space="0" w:color="auto"/>
            <w:left w:val="none" w:sz="0" w:space="0" w:color="auto"/>
            <w:bottom w:val="none" w:sz="0" w:space="0" w:color="auto"/>
            <w:right w:val="none" w:sz="0" w:space="0" w:color="auto"/>
          </w:divBdr>
        </w:div>
        <w:div w:id="1449541301">
          <w:marLeft w:val="0"/>
          <w:marRight w:val="0"/>
          <w:marTop w:val="0"/>
          <w:marBottom w:val="0"/>
          <w:divBdr>
            <w:top w:val="none" w:sz="0" w:space="0" w:color="auto"/>
            <w:left w:val="none" w:sz="0" w:space="0" w:color="auto"/>
            <w:bottom w:val="none" w:sz="0" w:space="0" w:color="auto"/>
            <w:right w:val="none" w:sz="0" w:space="0" w:color="auto"/>
          </w:divBdr>
        </w:div>
        <w:div w:id="1490439169">
          <w:marLeft w:val="0"/>
          <w:marRight w:val="0"/>
          <w:marTop w:val="0"/>
          <w:marBottom w:val="0"/>
          <w:divBdr>
            <w:top w:val="none" w:sz="0" w:space="0" w:color="auto"/>
            <w:left w:val="none" w:sz="0" w:space="0" w:color="auto"/>
            <w:bottom w:val="none" w:sz="0" w:space="0" w:color="auto"/>
            <w:right w:val="none" w:sz="0" w:space="0" w:color="auto"/>
          </w:divBdr>
        </w:div>
        <w:div w:id="1491828007">
          <w:marLeft w:val="0"/>
          <w:marRight w:val="0"/>
          <w:marTop w:val="0"/>
          <w:marBottom w:val="0"/>
          <w:divBdr>
            <w:top w:val="none" w:sz="0" w:space="0" w:color="auto"/>
            <w:left w:val="none" w:sz="0" w:space="0" w:color="auto"/>
            <w:bottom w:val="none" w:sz="0" w:space="0" w:color="auto"/>
            <w:right w:val="none" w:sz="0" w:space="0" w:color="auto"/>
          </w:divBdr>
        </w:div>
        <w:div w:id="1491948941">
          <w:marLeft w:val="0"/>
          <w:marRight w:val="0"/>
          <w:marTop w:val="0"/>
          <w:marBottom w:val="0"/>
          <w:divBdr>
            <w:top w:val="none" w:sz="0" w:space="0" w:color="auto"/>
            <w:left w:val="none" w:sz="0" w:space="0" w:color="auto"/>
            <w:bottom w:val="none" w:sz="0" w:space="0" w:color="auto"/>
            <w:right w:val="none" w:sz="0" w:space="0" w:color="auto"/>
          </w:divBdr>
        </w:div>
        <w:div w:id="1520579461">
          <w:marLeft w:val="0"/>
          <w:marRight w:val="0"/>
          <w:marTop w:val="0"/>
          <w:marBottom w:val="0"/>
          <w:divBdr>
            <w:top w:val="none" w:sz="0" w:space="0" w:color="auto"/>
            <w:left w:val="none" w:sz="0" w:space="0" w:color="auto"/>
            <w:bottom w:val="none" w:sz="0" w:space="0" w:color="auto"/>
            <w:right w:val="none" w:sz="0" w:space="0" w:color="auto"/>
          </w:divBdr>
        </w:div>
        <w:div w:id="1525942443">
          <w:marLeft w:val="0"/>
          <w:marRight w:val="0"/>
          <w:marTop w:val="0"/>
          <w:marBottom w:val="0"/>
          <w:divBdr>
            <w:top w:val="none" w:sz="0" w:space="0" w:color="auto"/>
            <w:left w:val="none" w:sz="0" w:space="0" w:color="auto"/>
            <w:bottom w:val="none" w:sz="0" w:space="0" w:color="auto"/>
            <w:right w:val="none" w:sz="0" w:space="0" w:color="auto"/>
          </w:divBdr>
        </w:div>
        <w:div w:id="1533494189">
          <w:marLeft w:val="0"/>
          <w:marRight w:val="0"/>
          <w:marTop w:val="0"/>
          <w:marBottom w:val="0"/>
          <w:divBdr>
            <w:top w:val="none" w:sz="0" w:space="0" w:color="auto"/>
            <w:left w:val="none" w:sz="0" w:space="0" w:color="auto"/>
            <w:bottom w:val="none" w:sz="0" w:space="0" w:color="auto"/>
            <w:right w:val="none" w:sz="0" w:space="0" w:color="auto"/>
          </w:divBdr>
        </w:div>
        <w:div w:id="1536574428">
          <w:marLeft w:val="0"/>
          <w:marRight w:val="0"/>
          <w:marTop w:val="0"/>
          <w:marBottom w:val="0"/>
          <w:divBdr>
            <w:top w:val="none" w:sz="0" w:space="0" w:color="auto"/>
            <w:left w:val="none" w:sz="0" w:space="0" w:color="auto"/>
            <w:bottom w:val="none" w:sz="0" w:space="0" w:color="auto"/>
            <w:right w:val="none" w:sz="0" w:space="0" w:color="auto"/>
          </w:divBdr>
        </w:div>
        <w:div w:id="1541162086">
          <w:marLeft w:val="0"/>
          <w:marRight w:val="0"/>
          <w:marTop w:val="0"/>
          <w:marBottom w:val="0"/>
          <w:divBdr>
            <w:top w:val="none" w:sz="0" w:space="0" w:color="auto"/>
            <w:left w:val="none" w:sz="0" w:space="0" w:color="auto"/>
            <w:bottom w:val="none" w:sz="0" w:space="0" w:color="auto"/>
            <w:right w:val="none" w:sz="0" w:space="0" w:color="auto"/>
          </w:divBdr>
        </w:div>
        <w:div w:id="1543129977">
          <w:marLeft w:val="0"/>
          <w:marRight w:val="0"/>
          <w:marTop w:val="0"/>
          <w:marBottom w:val="0"/>
          <w:divBdr>
            <w:top w:val="none" w:sz="0" w:space="0" w:color="auto"/>
            <w:left w:val="none" w:sz="0" w:space="0" w:color="auto"/>
            <w:bottom w:val="none" w:sz="0" w:space="0" w:color="auto"/>
            <w:right w:val="none" w:sz="0" w:space="0" w:color="auto"/>
          </w:divBdr>
        </w:div>
        <w:div w:id="1553735648">
          <w:marLeft w:val="0"/>
          <w:marRight w:val="0"/>
          <w:marTop w:val="0"/>
          <w:marBottom w:val="0"/>
          <w:divBdr>
            <w:top w:val="none" w:sz="0" w:space="0" w:color="auto"/>
            <w:left w:val="none" w:sz="0" w:space="0" w:color="auto"/>
            <w:bottom w:val="none" w:sz="0" w:space="0" w:color="auto"/>
            <w:right w:val="none" w:sz="0" w:space="0" w:color="auto"/>
          </w:divBdr>
        </w:div>
        <w:div w:id="1557546028">
          <w:marLeft w:val="0"/>
          <w:marRight w:val="0"/>
          <w:marTop w:val="0"/>
          <w:marBottom w:val="0"/>
          <w:divBdr>
            <w:top w:val="none" w:sz="0" w:space="0" w:color="auto"/>
            <w:left w:val="none" w:sz="0" w:space="0" w:color="auto"/>
            <w:bottom w:val="none" w:sz="0" w:space="0" w:color="auto"/>
            <w:right w:val="none" w:sz="0" w:space="0" w:color="auto"/>
          </w:divBdr>
        </w:div>
        <w:div w:id="1567497338">
          <w:marLeft w:val="0"/>
          <w:marRight w:val="0"/>
          <w:marTop w:val="0"/>
          <w:marBottom w:val="0"/>
          <w:divBdr>
            <w:top w:val="none" w:sz="0" w:space="0" w:color="auto"/>
            <w:left w:val="none" w:sz="0" w:space="0" w:color="auto"/>
            <w:bottom w:val="none" w:sz="0" w:space="0" w:color="auto"/>
            <w:right w:val="none" w:sz="0" w:space="0" w:color="auto"/>
          </w:divBdr>
        </w:div>
        <w:div w:id="1578706803">
          <w:marLeft w:val="0"/>
          <w:marRight w:val="0"/>
          <w:marTop w:val="0"/>
          <w:marBottom w:val="0"/>
          <w:divBdr>
            <w:top w:val="none" w:sz="0" w:space="0" w:color="auto"/>
            <w:left w:val="none" w:sz="0" w:space="0" w:color="auto"/>
            <w:bottom w:val="none" w:sz="0" w:space="0" w:color="auto"/>
            <w:right w:val="none" w:sz="0" w:space="0" w:color="auto"/>
          </w:divBdr>
        </w:div>
        <w:div w:id="1581211810">
          <w:marLeft w:val="0"/>
          <w:marRight w:val="0"/>
          <w:marTop w:val="0"/>
          <w:marBottom w:val="0"/>
          <w:divBdr>
            <w:top w:val="none" w:sz="0" w:space="0" w:color="auto"/>
            <w:left w:val="none" w:sz="0" w:space="0" w:color="auto"/>
            <w:bottom w:val="none" w:sz="0" w:space="0" w:color="auto"/>
            <w:right w:val="none" w:sz="0" w:space="0" w:color="auto"/>
          </w:divBdr>
        </w:div>
        <w:div w:id="1599213850">
          <w:marLeft w:val="0"/>
          <w:marRight w:val="0"/>
          <w:marTop w:val="0"/>
          <w:marBottom w:val="0"/>
          <w:divBdr>
            <w:top w:val="none" w:sz="0" w:space="0" w:color="auto"/>
            <w:left w:val="none" w:sz="0" w:space="0" w:color="auto"/>
            <w:bottom w:val="none" w:sz="0" w:space="0" w:color="auto"/>
            <w:right w:val="none" w:sz="0" w:space="0" w:color="auto"/>
          </w:divBdr>
        </w:div>
        <w:div w:id="1602637976">
          <w:marLeft w:val="0"/>
          <w:marRight w:val="0"/>
          <w:marTop w:val="0"/>
          <w:marBottom w:val="0"/>
          <w:divBdr>
            <w:top w:val="none" w:sz="0" w:space="0" w:color="auto"/>
            <w:left w:val="none" w:sz="0" w:space="0" w:color="auto"/>
            <w:bottom w:val="none" w:sz="0" w:space="0" w:color="auto"/>
            <w:right w:val="none" w:sz="0" w:space="0" w:color="auto"/>
          </w:divBdr>
        </w:div>
        <w:div w:id="1613584861">
          <w:marLeft w:val="0"/>
          <w:marRight w:val="0"/>
          <w:marTop w:val="0"/>
          <w:marBottom w:val="0"/>
          <w:divBdr>
            <w:top w:val="none" w:sz="0" w:space="0" w:color="auto"/>
            <w:left w:val="none" w:sz="0" w:space="0" w:color="auto"/>
            <w:bottom w:val="none" w:sz="0" w:space="0" w:color="auto"/>
            <w:right w:val="none" w:sz="0" w:space="0" w:color="auto"/>
          </w:divBdr>
        </w:div>
        <w:div w:id="1644846751">
          <w:marLeft w:val="0"/>
          <w:marRight w:val="0"/>
          <w:marTop w:val="0"/>
          <w:marBottom w:val="0"/>
          <w:divBdr>
            <w:top w:val="none" w:sz="0" w:space="0" w:color="auto"/>
            <w:left w:val="none" w:sz="0" w:space="0" w:color="auto"/>
            <w:bottom w:val="none" w:sz="0" w:space="0" w:color="auto"/>
            <w:right w:val="none" w:sz="0" w:space="0" w:color="auto"/>
          </w:divBdr>
        </w:div>
        <w:div w:id="1657416644">
          <w:marLeft w:val="0"/>
          <w:marRight w:val="0"/>
          <w:marTop w:val="0"/>
          <w:marBottom w:val="0"/>
          <w:divBdr>
            <w:top w:val="none" w:sz="0" w:space="0" w:color="auto"/>
            <w:left w:val="none" w:sz="0" w:space="0" w:color="auto"/>
            <w:bottom w:val="none" w:sz="0" w:space="0" w:color="auto"/>
            <w:right w:val="none" w:sz="0" w:space="0" w:color="auto"/>
          </w:divBdr>
        </w:div>
        <w:div w:id="1666471148">
          <w:marLeft w:val="0"/>
          <w:marRight w:val="0"/>
          <w:marTop w:val="0"/>
          <w:marBottom w:val="0"/>
          <w:divBdr>
            <w:top w:val="none" w:sz="0" w:space="0" w:color="auto"/>
            <w:left w:val="none" w:sz="0" w:space="0" w:color="auto"/>
            <w:bottom w:val="none" w:sz="0" w:space="0" w:color="auto"/>
            <w:right w:val="none" w:sz="0" w:space="0" w:color="auto"/>
          </w:divBdr>
        </w:div>
        <w:div w:id="1669595242">
          <w:marLeft w:val="0"/>
          <w:marRight w:val="0"/>
          <w:marTop w:val="0"/>
          <w:marBottom w:val="0"/>
          <w:divBdr>
            <w:top w:val="none" w:sz="0" w:space="0" w:color="auto"/>
            <w:left w:val="none" w:sz="0" w:space="0" w:color="auto"/>
            <w:bottom w:val="none" w:sz="0" w:space="0" w:color="auto"/>
            <w:right w:val="none" w:sz="0" w:space="0" w:color="auto"/>
          </w:divBdr>
        </w:div>
        <w:div w:id="1671180114">
          <w:marLeft w:val="0"/>
          <w:marRight w:val="0"/>
          <w:marTop w:val="0"/>
          <w:marBottom w:val="0"/>
          <w:divBdr>
            <w:top w:val="none" w:sz="0" w:space="0" w:color="auto"/>
            <w:left w:val="none" w:sz="0" w:space="0" w:color="auto"/>
            <w:bottom w:val="none" w:sz="0" w:space="0" w:color="auto"/>
            <w:right w:val="none" w:sz="0" w:space="0" w:color="auto"/>
          </w:divBdr>
        </w:div>
        <w:div w:id="1678071790">
          <w:marLeft w:val="0"/>
          <w:marRight w:val="0"/>
          <w:marTop w:val="0"/>
          <w:marBottom w:val="0"/>
          <w:divBdr>
            <w:top w:val="none" w:sz="0" w:space="0" w:color="auto"/>
            <w:left w:val="none" w:sz="0" w:space="0" w:color="auto"/>
            <w:bottom w:val="none" w:sz="0" w:space="0" w:color="auto"/>
            <w:right w:val="none" w:sz="0" w:space="0" w:color="auto"/>
          </w:divBdr>
        </w:div>
        <w:div w:id="1686055183">
          <w:marLeft w:val="0"/>
          <w:marRight w:val="0"/>
          <w:marTop w:val="0"/>
          <w:marBottom w:val="0"/>
          <w:divBdr>
            <w:top w:val="none" w:sz="0" w:space="0" w:color="auto"/>
            <w:left w:val="none" w:sz="0" w:space="0" w:color="auto"/>
            <w:bottom w:val="none" w:sz="0" w:space="0" w:color="auto"/>
            <w:right w:val="none" w:sz="0" w:space="0" w:color="auto"/>
          </w:divBdr>
        </w:div>
        <w:div w:id="1686711671">
          <w:marLeft w:val="0"/>
          <w:marRight w:val="0"/>
          <w:marTop w:val="0"/>
          <w:marBottom w:val="0"/>
          <w:divBdr>
            <w:top w:val="none" w:sz="0" w:space="0" w:color="auto"/>
            <w:left w:val="none" w:sz="0" w:space="0" w:color="auto"/>
            <w:bottom w:val="none" w:sz="0" w:space="0" w:color="auto"/>
            <w:right w:val="none" w:sz="0" w:space="0" w:color="auto"/>
          </w:divBdr>
        </w:div>
        <w:div w:id="1702627090">
          <w:marLeft w:val="0"/>
          <w:marRight w:val="0"/>
          <w:marTop w:val="0"/>
          <w:marBottom w:val="0"/>
          <w:divBdr>
            <w:top w:val="none" w:sz="0" w:space="0" w:color="auto"/>
            <w:left w:val="none" w:sz="0" w:space="0" w:color="auto"/>
            <w:bottom w:val="none" w:sz="0" w:space="0" w:color="auto"/>
            <w:right w:val="none" w:sz="0" w:space="0" w:color="auto"/>
          </w:divBdr>
        </w:div>
        <w:div w:id="1705596639">
          <w:marLeft w:val="0"/>
          <w:marRight w:val="0"/>
          <w:marTop w:val="0"/>
          <w:marBottom w:val="0"/>
          <w:divBdr>
            <w:top w:val="none" w:sz="0" w:space="0" w:color="auto"/>
            <w:left w:val="none" w:sz="0" w:space="0" w:color="auto"/>
            <w:bottom w:val="none" w:sz="0" w:space="0" w:color="auto"/>
            <w:right w:val="none" w:sz="0" w:space="0" w:color="auto"/>
          </w:divBdr>
        </w:div>
        <w:div w:id="1715621599">
          <w:marLeft w:val="0"/>
          <w:marRight w:val="0"/>
          <w:marTop w:val="0"/>
          <w:marBottom w:val="0"/>
          <w:divBdr>
            <w:top w:val="none" w:sz="0" w:space="0" w:color="auto"/>
            <w:left w:val="none" w:sz="0" w:space="0" w:color="auto"/>
            <w:bottom w:val="none" w:sz="0" w:space="0" w:color="auto"/>
            <w:right w:val="none" w:sz="0" w:space="0" w:color="auto"/>
          </w:divBdr>
        </w:div>
        <w:div w:id="1730106248">
          <w:marLeft w:val="0"/>
          <w:marRight w:val="0"/>
          <w:marTop w:val="0"/>
          <w:marBottom w:val="0"/>
          <w:divBdr>
            <w:top w:val="none" w:sz="0" w:space="0" w:color="auto"/>
            <w:left w:val="none" w:sz="0" w:space="0" w:color="auto"/>
            <w:bottom w:val="none" w:sz="0" w:space="0" w:color="auto"/>
            <w:right w:val="none" w:sz="0" w:space="0" w:color="auto"/>
          </w:divBdr>
        </w:div>
        <w:div w:id="1744182166">
          <w:marLeft w:val="0"/>
          <w:marRight w:val="0"/>
          <w:marTop w:val="0"/>
          <w:marBottom w:val="0"/>
          <w:divBdr>
            <w:top w:val="none" w:sz="0" w:space="0" w:color="auto"/>
            <w:left w:val="none" w:sz="0" w:space="0" w:color="auto"/>
            <w:bottom w:val="none" w:sz="0" w:space="0" w:color="auto"/>
            <w:right w:val="none" w:sz="0" w:space="0" w:color="auto"/>
          </w:divBdr>
        </w:div>
        <w:div w:id="1760368910">
          <w:marLeft w:val="0"/>
          <w:marRight w:val="0"/>
          <w:marTop w:val="0"/>
          <w:marBottom w:val="0"/>
          <w:divBdr>
            <w:top w:val="none" w:sz="0" w:space="0" w:color="auto"/>
            <w:left w:val="none" w:sz="0" w:space="0" w:color="auto"/>
            <w:bottom w:val="none" w:sz="0" w:space="0" w:color="auto"/>
            <w:right w:val="none" w:sz="0" w:space="0" w:color="auto"/>
          </w:divBdr>
        </w:div>
        <w:div w:id="1774589383">
          <w:marLeft w:val="0"/>
          <w:marRight w:val="0"/>
          <w:marTop w:val="0"/>
          <w:marBottom w:val="0"/>
          <w:divBdr>
            <w:top w:val="none" w:sz="0" w:space="0" w:color="auto"/>
            <w:left w:val="none" w:sz="0" w:space="0" w:color="auto"/>
            <w:bottom w:val="none" w:sz="0" w:space="0" w:color="auto"/>
            <w:right w:val="none" w:sz="0" w:space="0" w:color="auto"/>
          </w:divBdr>
        </w:div>
        <w:div w:id="1778910202">
          <w:marLeft w:val="0"/>
          <w:marRight w:val="0"/>
          <w:marTop w:val="0"/>
          <w:marBottom w:val="0"/>
          <w:divBdr>
            <w:top w:val="none" w:sz="0" w:space="0" w:color="auto"/>
            <w:left w:val="none" w:sz="0" w:space="0" w:color="auto"/>
            <w:bottom w:val="none" w:sz="0" w:space="0" w:color="auto"/>
            <w:right w:val="none" w:sz="0" w:space="0" w:color="auto"/>
          </w:divBdr>
        </w:div>
        <w:div w:id="1783764204">
          <w:marLeft w:val="0"/>
          <w:marRight w:val="0"/>
          <w:marTop w:val="0"/>
          <w:marBottom w:val="0"/>
          <w:divBdr>
            <w:top w:val="none" w:sz="0" w:space="0" w:color="auto"/>
            <w:left w:val="none" w:sz="0" w:space="0" w:color="auto"/>
            <w:bottom w:val="none" w:sz="0" w:space="0" w:color="auto"/>
            <w:right w:val="none" w:sz="0" w:space="0" w:color="auto"/>
          </w:divBdr>
        </w:div>
        <w:div w:id="1794788742">
          <w:marLeft w:val="0"/>
          <w:marRight w:val="0"/>
          <w:marTop w:val="0"/>
          <w:marBottom w:val="0"/>
          <w:divBdr>
            <w:top w:val="none" w:sz="0" w:space="0" w:color="auto"/>
            <w:left w:val="none" w:sz="0" w:space="0" w:color="auto"/>
            <w:bottom w:val="none" w:sz="0" w:space="0" w:color="auto"/>
            <w:right w:val="none" w:sz="0" w:space="0" w:color="auto"/>
          </w:divBdr>
        </w:div>
        <w:div w:id="1799302734">
          <w:marLeft w:val="0"/>
          <w:marRight w:val="0"/>
          <w:marTop w:val="0"/>
          <w:marBottom w:val="0"/>
          <w:divBdr>
            <w:top w:val="none" w:sz="0" w:space="0" w:color="auto"/>
            <w:left w:val="none" w:sz="0" w:space="0" w:color="auto"/>
            <w:bottom w:val="none" w:sz="0" w:space="0" w:color="auto"/>
            <w:right w:val="none" w:sz="0" w:space="0" w:color="auto"/>
          </w:divBdr>
        </w:div>
        <w:div w:id="1841576540">
          <w:marLeft w:val="0"/>
          <w:marRight w:val="0"/>
          <w:marTop w:val="0"/>
          <w:marBottom w:val="0"/>
          <w:divBdr>
            <w:top w:val="none" w:sz="0" w:space="0" w:color="auto"/>
            <w:left w:val="none" w:sz="0" w:space="0" w:color="auto"/>
            <w:bottom w:val="none" w:sz="0" w:space="0" w:color="auto"/>
            <w:right w:val="none" w:sz="0" w:space="0" w:color="auto"/>
          </w:divBdr>
        </w:div>
        <w:div w:id="1850025156">
          <w:marLeft w:val="0"/>
          <w:marRight w:val="0"/>
          <w:marTop w:val="0"/>
          <w:marBottom w:val="0"/>
          <w:divBdr>
            <w:top w:val="none" w:sz="0" w:space="0" w:color="auto"/>
            <w:left w:val="none" w:sz="0" w:space="0" w:color="auto"/>
            <w:bottom w:val="none" w:sz="0" w:space="0" w:color="auto"/>
            <w:right w:val="none" w:sz="0" w:space="0" w:color="auto"/>
          </w:divBdr>
        </w:div>
        <w:div w:id="1857695023">
          <w:marLeft w:val="0"/>
          <w:marRight w:val="0"/>
          <w:marTop w:val="0"/>
          <w:marBottom w:val="0"/>
          <w:divBdr>
            <w:top w:val="none" w:sz="0" w:space="0" w:color="auto"/>
            <w:left w:val="none" w:sz="0" w:space="0" w:color="auto"/>
            <w:bottom w:val="none" w:sz="0" w:space="0" w:color="auto"/>
            <w:right w:val="none" w:sz="0" w:space="0" w:color="auto"/>
          </w:divBdr>
        </w:div>
        <w:div w:id="1872189047">
          <w:marLeft w:val="0"/>
          <w:marRight w:val="0"/>
          <w:marTop w:val="0"/>
          <w:marBottom w:val="0"/>
          <w:divBdr>
            <w:top w:val="none" w:sz="0" w:space="0" w:color="auto"/>
            <w:left w:val="none" w:sz="0" w:space="0" w:color="auto"/>
            <w:bottom w:val="none" w:sz="0" w:space="0" w:color="auto"/>
            <w:right w:val="none" w:sz="0" w:space="0" w:color="auto"/>
          </w:divBdr>
        </w:div>
        <w:div w:id="1873182251">
          <w:marLeft w:val="0"/>
          <w:marRight w:val="0"/>
          <w:marTop w:val="0"/>
          <w:marBottom w:val="0"/>
          <w:divBdr>
            <w:top w:val="none" w:sz="0" w:space="0" w:color="auto"/>
            <w:left w:val="none" w:sz="0" w:space="0" w:color="auto"/>
            <w:bottom w:val="none" w:sz="0" w:space="0" w:color="auto"/>
            <w:right w:val="none" w:sz="0" w:space="0" w:color="auto"/>
          </w:divBdr>
        </w:div>
        <w:div w:id="1880512352">
          <w:marLeft w:val="0"/>
          <w:marRight w:val="0"/>
          <w:marTop w:val="0"/>
          <w:marBottom w:val="0"/>
          <w:divBdr>
            <w:top w:val="none" w:sz="0" w:space="0" w:color="auto"/>
            <w:left w:val="none" w:sz="0" w:space="0" w:color="auto"/>
            <w:bottom w:val="none" w:sz="0" w:space="0" w:color="auto"/>
            <w:right w:val="none" w:sz="0" w:space="0" w:color="auto"/>
          </w:divBdr>
        </w:div>
        <w:div w:id="1912345395">
          <w:marLeft w:val="0"/>
          <w:marRight w:val="0"/>
          <w:marTop w:val="0"/>
          <w:marBottom w:val="0"/>
          <w:divBdr>
            <w:top w:val="none" w:sz="0" w:space="0" w:color="auto"/>
            <w:left w:val="none" w:sz="0" w:space="0" w:color="auto"/>
            <w:bottom w:val="none" w:sz="0" w:space="0" w:color="auto"/>
            <w:right w:val="none" w:sz="0" w:space="0" w:color="auto"/>
          </w:divBdr>
        </w:div>
        <w:div w:id="1913809964">
          <w:marLeft w:val="0"/>
          <w:marRight w:val="0"/>
          <w:marTop w:val="0"/>
          <w:marBottom w:val="0"/>
          <w:divBdr>
            <w:top w:val="none" w:sz="0" w:space="0" w:color="auto"/>
            <w:left w:val="none" w:sz="0" w:space="0" w:color="auto"/>
            <w:bottom w:val="none" w:sz="0" w:space="0" w:color="auto"/>
            <w:right w:val="none" w:sz="0" w:space="0" w:color="auto"/>
          </w:divBdr>
        </w:div>
        <w:div w:id="1922637161">
          <w:marLeft w:val="0"/>
          <w:marRight w:val="0"/>
          <w:marTop w:val="0"/>
          <w:marBottom w:val="0"/>
          <w:divBdr>
            <w:top w:val="none" w:sz="0" w:space="0" w:color="auto"/>
            <w:left w:val="none" w:sz="0" w:space="0" w:color="auto"/>
            <w:bottom w:val="none" w:sz="0" w:space="0" w:color="auto"/>
            <w:right w:val="none" w:sz="0" w:space="0" w:color="auto"/>
          </w:divBdr>
        </w:div>
        <w:div w:id="1925138162">
          <w:marLeft w:val="0"/>
          <w:marRight w:val="0"/>
          <w:marTop w:val="0"/>
          <w:marBottom w:val="0"/>
          <w:divBdr>
            <w:top w:val="none" w:sz="0" w:space="0" w:color="auto"/>
            <w:left w:val="none" w:sz="0" w:space="0" w:color="auto"/>
            <w:bottom w:val="none" w:sz="0" w:space="0" w:color="auto"/>
            <w:right w:val="none" w:sz="0" w:space="0" w:color="auto"/>
          </w:divBdr>
        </w:div>
        <w:div w:id="1931229421">
          <w:marLeft w:val="0"/>
          <w:marRight w:val="0"/>
          <w:marTop w:val="0"/>
          <w:marBottom w:val="0"/>
          <w:divBdr>
            <w:top w:val="none" w:sz="0" w:space="0" w:color="auto"/>
            <w:left w:val="none" w:sz="0" w:space="0" w:color="auto"/>
            <w:bottom w:val="none" w:sz="0" w:space="0" w:color="auto"/>
            <w:right w:val="none" w:sz="0" w:space="0" w:color="auto"/>
          </w:divBdr>
        </w:div>
        <w:div w:id="1961454573">
          <w:marLeft w:val="0"/>
          <w:marRight w:val="0"/>
          <w:marTop w:val="0"/>
          <w:marBottom w:val="0"/>
          <w:divBdr>
            <w:top w:val="none" w:sz="0" w:space="0" w:color="auto"/>
            <w:left w:val="none" w:sz="0" w:space="0" w:color="auto"/>
            <w:bottom w:val="none" w:sz="0" w:space="0" w:color="auto"/>
            <w:right w:val="none" w:sz="0" w:space="0" w:color="auto"/>
          </w:divBdr>
        </w:div>
        <w:div w:id="1963882508">
          <w:marLeft w:val="0"/>
          <w:marRight w:val="0"/>
          <w:marTop w:val="0"/>
          <w:marBottom w:val="0"/>
          <w:divBdr>
            <w:top w:val="none" w:sz="0" w:space="0" w:color="auto"/>
            <w:left w:val="none" w:sz="0" w:space="0" w:color="auto"/>
            <w:bottom w:val="none" w:sz="0" w:space="0" w:color="auto"/>
            <w:right w:val="none" w:sz="0" w:space="0" w:color="auto"/>
          </w:divBdr>
        </w:div>
        <w:div w:id="1972706173">
          <w:marLeft w:val="0"/>
          <w:marRight w:val="0"/>
          <w:marTop w:val="0"/>
          <w:marBottom w:val="0"/>
          <w:divBdr>
            <w:top w:val="none" w:sz="0" w:space="0" w:color="auto"/>
            <w:left w:val="none" w:sz="0" w:space="0" w:color="auto"/>
            <w:bottom w:val="none" w:sz="0" w:space="0" w:color="auto"/>
            <w:right w:val="none" w:sz="0" w:space="0" w:color="auto"/>
          </w:divBdr>
        </w:div>
        <w:div w:id="1983846069">
          <w:marLeft w:val="0"/>
          <w:marRight w:val="0"/>
          <w:marTop w:val="0"/>
          <w:marBottom w:val="0"/>
          <w:divBdr>
            <w:top w:val="none" w:sz="0" w:space="0" w:color="auto"/>
            <w:left w:val="none" w:sz="0" w:space="0" w:color="auto"/>
            <w:bottom w:val="none" w:sz="0" w:space="0" w:color="auto"/>
            <w:right w:val="none" w:sz="0" w:space="0" w:color="auto"/>
          </w:divBdr>
        </w:div>
        <w:div w:id="1995990965">
          <w:marLeft w:val="0"/>
          <w:marRight w:val="0"/>
          <w:marTop w:val="0"/>
          <w:marBottom w:val="0"/>
          <w:divBdr>
            <w:top w:val="none" w:sz="0" w:space="0" w:color="auto"/>
            <w:left w:val="none" w:sz="0" w:space="0" w:color="auto"/>
            <w:bottom w:val="none" w:sz="0" w:space="0" w:color="auto"/>
            <w:right w:val="none" w:sz="0" w:space="0" w:color="auto"/>
          </w:divBdr>
        </w:div>
        <w:div w:id="2007202269">
          <w:marLeft w:val="0"/>
          <w:marRight w:val="0"/>
          <w:marTop w:val="0"/>
          <w:marBottom w:val="0"/>
          <w:divBdr>
            <w:top w:val="none" w:sz="0" w:space="0" w:color="auto"/>
            <w:left w:val="none" w:sz="0" w:space="0" w:color="auto"/>
            <w:bottom w:val="none" w:sz="0" w:space="0" w:color="auto"/>
            <w:right w:val="none" w:sz="0" w:space="0" w:color="auto"/>
          </w:divBdr>
        </w:div>
        <w:div w:id="2014405451">
          <w:marLeft w:val="0"/>
          <w:marRight w:val="0"/>
          <w:marTop w:val="0"/>
          <w:marBottom w:val="0"/>
          <w:divBdr>
            <w:top w:val="none" w:sz="0" w:space="0" w:color="auto"/>
            <w:left w:val="none" w:sz="0" w:space="0" w:color="auto"/>
            <w:bottom w:val="none" w:sz="0" w:space="0" w:color="auto"/>
            <w:right w:val="none" w:sz="0" w:space="0" w:color="auto"/>
          </w:divBdr>
        </w:div>
        <w:div w:id="2017340709">
          <w:marLeft w:val="0"/>
          <w:marRight w:val="0"/>
          <w:marTop w:val="0"/>
          <w:marBottom w:val="0"/>
          <w:divBdr>
            <w:top w:val="none" w:sz="0" w:space="0" w:color="auto"/>
            <w:left w:val="none" w:sz="0" w:space="0" w:color="auto"/>
            <w:bottom w:val="none" w:sz="0" w:space="0" w:color="auto"/>
            <w:right w:val="none" w:sz="0" w:space="0" w:color="auto"/>
          </w:divBdr>
        </w:div>
        <w:div w:id="2037996101">
          <w:marLeft w:val="0"/>
          <w:marRight w:val="0"/>
          <w:marTop w:val="0"/>
          <w:marBottom w:val="0"/>
          <w:divBdr>
            <w:top w:val="none" w:sz="0" w:space="0" w:color="auto"/>
            <w:left w:val="none" w:sz="0" w:space="0" w:color="auto"/>
            <w:bottom w:val="none" w:sz="0" w:space="0" w:color="auto"/>
            <w:right w:val="none" w:sz="0" w:space="0" w:color="auto"/>
          </w:divBdr>
        </w:div>
        <w:div w:id="2040423192">
          <w:marLeft w:val="0"/>
          <w:marRight w:val="0"/>
          <w:marTop w:val="0"/>
          <w:marBottom w:val="0"/>
          <w:divBdr>
            <w:top w:val="none" w:sz="0" w:space="0" w:color="auto"/>
            <w:left w:val="none" w:sz="0" w:space="0" w:color="auto"/>
            <w:bottom w:val="none" w:sz="0" w:space="0" w:color="auto"/>
            <w:right w:val="none" w:sz="0" w:space="0" w:color="auto"/>
          </w:divBdr>
        </w:div>
        <w:div w:id="2042391148">
          <w:marLeft w:val="0"/>
          <w:marRight w:val="0"/>
          <w:marTop w:val="0"/>
          <w:marBottom w:val="0"/>
          <w:divBdr>
            <w:top w:val="none" w:sz="0" w:space="0" w:color="auto"/>
            <w:left w:val="none" w:sz="0" w:space="0" w:color="auto"/>
            <w:bottom w:val="none" w:sz="0" w:space="0" w:color="auto"/>
            <w:right w:val="none" w:sz="0" w:space="0" w:color="auto"/>
          </w:divBdr>
        </w:div>
        <w:div w:id="2046590462">
          <w:marLeft w:val="0"/>
          <w:marRight w:val="0"/>
          <w:marTop w:val="0"/>
          <w:marBottom w:val="0"/>
          <w:divBdr>
            <w:top w:val="none" w:sz="0" w:space="0" w:color="auto"/>
            <w:left w:val="none" w:sz="0" w:space="0" w:color="auto"/>
            <w:bottom w:val="none" w:sz="0" w:space="0" w:color="auto"/>
            <w:right w:val="none" w:sz="0" w:space="0" w:color="auto"/>
          </w:divBdr>
        </w:div>
        <w:div w:id="2048752649">
          <w:marLeft w:val="0"/>
          <w:marRight w:val="0"/>
          <w:marTop w:val="0"/>
          <w:marBottom w:val="0"/>
          <w:divBdr>
            <w:top w:val="none" w:sz="0" w:space="0" w:color="auto"/>
            <w:left w:val="none" w:sz="0" w:space="0" w:color="auto"/>
            <w:bottom w:val="none" w:sz="0" w:space="0" w:color="auto"/>
            <w:right w:val="none" w:sz="0" w:space="0" w:color="auto"/>
          </w:divBdr>
        </w:div>
        <w:div w:id="2057266743">
          <w:marLeft w:val="0"/>
          <w:marRight w:val="0"/>
          <w:marTop w:val="0"/>
          <w:marBottom w:val="0"/>
          <w:divBdr>
            <w:top w:val="none" w:sz="0" w:space="0" w:color="auto"/>
            <w:left w:val="none" w:sz="0" w:space="0" w:color="auto"/>
            <w:bottom w:val="none" w:sz="0" w:space="0" w:color="auto"/>
            <w:right w:val="none" w:sz="0" w:space="0" w:color="auto"/>
          </w:divBdr>
        </w:div>
        <w:div w:id="2062829204">
          <w:marLeft w:val="0"/>
          <w:marRight w:val="0"/>
          <w:marTop w:val="0"/>
          <w:marBottom w:val="0"/>
          <w:divBdr>
            <w:top w:val="none" w:sz="0" w:space="0" w:color="auto"/>
            <w:left w:val="none" w:sz="0" w:space="0" w:color="auto"/>
            <w:bottom w:val="none" w:sz="0" w:space="0" w:color="auto"/>
            <w:right w:val="none" w:sz="0" w:space="0" w:color="auto"/>
          </w:divBdr>
        </w:div>
        <w:div w:id="2073577860">
          <w:marLeft w:val="0"/>
          <w:marRight w:val="0"/>
          <w:marTop w:val="0"/>
          <w:marBottom w:val="0"/>
          <w:divBdr>
            <w:top w:val="none" w:sz="0" w:space="0" w:color="auto"/>
            <w:left w:val="none" w:sz="0" w:space="0" w:color="auto"/>
            <w:bottom w:val="none" w:sz="0" w:space="0" w:color="auto"/>
            <w:right w:val="none" w:sz="0" w:space="0" w:color="auto"/>
          </w:divBdr>
        </w:div>
        <w:div w:id="2080517269">
          <w:marLeft w:val="0"/>
          <w:marRight w:val="0"/>
          <w:marTop w:val="0"/>
          <w:marBottom w:val="0"/>
          <w:divBdr>
            <w:top w:val="none" w:sz="0" w:space="0" w:color="auto"/>
            <w:left w:val="none" w:sz="0" w:space="0" w:color="auto"/>
            <w:bottom w:val="none" w:sz="0" w:space="0" w:color="auto"/>
            <w:right w:val="none" w:sz="0" w:space="0" w:color="auto"/>
          </w:divBdr>
        </w:div>
        <w:div w:id="2093626768">
          <w:marLeft w:val="0"/>
          <w:marRight w:val="0"/>
          <w:marTop w:val="0"/>
          <w:marBottom w:val="0"/>
          <w:divBdr>
            <w:top w:val="none" w:sz="0" w:space="0" w:color="auto"/>
            <w:left w:val="none" w:sz="0" w:space="0" w:color="auto"/>
            <w:bottom w:val="none" w:sz="0" w:space="0" w:color="auto"/>
            <w:right w:val="none" w:sz="0" w:space="0" w:color="auto"/>
          </w:divBdr>
        </w:div>
        <w:div w:id="2104763573">
          <w:marLeft w:val="0"/>
          <w:marRight w:val="0"/>
          <w:marTop w:val="0"/>
          <w:marBottom w:val="0"/>
          <w:divBdr>
            <w:top w:val="none" w:sz="0" w:space="0" w:color="auto"/>
            <w:left w:val="none" w:sz="0" w:space="0" w:color="auto"/>
            <w:bottom w:val="none" w:sz="0" w:space="0" w:color="auto"/>
            <w:right w:val="none" w:sz="0" w:space="0" w:color="auto"/>
          </w:divBdr>
        </w:div>
        <w:div w:id="2105221083">
          <w:marLeft w:val="0"/>
          <w:marRight w:val="0"/>
          <w:marTop w:val="0"/>
          <w:marBottom w:val="0"/>
          <w:divBdr>
            <w:top w:val="none" w:sz="0" w:space="0" w:color="auto"/>
            <w:left w:val="none" w:sz="0" w:space="0" w:color="auto"/>
            <w:bottom w:val="none" w:sz="0" w:space="0" w:color="auto"/>
            <w:right w:val="none" w:sz="0" w:space="0" w:color="auto"/>
          </w:divBdr>
        </w:div>
        <w:div w:id="2109079932">
          <w:marLeft w:val="0"/>
          <w:marRight w:val="0"/>
          <w:marTop w:val="0"/>
          <w:marBottom w:val="0"/>
          <w:divBdr>
            <w:top w:val="none" w:sz="0" w:space="0" w:color="auto"/>
            <w:left w:val="none" w:sz="0" w:space="0" w:color="auto"/>
            <w:bottom w:val="none" w:sz="0" w:space="0" w:color="auto"/>
            <w:right w:val="none" w:sz="0" w:space="0" w:color="auto"/>
          </w:divBdr>
        </w:div>
      </w:divsChild>
    </w:div>
    <w:div w:id="1210800914">
      <w:bodyDiv w:val="1"/>
      <w:marLeft w:val="0"/>
      <w:marRight w:val="0"/>
      <w:marTop w:val="0"/>
      <w:marBottom w:val="0"/>
      <w:divBdr>
        <w:top w:val="none" w:sz="0" w:space="0" w:color="auto"/>
        <w:left w:val="none" w:sz="0" w:space="0" w:color="auto"/>
        <w:bottom w:val="none" w:sz="0" w:space="0" w:color="auto"/>
        <w:right w:val="none" w:sz="0" w:space="0" w:color="auto"/>
      </w:divBdr>
      <w:divsChild>
        <w:div w:id="1270165753">
          <w:marLeft w:val="0"/>
          <w:marRight w:val="0"/>
          <w:marTop w:val="0"/>
          <w:marBottom w:val="0"/>
          <w:divBdr>
            <w:top w:val="none" w:sz="0" w:space="0" w:color="auto"/>
            <w:left w:val="none" w:sz="0" w:space="0" w:color="auto"/>
            <w:bottom w:val="none" w:sz="0" w:space="0" w:color="auto"/>
            <w:right w:val="none" w:sz="0" w:space="0" w:color="auto"/>
          </w:divBdr>
        </w:div>
      </w:divsChild>
    </w:div>
    <w:div w:id="1304432324">
      <w:bodyDiv w:val="1"/>
      <w:marLeft w:val="0"/>
      <w:marRight w:val="0"/>
      <w:marTop w:val="0"/>
      <w:marBottom w:val="0"/>
      <w:divBdr>
        <w:top w:val="none" w:sz="0" w:space="0" w:color="auto"/>
        <w:left w:val="none" w:sz="0" w:space="0" w:color="auto"/>
        <w:bottom w:val="none" w:sz="0" w:space="0" w:color="auto"/>
        <w:right w:val="none" w:sz="0" w:space="0" w:color="auto"/>
      </w:divBdr>
      <w:divsChild>
        <w:div w:id="846793317">
          <w:marLeft w:val="0"/>
          <w:marRight w:val="0"/>
          <w:marTop w:val="0"/>
          <w:marBottom w:val="0"/>
          <w:divBdr>
            <w:top w:val="none" w:sz="0" w:space="0" w:color="auto"/>
            <w:left w:val="none" w:sz="0" w:space="0" w:color="auto"/>
            <w:bottom w:val="none" w:sz="0" w:space="0" w:color="auto"/>
            <w:right w:val="none" w:sz="0" w:space="0" w:color="auto"/>
          </w:divBdr>
        </w:div>
      </w:divsChild>
    </w:div>
    <w:div w:id="1526479431">
      <w:bodyDiv w:val="1"/>
      <w:marLeft w:val="0"/>
      <w:marRight w:val="0"/>
      <w:marTop w:val="0"/>
      <w:marBottom w:val="0"/>
      <w:divBdr>
        <w:top w:val="none" w:sz="0" w:space="0" w:color="auto"/>
        <w:left w:val="none" w:sz="0" w:space="0" w:color="auto"/>
        <w:bottom w:val="none" w:sz="0" w:space="0" w:color="auto"/>
        <w:right w:val="none" w:sz="0" w:space="0" w:color="auto"/>
      </w:divBdr>
    </w:div>
    <w:div w:id="1549299329">
      <w:bodyDiv w:val="1"/>
      <w:marLeft w:val="0"/>
      <w:marRight w:val="0"/>
      <w:marTop w:val="0"/>
      <w:marBottom w:val="0"/>
      <w:divBdr>
        <w:top w:val="none" w:sz="0" w:space="0" w:color="auto"/>
        <w:left w:val="none" w:sz="0" w:space="0" w:color="auto"/>
        <w:bottom w:val="none" w:sz="0" w:space="0" w:color="auto"/>
        <w:right w:val="none" w:sz="0" w:space="0" w:color="auto"/>
      </w:divBdr>
      <w:divsChild>
        <w:div w:id="1943151064">
          <w:marLeft w:val="0"/>
          <w:marRight w:val="0"/>
          <w:marTop w:val="0"/>
          <w:marBottom w:val="0"/>
          <w:divBdr>
            <w:top w:val="none" w:sz="0" w:space="0" w:color="auto"/>
            <w:left w:val="none" w:sz="0" w:space="0" w:color="auto"/>
            <w:bottom w:val="none" w:sz="0" w:space="0" w:color="auto"/>
            <w:right w:val="none" w:sz="0" w:space="0" w:color="auto"/>
          </w:divBdr>
        </w:div>
      </w:divsChild>
    </w:div>
    <w:div w:id="1601572012">
      <w:bodyDiv w:val="1"/>
      <w:marLeft w:val="0"/>
      <w:marRight w:val="0"/>
      <w:marTop w:val="0"/>
      <w:marBottom w:val="0"/>
      <w:divBdr>
        <w:top w:val="none" w:sz="0" w:space="0" w:color="auto"/>
        <w:left w:val="none" w:sz="0" w:space="0" w:color="auto"/>
        <w:bottom w:val="none" w:sz="0" w:space="0" w:color="auto"/>
        <w:right w:val="none" w:sz="0" w:space="0" w:color="auto"/>
      </w:divBdr>
      <w:divsChild>
        <w:div w:id="116654616">
          <w:marLeft w:val="274"/>
          <w:marRight w:val="0"/>
          <w:marTop w:val="0"/>
          <w:marBottom w:val="0"/>
          <w:divBdr>
            <w:top w:val="none" w:sz="0" w:space="0" w:color="auto"/>
            <w:left w:val="none" w:sz="0" w:space="0" w:color="auto"/>
            <w:bottom w:val="none" w:sz="0" w:space="0" w:color="auto"/>
            <w:right w:val="none" w:sz="0" w:space="0" w:color="auto"/>
          </w:divBdr>
        </w:div>
      </w:divsChild>
    </w:div>
    <w:div w:id="1668897920">
      <w:bodyDiv w:val="1"/>
      <w:marLeft w:val="0"/>
      <w:marRight w:val="0"/>
      <w:marTop w:val="0"/>
      <w:marBottom w:val="0"/>
      <w:divBdr>
        <w:top w:val="none" w:sz="0" w:space="0" w:color="auto"/>
        <w:left w:val="none" w:sz="0" w:space="0" w:color="auto"/>
        <w:bottom w:val="none" w:sz="0" w:space="0" w:color="auto"/>
        <w:right w:val="none" w:sz="0" w:space="0" w:color="auto"/>
      </w:divBdr>
    </w:div>
    <w:div w:id="1713654132">
      <w:bodyDiv w:val="1"/>
      <w:marLeft w:val="0"/>
      <w:marRight w:val="0"/>
      <w:marTop w:val="0"/>
      <w:marBottom w:val="0"/>
      <w:divBdr>
        <w:top w:val="none" w:sz="0" w:space="0" w:color="auto"/>
        <w:left w:val="none" w:sz="0" w:space="0" w:color="auto"/>
        <w:bottom w:val="none" w:sz="0" w:space="0" w:color="auto"/>
        <w:right w:val="none" w:sz="0" w:space="0" w:color="auto"/>
      </w:divBdr>
      <w:divsChild>
        <w:div w:id="6834008">
          <w:marLeft w:val="0"/>
          <w:marRight w:val="0"/>
          <w:marTop w:val="0"/>
          <w:marBottom w:val="0"/>
          <w:divBdr>
            <w:top w:val="none" w:sz="0" w:space="0" w:color="auto"/>
            <w:left w:val="none" w:sz="0" w:space="0" w:color="auto"/>
            <w:bottom w:val="none" w:sz="0" w:space="0" w:color="auto"/>
            <w:right w:val="none" w:sz="0" w:space="0" w:color="auto"/>
          </w:divBdr>
        </w:div>
        <w:div w:id="104889974">
          <w:marLeft w:val="0"/>
          <w:marRight w:val="0"/>
          <w:marTop w:val="0"/>
          <w:marBottom w:val="0"/>
          <w:divBdr>
            <w:top w:val="none" w:sz="0" w:space="0" w:color="auto"/>
            <w:left w:val="none" w:sz="0" w:space="0" w:color="auto"/>
            <w:bottom w:val="none" w:sz="0" w:space="0" w:color="auto"/>
            <w:right w:val="none" w:sz="0" w:space="0" w:color="auto"/>
          </w:divBdr>
        </w:div>
        <w:div w:id="107509451">
          <w:marLeft w:val="0"/>
          <w:marRight w:val="0"/>
          <w:marTop w:val="0"/>
          <w:marBottom w:val="0"/>
          <w:divBdr>
            <w:top w:val="none" w:sz="0" w:space="0" w:color="auto"/>
            <w:left w:val="none" w:sz="0" w:space="0" w:color="auto"/>
            <w:bottom w:val="none" w:sz="0" w:space="0" w:color="auto"/>
            <w:right w:val="none" w:sz="0" w:space="0" w:color="auto"/>
          </w:divBdr>
        </w:div>
        <w:div w:id="144974379">
          <w:marLeft w:val="0"/>
          <w:marRight w:val="0"/>
          <w:marTop w:val="0"/>
          <w:marBottom w:val="0"/>
          <w:divBdr>
            <w:top w:val="none" w:sz="0" w:space="0" w:color="auto"/>
            <w:left w:val="none" w:sz="0" w:space="0" w:color="auto"/>
            <w:bottom w:val="none" w:sz="0" w:space="0" w:color="auto"/>
            <w:right w:val="none" w:sz="0" w:space="0" w:color="auto"/>
          </w:divBdr>
        </w:div>
        <w:div w:id="355469338">
          <w:marLeft w:val="0"/>
          <w:marRight w:val="0"/>
          <w:marTop w:val="0"/>
          <w:marBottom w:val="0"/>
          <w:divBdr>
            <w:top w:val="none" w:sz="0" w:space="0" w:color="auto"/>
            <w:left w:val="none" w:sz="0" w:space="0" w:color="auto"/>
            <w:bottom w:val="none" w:sz="0" w:space="0" w:color="auto"/>
            <w:right w:val="none" w:sz="0" w:space="0" w:color="auto"/>
          </w:divBdr>
        </w:div>
        <w:div w:id="458256603">
          <w:marLeft w:val="0"/>
          <w:marRight w:val="0"/>
          <w:marTop w:val="0"/>
          <w:marBottom w:val="0"/>
          <w:divBdr>
            <w:top w:val="none" w:sz="0" w:space="0" w:color="auto"/>
            <w:left w:val="none" w:sz="0" w:space="0" w:color="auto"/>
            <w:bottom w:val="none" w:sz="0" w:space="0" w:color="auto"/>
            <w:right w:val="none" w:sz="0" w:space="0" w:color="auto"/>
          </w:divBdr>
        </w:div>
        <w:div w:id="688683607">
          <w:marLeft w:val="0"/>
          <w:marRight w:val="0"/>
          <w:marTop w:val="0"/>
          <w:marBottom w:val="0"/>
          <w:divBdr>
            <w:top w:val="none" w:sz="0" w:space="0" w:color="auto"/>
            <w:left w:val="none" w:sz="0" w:space="0" w:color="auto"/>
            <w:bottom w:val="none" w:sz="0" w:space="0" w:color="auto"/>
            <w:right w:val="none" w:sz="0" w:space="0" w:color="auto"/>
          </w:divBdr>
        </w:div>
        <w:div w:id="709459236">
          <w:marLeft w:val="0"/>
          <w:marRight w:val="0"/>
          <w:marTop w:val="0"/>
          <w:marBottom w:val="0"/>
          <w:divBdr>
            <w:top w:val="none" w:sz="0" w:space="0" w:color="auto"/>
            <w:left w:val="none" w:sz="0" w:space="0" w:color="auto"/>
            <w:bottom w:val="none" w:sz="0" w:space="0" w:color="auto"/>
            <w:right w:val="none" w:sz="0" w:space="0" w:color="auto"/>
          </w:divBdr>
        </w:div>
        <w:div w:id="767501511">
          <w:marLeft w:val="0"/>
          <w:marRight w:val="0"/>
          <w:marTop w:val="0"/>
          <w:marBottom w:val="0"/>
          <w:divBdr>
            <w:top w:val="none" w:sz="0" w:space="0" w:color="auto"/>
            <w:left w:val="none" w:sz="0" w:space="0" w:color="auto"/>
            <w:bottom w:val="none" w:sz="0" w:space="0" w:color="auto"/>
            <w:right w:val="none" w:sz="0" w:space="0" w:color="auto"/>
          </w:divBdr>
        </w:div>
        <w:div w:id="969365003">
          <w:marLeft w:val="0"/>
          <w:marRight w:val="0"/>
          <w:marTop w:val="0"/>
          <w:marBottom w:val="0"/>
          <w:divBdr>
            <w:top w:val="none" w:sz="0" w:space="0" w:color="auto"/>
            <w:left w:val="none" w:sz="0" w:space="0" w:color="auto"/>
            <w:bottom w:val="none" w:sz="0" w:space="0" w:color="auto"/>
            <w:right w:val="none" w:sz="0" w:space="0" w:color="auto"/>
          </w:divBdr>
        </w:div>
        <w:div w:id="1253780987">
          <w:marLeft w:val="0"/>
          <w:marRight w:val="0"/>
          <w:marTop w:val="0"/>
          <w:marBottom w:val="0"/>
          <w:divBdr>
            <w:top w:val="none" w:sz="0" w:space="0" w:color="auto"/>
            <w:left w:val="none" w:sz="0" w:space="0" w:color="auto"/>
            <w:bottom w:val="none" w:sz="0" w:space="0" w:color="auto"/>
            <w:right w:val="none" w:sz="0" w:space="0" w:color="auto"/>
          </w:divBdr>
        </w:div>
        <w:div w:id="1900482749">
          <w:marLeft w:val="0"/>
          <w:marRight w:val="0"/>
          <w:marTop w:val="0"/>
          <w:marBottom w:val="0"/>
          <w:divBdr>
            <w:top w:val="none" w:sz="0" w:space="0" w:color="auto"/>
            <w:left w:val="none" w:sz="0" w:space="0" w:color="auto"/>
            <w:bottom w:val="none" w:sz="0" w:space="0" w:color="auto"/>
            <w:right w:val="none" w:sz="0" w:space="0" w:color="auto"/>
          </w:divBdr>
        </w:div>
      </w:divsChild>
    </w:div>
    <w:div w:id="1731414598">
      <w:bodyDiv w:val="1"/>
      <w:marLeft w:val="0"/>
      <w:marRight w:val="0"/>
      <w:marTop w:val="0"/>
      <w:marBottom w:val="0"/>
      <w:divBdr>
        <w:top w:val="none" w:sz="0" w:space="0" w:color="auto"/>
        <w:left w:val="none" w:sz="0" w:space="0" w:color="auto"/>
        <w:bottom w:val="none" w:sz="0" w:space="0" w:color="auto"/>
        <w:right w:val="none" w:sz="0" w:space="0" w:color="auto"/>
      </w:divBdr>
    </w:div>
    <w:div w:id="1815873732">
      <w:bodyDiv w:val="1"/>
      <w:marLeft w:val="0"/>
      <w:marRight w:val="0"/>
      <w:marTop w:val="0"/>
      <w:marBottom w:val="0"/>
      <w:divBdr>
        <w:top w:val="none" w:sz="0" w:space="0" w:color="auto"/>
        <w:left w:val="none" w:sz="0" w:space="0" w:color="auto"/>
        <w:bottom w:val="none" w:sz="0" w:space="0" w:color="auto"/>
        <w:right w:val="none" w:sz="0" w:space="0" w:color="auto"/>
      </w:divBdr>
    </w:div>
    <w:div w:id="1880165481">
      <w:bodyDiv w:val="1"/>
      <w:marLeft w:val="0"/>
      <w:marRight w:val="0"/>
      <w:marTop w:val="0"/>
      <w:marBottom w:val="0"/>
      <w:divBdr>
        <w:top w:val="none" w:sz="0" w:space="0" w:color="auto"/>
        <w:left w:val="none" w:sz="0" w:space="0" w:color="auto"/>
        <w:bottom w:val="none" w:sz="0" w:space="0" w:color="auto"/>
        <w:right w:val="none" w:sz="0" w:space="0" w:color="auto"/>
      </w:divBdr>
    </w:div>
    <w:div w:id="1898585330">
      <w:bodyDiv w:val="1"/>
      <w:marLeft w:val="0"/>
      <w:marRight w:val="0"/>
      <w:marTop w:val="0"/>
      <w:marBottom w:val="0"/>
      <w:divBdr>
        <w:top w:val="none" w:sz="0" w:space="0" w:color="auto"/>
        <w:left w:val="none" w:sz="0" w:space="0" w:color="auto"/>
        <w:bottom w:val="none" w:sz="0" w:space="0" w:color="auto"/>
        <w:right w:val="none" w:sz="0" w:space="0" w:color="auto"/>
      </w:divBdr>
    </w:div>
    <w:div w:id="1934899685">
      <w:bodyDiv w:val="1"/>
      <w:marLeft w:val="0"/>
      <w:marRight w:val="0"/>
      <w:marTop w:val="0"/>
      <w:marBottom w:val="0"/>
      <w:divBdr>
        <w:top w:val="none" w:sz="0" w:space="0" w:color="auto"/>
        <w:left w:val="none" w:sz="0" w:space="0" w:color="auto"/>
        <w:bottom w:val="none" w:sz="0" w:space="0" w:color="auto"/>
        <w:right w:val="none" w:sz="0" w:space="0" w:color="auto"/>
      </w:divBdr>
      <w:divsChild>
        <w:div w:id="219949660">
          <w:marLeft w:val="0"/>
          <w:marRight w:val="0"/>
          <w:marTop w:val="0"/>
          <w:marBottom w:val="0"/>
          <w:divBdr>
            <w:top w:val="none" w:sz="0" w:space="0" w:color="auto"/>
            <w:left w:val="none" w:sz="0" w:space="0" w:color="auto"/>
            <w:bottom w:val="none" w:sz="0" w:space="0" w:color="auto"/>
            <w:right w:val="none" w:sz="0" w:space="0" w:color="auto"/>
          </w:divBdr>
        </w:div>
        <w:div w:id="396124136">
          <w:marLeft w:val="0"/>
          <w:marRight w:val="0"/>
          <w:marTop w:val="0"/>
          <w:marBottom w:val="0"/>
          <w:divBdr>
            <w:top w:val="none" w:sz="0" w:space="0" w:color="auto"/>
            <w:left w:val="none" w:sz="0" w:space="0" w:color="auto"/>
            <w:bottom w:val="none" w:sz="0" w:space="0" w:color="auto"/>
            <w:right w:val="none" w:sz="0" w:space="0" w:color="auto"/>
          </w:divBdr>
        </w:div>
        <w:div w:id="510528771">
          <w:marLeft w:val="0"/>
          <w:marRight w:val="0"/>
          <w:marTop w:val="0"/>
          <w:marBottom w:val="0"/>
          <w:divBdr>
            <w:top w:val="none" w:sz="0" w:space="0" w:color="auto"/>
            <w:left w:val="none" w:sz="0" w:space="0" w:color="auto"/>
            <w:bottom w:val="none" w:sz="0" w:space="0" w:color="auto"/>
            <w:right w:val="none" w:sz="0" w:space="0" w:color="auto"/>
          </w:divBdr>
        </w:div>
        <w:div w:id="678583123">
          <w:marLeft w:val="0"/>
          <w:marRight w:val="0"/>
          <w:marTop w:val="0"/>
          <w:marBottom w:val="0"/>
          <w:divBdr>
            <w:top w:val="none" w:sz="0" w:space="0" w:color="auto"/>
            <w:left w:val="none" w:sz="0" w:space="0" w:color="auto"/>
            <w:bottom w:val="none" w:sz="0" w:space="0" w:color="auto"/>
            <w:right w:val="none" w:sz="0" w:space="0" w:color="auto"/>
          </w:divBdr>
        </w:div>
        <w:div w:id="749278620">
          <w:marLeft w:val="0"/>
          <w:marRight w:val="0"/>
          <w:marTop w:val="0"/>
          <w:marBottom w:val="0"/>
          <w:divBdr>
            <w:top w:val="none" w:sz="0" w:space="0" w:color="auto"/>
            <w:left w:val="none" w:sz="0" w:space="0" w:color="auto"/>
            <w:bottom w:val="none" w:sz="0" w:space="0" w:color="auto"/>
            <w:right w:val="none" w:sz="0" w:space="0" w:color="auto"/>
          </w:divBdr>
        </w:div>
        <w:div w:id="850727936">
          <w:marLeft w:val="0"/>
          <w:marRight w:val="0"/>
          <w:marTop w:val="0"/>
          <w:marBottom w:val="0"/>
          <w:divBdr>
            <w:top w:val="none" w:sz="0" w:space="0" w:color="auto"/>
            <w:left w:val="none" w:sz="0" w:space="0" w:color="auto"/>
            <w:bottom w:val="none" w:sz="0" w:space="0" w:color="auto"/>
            <w:right w:val="none" w:sz="0" w:space="0" w:color="auto"/>
          </w:divBdr>
        </w:div>
        <w:div w:id="1382940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anie\Dropbox\Masterarbeit_Daniel_Schmidl\Schriftlicher%20Teil\MA%20Daniel%20Schmidl.docx" TargetMode="External"/><Relationship Id="rId18" Type="http://schemas.microsoft.com/office/2011/relationships/commentsExtended" Target="commentsExtended.xml"/><Relationship Id="rId26" Type="http://schemas.openxmlformats.org/officeDocument/2006/relationships/image" Target="media/image8.PNG"/><Relationship Id="rId39" Type="http://schemas.openxmlformats.org/officeDocument/2006/relationships/image" Target="media/image17.jpg"/><Relationship Id="rId21" Type="http://schemas.openxmlformats.org/officeDocument/2006/relationships/image" Target="media/image4.jpg"/><Relationship Id="rId34" Type="http://schemas.openxmlformats.org/officeDocument/2006/relationships/chart" Target="charts/chart1.xml"/><Relationship Id="rId42" Type="http://schemas.openxmlformats.org/officeDocument/2006/relationships/image" Target="media/image20.PNG"/><Relationship Id="rId47" Type="http://schemas.openxmlformats.org/officeDocument/2006/relationships/image" Target="media/image25.jpg"/><Relationship Id="rId50" Type="http://schemas.openxmlformats.org/officeDocument/2006/relationships/image" Target="media/image28.png"/><Relationship Id="rId55" Type="http://schemas.openxmlformats.org/officeDocument/2006/relationships/chart" Target="charts/chart4.xml"/><Relationship Id="rId7" Type="http://schemas.openxmlformats.org/officeDocument/2006/relationships/endnotes" Target="endnotes.xml"/><Relationship Id="rId12" Type="http://schemas.openxmlformats.org/officeDocument/2006/relationships/hyperlink" Target="mailto:max.mustermann@freewebmail.com" TargetMode="External"/><Relationship Id="rId17" Type="http://schemas.openxmlformats.org/officeDocument/2006/relationships/comments" Target="comments.xml"/><Relationship Id="rId25" Type="http://schemas.openxmlformats.org/officeDocument/2006/relationships/image" Target="media/image7.jpg"/><Relationship Id="rId33" Type="http://schemas.openxmlformats.org/officeDocument/2006/relationships/hyperlink" Target="http://www.elecom.co.jp/news/200706/hgw-005wh/image/HGW-006WH_31L.jpg" TargetMode="External"/><Relationship Id="rId38" Type="http://schemas.openxmlformats.org/officeDocument/2006/relationships/image" Target="media/image16.png"/><Relationship Id="rId46" Type="http://schemas.openxmlformats.org/officeDocument/2006/relationships/image" Target="media/image24.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www.logitechg.com/en-us/product/g920-driving-force" TargetMode="External"/><Relationship Id="rId20" Type="http://schemas.openxmlformats.org/officeDocument/2006/relationships/image" Target="media/image3.jpg"/><Relationship Id="rId29" Type="http://schemas.openxmlformats.org/officeDocument/2006/relationships/image" Target="media/image11.jpg"/><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x.mustermann@stud.uni-regensburg.de" TargetMode="External"/><Relationship Id="rId24" Type="http://schemas.openxmlformats.org/officeDocument/2006/relationships/hyperlink" Target="https://www.vive.com/media/filer_public/b1/5f/b15f1847-5e1a-4b35-8afe-dca0aa08f35a/vive-pdp-ce-ksp-family-2.png" TargetMode="External"/><Relationship Id="rId32" Type="http://schemas.openxmlformats.org/officeDocument/2006/relationships/image" Target="media/image14.jp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vive.com/de/product/" TargetMode="External"/><Relationship Id="rId23" Type="http://schemas.openxmlformats.org/officeDocument/2006/relationships/image" Target="media/image6.png"/><Relationship Id="rId28" Type="http://schemas.openxmlformats.org/officeDocument/2006/relationships/image" Target="media/image10.gif"/><Relationship Id="rId36" Type="http://schemas.openxmlformats.org/officeDocument/2006/relationships/chart" Target="charts/chart3.xml"/><Relationship Id="rId49" Type="http://schemas.openxmlformats.org/officeDocument/2006/relationships/image" Target="media/image27.png"/><Relationship Id="rId57" Type="http://schemas.openxmlformats.org/officeDocument/2006/relationships/hyperlink" Target="https://doi.org/computerspiel" TargetMode="External"/><Relationship Id="rId10" Type="http://schemas.openxmlformats.org/officeDocument/2006/relationships/hyperlink" Target="mailto:max.mustermann@freewebmail.com"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ax.mustermann@stud.uni-regensburg.de" TargetMode="External"/><Relationship Id="rId14" Type="http://schemas.openxmlformats.org/officeDocument/2006/relationships/hyperlink" Target="file:///C:\Users\danie\Dropbox\Masterarbeit_Daniel_Schmidl\Schriftlicher%20Teil\MA%20Daniel%20Schmidl.docx" TargetMode="External"/><Relationship Id="rId22" Type="http://schemas.openxmlformats.org/officeDocument/2006/relationships/image" Target="media/image5.jp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chart" Target="charts/chart2.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chart" Target="charts/chart5.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D:\Uni\MA\SPSS%20Daten\Auswertungs_Excel_UEQ_German.xlsx" TargetMode="Externa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Erfahrung mit Computerspielen</c:v>
                </c:pt>
              </c:strCache>
            </c:strRef>
          </c:tx>
          <c:explosion val="2"/>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Tabelle1!$A$2:$A$4</c:f>
              <c:strCache>
                <c:ptCount val="3"/>
                <c:pt idx="0">
                  <c:v>&lt; 1 Jahr</c:v>
                </c:pt>
                <c:pt idx="1">
                  <c:v>3-5 Jahre</c:v>
                </c:pt>
                <c:pt idx="2">
                  <c:v>&gt; 5 Jahre</c:v>
                </c:pt>
              </c:strCache>
            </c:strRef>
          </c:cat>
          <c:val>
            <c:numRef>
              <c:f>Tabelle1!$B$2:$B$4</c:f>
              <c:numCache>
                <c:formatCode>General</c:formatCode>
                <c:ptCount val="3"/>
                <c:pt idx="0">
                  <c:v>1</c:v>
                </c:pt>
                <c:pt idx="1">
                  <c:v>4</c:v>
                </c:pt>
                <c:pt idx="2">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Nutzung von Computerspielen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Verkauf</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de-D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Tabelle1!$A$2:$A$6</c:f>
              <c:strCache>
                <c:ptCount val="5"/>
                <c:pt idx="0">
                  <c:v>Nie</c:v>
                </c:pt>
                <c:pt idx="1">
                  <c:v>Weniger als einmal im Monat </c:v>
                </c:pt>
                <c:pt idx="2">
                  <c:v>Einmal/Mehrmals im Monat</c:v>
                </c:pt>
                <c:pt idx="3">
                  <c:v>Mehrmals in der Woche</c:v>
                </c:pt>
                <c:pt idx="4">
                  <c:v>Jeden/fast jeden Tag</c:v>
                </c:pt>
              </c:strCache>
            </c:strRef>
          </c:cat>
          <c:val>
            <c:numRef>
              <c:f>Tabelle1!$B$2:$B$6</c:f>
              <c:numCache>
                <c:formatCode>General</c:formatCode>
                <c:ptCount val="5"/>
                <c:pt idx="0">
                  <c:v>1</c:v>
                </c:pt>
                <c:pt idx="1">
                  <c:v>3</c:v>
                </c:pt>
                <c:pt idx="2">
                  <c:v>5</c:v>
                </c:pt>
                <c:pt idx="3">
                  <c:v>5</c:v>
                </c:pt>
                <c:pt idx="4">
                  <c:v>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Erfahrung mit Eingabegeräten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clustered"/>
        <c:varyColors val="0"/>
        <c:ser>
          <c:idx val="0"/>
          <c:order val="0"/>
          <c:tx>
            <c:strRef>
              <c:f>Tabelle1!$B$1</c:f>
              <c:strCache>
                <c:ptCount val="1"/>
                <c:pt idx="0">
                  <c:v>Datenreihe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Tabelle1!$A$2:$A$8</c:f>
              <c:strCache>
                <c:ptCount val="7"/>
                <c:pt idx="0">
                  <c:v>Controller (PS, XBOX)</c:v>
                </c:pt>
                <c:pt idx="1">
                  <c:v>Nintendo Wii Controller</c:v>
                </c:pt>
                <c:pt idx="2">
                  <c:v>Gaming-Lenkrad</c:v>
                </c:pt>
                <c:pt idx="3">
                  <c:v>Keyboard + Maus</c:v>
                </c:pt>
                <c:pt idx="4">
                  <c:v>Joystick</c:v>
                </c:pt>
                <c:pt idx="5">
                  <c:v>Blicksteuerung</c:v>
                </c:pt>
                <c:pt idx="6">
                  <c:v>Touch</c:v>
                </c:pt>
              </c:strCache>
            </c:strRef>
          </c:cat>
          <c:val>
            <c:numRef>
              <c:f>Tabelle1!$B$2:$B$8</c:f>
              <c:numCache>
                <c:formatCode>General</c:formatCode>
                <c:ptCount val="7"/>
                <c:pt idx="0">
                  <c:v>13</c:v>
                </c:pt>
                <c:pt idx="1">
                  <c:v>5</c:v>
                </c:pt>
                <c:pt idx="2">
                  <c:v>3</c:v>
                </c:pt>
                <c:pt idx="3">
                  <c:v>8</c:v>
                </c:pt>
                <c:pt idx="4">
                  <c:v>3</c:v>
                </c:pt>
                <c:pt idx="5">
                  <c:v>2</c:v>
                </c:pt>
                <c:pt idx="6">
                  <c:v>6</c:v>
                </c:pt>
              </c:numCache>
            </c:numRef>
          </c:val>
        </c:ser>
        <c:dLbls>
          <c:showLegendKey val="0"/>
          <c:showVal val="0"/>
          <c:showCatName val="0"/>
          <c:showSerName val="0"/>
          <c:showPercent val="0"/>
          <c:showBubbleSize val="0"/>
        </c:dLbls>
        <c:gapWidth val="182"/>
        <c:axId val="480748544"/>
        <c:axId val="480748152"/>
      </c:barChart>
      <c:catAx>
        <c:axId val="480748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80748152"/>
        <c:crosses val="autoZero"/>
        <c:auto val="1"/>
        <c:lblAlgn val="ctr"/>
        <c:lblOffset val="100"/>
        <c:noMultiLvlLbl val="0"/>
      </c:catAx>
      <c:valAx>
        <c:axId val="48074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80748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tx2">
                <a:lumMod val="60000"/>
                <a:lumOff val="40000"/>
              </a:schemeClr>
            </a:solidFill>
          </c:spPr>
          <c:invertIfNegative val="0"/>
          <c:cat>
            <c:strRef>
              <c:f>Ergebnisse!$K$4:$K$9</c:f>
              <c:strCache>
                <c:ptCount val="6"/>
                <c:pt idx="0">
                  <c:v>Attraktivität</c:v>
                </c:pt>
                <c:pt idx="1">
                  <c:v>Durchschaubarkeit</c:v>
                </c:pt>
                <c:pt idx="2">
                  <c:v>Effizienz</c:v>
                </c:pt>
                <c:pt idx="3">
                  <c:v>Steuerbarkeit</c:v>
                </c:pt>
                <c:pt idx="4">
                  <c:v>Stimulation</c:v>
                </c:pt>
                <c:pt idx="5">
                  <c:v>Originalität</c:v>
                </c:pt>
              </c:strCache>
            </c:strRef>
          </c:cat>
          <c:val>
            <c:numRef>
              <c:f>Ergebnisse!$L$4:$L$9</c:f>
              <c:numCache>
                <c:formatCode>0.000</c:formatCode>
                <c:ptCount val="6"/>
                <c:pt idx="0">
                  <c:v>0.19047619047619049</c:v>
                </c:pt>
                <c:pt idx="1">
                  <c:v>0.7142857142857143</c:v>
                </c:pt>
                <c:pt idx="2">
                  <c:v>0.5357142857142857</c:v>
                </c:pt>
                <c:pt idx="3">
                  <c:v>-0.2857142857142857</c:v>
                </c:pt>
                <c:pt idx="4">
                  <c:v>0.7857142857142857</c:v>
                </c:pt>
                <c:pt idx="5">
                  <c:v>1.0714285714285714</c:v>
                </c:pt>
              </c:numCache>
            </c:numRef>
          </c:val>
        </c:ser>
        <c:dLbls>
          <c:showLegendKey val="0"/>
          <c:showVal val="0"/>
          <c:showCatName val="0"/>
          <c:showSerName val="0"/>
          <c:showPercent val="0"/>
          <c:showBubbleSize val="0"/>
        </c:dLbls>
        <c:gapWidth val="150"/>
        <c:axId val="480749720"/>
        <c:axId val="480750896"/>
      </c:barChart>
      <c:catAx>
        <c:axId val="480749720"/>
        <c:scaling>
          <c:orientation val="minMax"/>
        </c:scaling>
        <c:delete val="0"/>
        <c:axPos val="b"/>
        <c:numFmt formatCode="General" sourceLinked="0"/>
        <c:majorTickMark val="none"/>
        <c:minorTickMark val="none"/>
        <c:tickLblPos val="low"/>
        <c:txPr>
          <a:bodyPr rot="-2700000" vert="horz"/>
          <a:lstStyle/>
          <a:p>
            <a:pPr>
              <a:defRPr>
                <a:latin typeface="Palatino Linotype" panose="02040502050505030304" pitchFamily="18" charset="0"/>
              </a:defRPr>
            </a:pPr>
            <a:endParaRPr lang="de-DE"/>
          </a:p>
        </c:txPr>
        <c:crossAx val="480750896"/>
        <c:crosses val="autoZero"/>
        <c:auto val="0"/>
        <c:lblAlgn val="ctr"/>
        <c:lblOffset val="100"/>
        <c:noMultiLvlLbl val="0"/>
      </c:catAx>
      <c:valAx>
        <c:axId val="480750896"/>
        <c:scaling>
          <c:orientation val="minMax"/>
          <c:max val="2"/>
          <c:min val="-2"/>
        </c:scaling>
        <c:delete val="0"/>
        <c:axPos val="l"/>
        <c:majorGridlines/>
        <c:numFmt formatCode="0" sourceLinked="0"/>
        <c:majorTickMark val="out"/>
        <c:minorTickMark val="none"/>
        <c:tickLblPos val="nextTo"/>
        <c:crossAx val="480749720"/>
        <c:crosses val="autoZero"/>
        <c:crossBetween val="between"/>
        <c:majorUnit val="1"/>
        <c:minorUnit val="0.1"/>
      </c:valAx>
      <c:spPr>
        <a:gradFill>
          <a:gsLst>
            <a:gs pos="0">
              <a:srgbClr val="92F05A"/>
            </a:gs>
            <a:gs pos="25000">
              <a:srgbClr val="92F05A"/>
            </a:gs>
            <a:gs pos="30000">
              <a:srgbClr val="FFFF8F"/>
            </a:gs>
            <a:gs pos="70000">
              <a:srgbClr val="FFFF8F"/>
            </a:gs>
            <a:gs pos="75000">
              <a:srgbClr val="FF5050"/>
            </a:gs>
            <a:gs pos="100000">
              <a:srgbClr val="FF5050"/>
            </a:gs>
            <a:gs pos="100000">
              <a:srgbClr val="FF0000"/>
            </a:gs>
            <a:gs pos="100000">
              <a:srgbClr val="4F81BD">
                <a:tint val="23500"/>
                <a:satMod val="160000"/>
              </a:srgbClr>
            </a:gs>
          </a:gsLst>
          <a:lin ang="5400000" scaled="1"/>
        </a:gradFill>
      </c:spPr>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Tabelle1!$B$1</c:f>
              <c:strCache>
                <c:ptCount val="1"/>
                <c:pt idx="0">
                  <c:v>Gruppe 1</c:v>
                </c:pt>
              </c:strCache>
            </c:strRef>
          </c:tx>
          <c:spPr>
            <a:solidFill>
              <a:schemeClr val="accent1"/>
            </a:solidFill>
            <a:ln>
              <a:noFill/>
            </a:ln>
            <a:effectLst/>
          </c:spPr>
          <c:invertIfNegative val="0"/>
          <c:cat>
            <c:strRef>
              <c:f>Tabelle1!$A$2:$A$7</c:f>
              <c:strCache>
                <c:ptCount val="6"/>
                <c:pt idx="0">
                  <c:v>Attraktivität</c:v>
                </c:pt>
                <c:pt idx="1">
                  <c:v>Durchschaubarkeit</c:v>
                </c:pt>
                <c:pt idx="2">
                  <c:v>Effizienz</c:v>
                </c:pt>
                <c:pt idx="3">
                  <c:v>Steuerbarkeit</c:v>
                </c:pt>
                <c:pt idx="4">
                  <c:v>Stimulation</c:v>
                </c:pt>
                <c:pt idx="5">
                  <c:v>Originalität</c:v>
                </c:pt>
              </c:strCache>
            </c:strRef>
          </c:cat>
          <c:val>
            <c:numRef>
              <c:f>Tabelle1!$B$2:$B$7</c:f>
              <c:numCache>
                <c:formatCode>General</c:formatCode>
                <c:ptCount val="6"/>
                <c:pt idx="0">
                  <c:v>0.19</c:v>
                </c:pt>
                <c:pt idx="1">
                  <c:v>0.71399999999999997</c:v>
                </c:pt>
                <c:pt idx="2">
                  <c:v>0.53600000000000003</c:v>
                </c:pt>
                <c:pt idx="3">
                  <c:v>-0.28599999999999998</c:v>
                </c:pt>
                <c:pt idx="4">
                  <c:v>0.78600000000000003</c:v>
                </c:pt>
                <c:pt idx="5">
                  <c:v>1.071</c:v>
                </c:pt>
              </c:numCache>
            </c:numRef>
          </c:val>
        </c:ser>
        <c:ser>
          <c:idx val="1"/>
          <c:order val="1"/>
          <c:tx>
            <c:strRef>
              <c:f>Tabelle1!$C$1</c:f>
              <c:strCache>
                <c:ptCount val="1"/>
                <c:pt idx="0">
                  <c:v>Gruppe 2</c:v>
                </c:pt>
              </c:strCache>
            </c:strRef>
          </c:tx>
          <c:spPr>
            <a:solidFill>
              <a:schemeClr val="accent2"/>
            </a:solidFill>
            <a:ln>
              <a:noFill/>
            </a:ln>
            <a:effectLst/>
          </c:spPr>
          <c:invertIfNegative val="0"/>
          <c:cat>
            <c:strRef>
              <c:f>Tabelle1!$A$2:$A$7</c:f>
              <c:strCache>
                <c:ptCount val="6"/>
                <c:pt idx="0">
                  <c:v>Attraktivität</c:v>
                </c:pt>
                <c:pt idx="1">
                  <c:v>Durchschaubarkeit</c:v>
                </c:pt>
                <c:pt idx="2">
                  <c:v>Effizienz</c:v>
                </c:pt>
                <c:pt idx="3">
                  <c:v>Steuerbarkeit</c:v>
                </c:pt>
                <c:pt idx="4">
                  <c:v>Stimulation</c:v>
                </c:pt>
                <c:pt idx="5">
                  <c:v>Originalität</c:v>
                </c:pt>
              </c:strCache>
            </c:strRef>
          </c:cat>
          <c:val>
            <c:numRef>
              <c:f>Tabelle1!$C$2:$C$7</c:f>
              <c:numCache>
                <c:formatCode>General</c:formatCode>
                <c:ptCount val="6"/>
                <c:pt idx="0">
                  <c:v>1.167</c:v>
                </c:pt>
                <c:pt idx="1">
                  <c:v>1.35</c:v>
                </c:pt>
                <c:pt idx="2">
                  <c:v>0.82499999999999996</c:v>
                </c:pt>
                <c:pt idx="3">
                  <c:v>0.47499999999999998</c:v>
                </c:pt>
                <c:pt idx="4">
                  <c:v>1.125</c:v>
                </c:pt>
                <c:pt idx="5">
                  <c:v>1.4750000000000001</c:v>
                </c:pt>
              </c:numCache>
            </c:numRef>
          </c:val>
        </c:ser>
        <c:dLbls>
          <c:showLegendKey val="0"/>
          <c:showVal val="0"/>
          <c:showCatName val="0"/>
          <c:showSerName val="0"/>
          <c:showPercent val="0"/>
          <c:showBubbleSize val="0"/>
        </c:dLbls>
        <c:gapWidth val="219"/>
        <c:overlap val="-27"/>
        <c:axId val="480751680"/>
        <c:axId val="480750504"/>
      </c:barChart>
      <c:catAx>
        <c:axId val="480751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80750504"/>
        <c:crosses val="autoZero"/>
        <c:auto val="1"/>
        <c:lblAlgn val="ctr"/>
        <c:lblOffset val="100"/>
        <c:noMultiLvlLbl val="0"/>
      </c:catAx>
      <c:valAx>
        <c:axId val="480750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80751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D09D9B-C791-4998-8B85-3809EA416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24048</Words>
  <Characters>151504</Characters>
  <Application>Microsoft Office Word</Application>
  <DocSecurity>0</DocSecurity>
  <Lines>1262</Lines>
  <Paragraphs>350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2017-07-10T13:50:00Z</dcterms:created>
  <dcterms:modified xsi:type="dcterms:W3CDTF">2018-01-08T21:35:00Z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e645d610-4bff-329f-b452-13086e659543</vt:lpwstr>
  </property>
  <property fmtid="{D5CDD505-2E9C-101B-9397-08002B2CF9AE}" pid="24" name="Mendeley Citation Style_1">
    <vt:lpwstr>http://www.zotero.org/styles/apa</vt:lpwstr>
  </property>
</Properties>
</file>